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DA7C019" w14:textId="01EAFF47" w:rsidR="007A7F01" w:rsidRPr="00C34C28" w:rsidRDefault="00912FD4" w:rsidP="00C34C28">
      <w:pPr>
        <w:pStyle w:val="Title"/>
        <w:jc w:val="left"/>
        <w:rPr>
          <w:rFonts w:asciiTheme="majorBidi" w:hAnsiTheme="majorBidi"/>
          <w:sz w:val="28"/>
          <w:szCs w:val="28"/>
        </w:rPr>
      </w:pPr>
      <w:r w:rsidRPr="00C34C28">
        <w:rPr>
          <w:rFonts w:asciiTheme="majorBidi" w:hAnsiTheme="majorBidi"/>
          <w:sz w:val="28"/>
          <w:szCs w:val="28"/>
        </w:rPr>
        <w:t>Predicting microbial growth in a mixed culture</w:t>
      </w:r>
      <w:r w:rsidR="002B1F9F" w:rsidRPr="00C34C28">
        <w:rPr>
          <w:rFonts w:asciiTheme="majorBidi" w:hAnsiTheme="majorBidi"/>
          <w:sz w:val="28"/>
          <w:szCs w:val="28"/>
        </w:rPr>
        <w:t xml:space="preserve"> from growth curve data</w:t>
      </w:r>
    </w:p>
    <w:p w14:paraId="6135AA04" w14:textId="77777777" w:rsidR="0025589C" w:rsidRDefault="0025589C" w:rsidP="00C34C28"/>
    <w:p w14:paraId="2E83FF44" w14:textId="61BF8608" w:rsidR="007A7F01" w:rsidRPr="00297A49" w:rsidRDefault="007A7F01" w:rsidP="00C34C28">
      <w:pPr>
        <w:pStyle w:val="Subtitle"/>
        <w:jc w:val="left"/>
        <w:rPr>
          <w:rFonts w:asciiTheme="majorBidi" w:hAnsiTheme="majorBidi"/>
          <w:b/>
          <w:bCs/>
        </w:rPr>
      </w:pPr>
      <w:r w:rsidRPr="00297A49">
        <w:rPr>
          <w:rFonts w:asciiTheme="majorBidi" w:hAnsiTheme="majorBidi"/>
          <w:b/>
          <w:bCs/>
        </w:rPr>
        <w:t>Yoav Ram</w:t>
      </w:r>
      <w:r w:rsidRPr="00297A49">
        <w:rPr>
          <w:rFonts w:asciiTheme="majorBidi" w:hAnsiTheme="majorBidi"/>
          <w:b/>
          <w:bCs/>
          <w:vertAlign w:val="superscript"/>
        </w:rPr>
        <w:t>1</w:t>
      </w:r>
      <w:r w:rsidR="00AA541D" w:rsidRPr="00297A49">
        <w:rPr>
          <w:rFonts w:asciiTheme="majorBidi" w:hAnsiTheme="majorBidi"/>
          <w:b/>
          <w:bCs/>
          <w:vertAlign w:val="superscript"/>
        </w:rPr>
        <w:t>,</w:t>
      </w:r>
      <w:r w:rsidR="00B1770B" w:rsidRPr="00297A49">
        <w:rPr>
          <w:rFonts w:asciiTheme="majorBidi" w:hAnsiTheme="majorBidi"/>
          <w:b/>
          <w:bCs/>
          <w:vertAlign w:val="superscript"/>
        </w:rPr>
        <w:t>2</w:t>
      </w:r>
      <w:r w:rsidR="00A82972" w:rsidRPr="00297A49">
        <w:rPr>
          <w:rFonts w:asciiTheme="majorBidi" w:hAnsiTheme="majorBidi"/>
          <w:b/>
          <w:bCs/>
          <w:vertAlign w:val="superscript"/>
        </w:rPr>
        <w:t>,</w:t>
      </w:r>
      <w:r w:rsidR="00DD161B" w:rsidRPr="00297A49">
        <w:rPr>
          <w:rFonts w:asciiTheme="majorBidi" w:hAnsiTheme="majorBidi"/>
          <w:b/>
          <w:bCs/>
          <w:vertAlign w:val="superscript"/>
        </w:rPr>
        <w:t>5</w:t>
      </w:r>
      <w:r w:rsidR="00DE1D24" w:rsidRPr="00297A49">
        <w:rPr>
          <w:rFonts w:asciiTheme="majorBidi" w:hAnsiTheme="majorBidi"/>
          <w:b/>
          <w:bCs/>
          <w:vertAlign w:val="superscript"/>
        </w:rPr>
        <w:t>,</w:t>
      </w:r>
      <w:r w:rsidR="00A01FC3" w:rsidRPr="00297A49">
        <w:rPr>
          <w:rFonts w:asciiTheme="majorBidi" w:hAnsiTheme="majorBidi"/>
          <w:b/>
          <w:bCs/>
          <w:vertAlign w:val="superscript"/>
        </w:rPr>
        <w:t>*</w:t>
      </w:r>
      <w:r w:rsidRPr="00297A49">
        <w:rPr>
          <w:rFonts w:asciiTheme="majorBidi" w:hAnsiTheme="majorBidi"/>
          <w:b/>
          <w:bCs/>
        </w:rPr>
        <w:t xml:space="preserve">, </w:t>
      </w:r>
      <w:proofErr w:type="spellStart"/>
      <w:r w:rsidRPr="00297A49">
        <w:rPr>
          <w:rFonts w:asciiTheme="majorBidi" w:hAnsiTheme="majorBidi"/>
          <w:b/>
          <w:bCs/>
        </w:rPr>
        <w:t>Eynat</w:t>
      </w:r>
      <w:proofErr w:type="spellEnd"/>
      <w:r w:rsidRPr="00297A49">
        <w:rPr>
          <w:rFonts w:asciiTheme="majorBidi" w:hAnsiTheme="majorBidi"/>
          <w:b/>
          <w:bCs/>
        </w:rPr>
        <w:t xml:space="preserve"> Dellus-Gur</w:t>
      </w:r>
      <w:r w:rsidRPr="00297A49">
        <w:rPr>
          <w:rFonts w:asciiTheme="majorBidi" w:hAnsiTheme="majorBidi"/>
          <w:b/>
          <w:bCs/>
          <w:vertAlign w:val="superscript"/>
        </w:rPr>
        <w:t>1</w:t>
      </w:r>
      <w:r w:rsidRPr="00297A49">
        <w:rPr>
          <w:rFonts w:asciiTheme="majorBidi" w:hAnsiTheme="majorBidi"/>
          <w:b/>
          <w:bCs/>
        </w:rPr>
        <w:t xml:space="preserve">, </w:t>
      </w:r>
      <w:proofErr w:type="spellStart"/>
      <w:r w:rsidRPr="00297A49">
        <w:rPr>
          <w:rFonts w:asciiTheme="majorBidi" w:hAnsiTheme="majorBidi"/>
          <w:b/>
          <w:bCs/>
        </w:rPr>
        <w:t>Maayan</w:t>
      </w:r>
      <w:proofErr w:type="spellEnd"/>
      <w:r w:rsidRPr="00297A49">
        <w:rPr>
          <w:rFonts w:asciiTheme="majorBidi" w:hAnsiTheme="majorBidi"/>
          <w:b/>
          <w:bCs/>
        </w:rPr>
        <w:t xml:space="preserve"> </w:t>
      </w:r>
      <w:r w:rsidRPr="00DD0B5E">
        <w:rPr>
          <w:rFonts w:asciiTheme="majorBidi" w:hAnsiTheme="majorBidi"/>
          <w:b/>
          <w:bCs/>
        </w:rPr>
        <w:t>Bibi</w:t>
      </w:r>
      <w:r w:rsidR="00B1770B" w:rsidRPr="00DD0B5E">
        <w:rPr>
          <w:rFonts w:asciiTheme="majorBidi" w:hAnsiTheme="majorBidi"/>
          <w:b/>
          <w:bCs/>
          <w:vertAlign w:val="superscript"/>
        </w:rPr>
        <w:t>3</w:t>
      </w:r>
      <w:r w:rsidRPr="00DD0B5E">
        <w:rPr>
          <w:rFonts w:asciiTheme="majorBidi" w:hAnsiTheme="majorBidi"/>
          <w:b/>
          <w:bCs/>
        </w:rPr>
        <w:t xml:space="preserve">, </w:t>
      </w:r>
      <w:proofErr w:type="spellStart"/>
      <w:r w:rsidR="00DD161B" w:rsidRPr="00DD0B5E">
        <w:rPr>
          <w:rFonts w:asciiTheme="majorBidi" w:hAnsiTheme="majorBidi"/>
          <w:b/>
          <w:bCs/>
          <w:rPrChange w:id="0" w:author="Yoav Ram" w:date="2018-11-29T11:06:00Z">
            <w:rPr>
              <w:rFonts w:asciiTheme="majorBidi" w:hAnsiTheme="majorBidi"/>
              <w:b/>
              <w:bCs/>
              <w:highlight w:val="yellow"/>
            </w:rPr>
          </w:rPrChange>
        </w:rPr>
        <w:t>Kedar</w:t>
      </w:r>
      <w:proofErr w:type="spellEnd"/>
      <w:r w:rsidR="00DD161B" w:rsidRPr="00DD0B5E">
        <w:rPr>
          <w:rFonts w:asciiTheme="majorBidi" w:hAnsiTheme="majorBidi"/>
          <w:b/>
          <w:bCs/>
          <w:rPrChange w:id="1" w:author="Yoav Ram" w:date="2018-11-29T11:06:00Z">
            <w:rPr>
              <w:rFonts w:asciiTheme="majorBidi" w:hAnsiTheme="majorBidi"/>
              <w:b/>
              <w:bCs/>
              <w:highlight w:val="yellow"/>
            </w:rPr>
          </w:rPrChange>
        </w:rPr>
        <w:t xml:space="preserve"> Karkare</w:t>
      </w:r>
      <w:r w:rsidR="00DD161B" w:rsidRPr="00DD0B5E">
        <w:rPr>
          <w:rFonts w:asciiTheme="majorBidi" w:hAnsiTheme="majorBidi"/>
          <w:vertAlign w:val="superscript"/>
          <w:rPrChange w:id="2" w:author="Yoav Ram" w:date="2018-11-29T11:06:00Z">
            <w:rPr>
              <w:rFonts w:asciiTheme="majorBidi" w:hAnsiTheme="majorBidi"/>
              <w:highlight w:val="yellow"/>
              <w:vertAlign w:val="superscript"/>
            </w:rPr>
          </w:rPrChange>
        </w:rPr>
        <w:t>4</w:t>
      </w:r>
      <w:r w:rsidR="00DD161B" w:rsidRPr="00DD0B5E">
        <w:rPr>
          <w:rFonts w:asciiTheme="majorBidi" w:hAnsiTheme="majorBidi"/>
          <w:b/>
          <w:bCs/>
          <w:rPrChange w:id="3" w:author="Yoav Ram" w:date="2018-11-29T11:06:00Z">
            <w:rPr>
              <w:rFonts w:asciiTheme="majorBidi" w:hAnsiTheme="majorBidi"/>
              <w:b/>
              <w:bCs/>
            </w:rPr>
          </w:rPrChange>
        </w:rPr>
        <w:t xml:space="preserve">, </w:t>
      </w:r>
      <w:r w:rsidRPr="00DD0B5E">
        <w:rPr>
          <w:rFonts w:asciiTheme="majorBidi" w:hAnsiTheme="majorBidi"/>
          <w:b/>
          <w:bCs/>
          <w:rPrChange w:id="4" w:author="Yoav Ram" w:date="2018-11-29T11:06:00Z">
            <w:rPr>
              <w:rFonts w:asciiTheme="majorBidi" w:hAnsiTheme="majorBidi"/>
              <w:b/>
              <w:bCs/>
            </w:rPr>
          </w:rPrChange>
        </w:rPr>
        <w:t>Uri Obolski</w:t>
      </w:r>
      <w:r w:rsidRPr="00DD0B5E">
        <w:rPr>
          <w:rFonts w:asciiTheme="majorBidi" w:hAnsiTheme="majorBidi"/>
          <w:b/>
          <w:bCs/>
          <w:vertAlign w:val="superscript"/>
          <w:rPrChange w:id="5" w:author="Yoav Ram" w:date="2018-11-29T11:06:00Z">
            <w:rPr>
              <w:rFonts w:asciiTheme="majorBidi" w:hAnsiTheme="majorBidi"/>
              <w:b/>
              <w:bCs/>
              <w:vertAlign w:val="superscript"/>
            </w:rPr>
          </w:rPrChange>
        </w:rPr>
        <w:t>1</w:t>
      </w:r>
      <w:r w:rsidR="001B1B6B" w:rsidRPr="00DD0B5E">
        <w:rPr>
          <w:rFonts w:asciiTheme="majorBidi" w:hAnsiTheme="majorBidi"/>
          <w:b/>
          <w:bCs/>
          <w:vertAlign w:val="superscript"/>
          <w:rPrChange w:id="6" w:author="Yoav Ram" w:date="2018-11-29T11:06:00Z">
            <w:rPr>
              <w:rFonts w:asciiTheme="majorBidi" w:hAnsiTheme="majorBidi"/>
              <w:b/>
              <w:bCs/>
              <w:vertAlign w:val="superscript"/>
            </w:rPr>
          </w:rPrChange>
        </w:rPr>
        <w:t>,</w:t>
      </w:r>
      <w:r w:rsidR="00DD161B" w:rsidRPr="00DD0B5E">
        <w:rPr>
          <w:rFonts w:asciiTheme="majorBidi" w:hAnsiTheme="majorBidi"/>
          <w:b/>
          <w:bCs/>
          <w:vertAlign w:val="superscript"/>
          <w:rPrChange w:id="7" w:author="Yoav Ram" w:date="2018-11-29T11:06:00Z">
            <w:rPr>
              <w:rFonts w:asciiTheme="majorBidi" w:hAnsiTheme="majorBidi"/>
              <w:b/>
              <w:bCs/>
              <w:vertAlign w:val="superscript"/>
            </w:rPr>
          </w:rPrChange>
        </w:rPr>
        <w:t>6</w:t>
      </w:r>
      <w:r w:rsidRPr="00DD0B5E">
        <w:rPr>
          <w:rFonts w:asciiTheme="majorBidi" w:hAnsiTheme="majorBidi"/>
          <w:b/>
          <w:bCs/>
          <w:rPrChange w:id="8" w:author="Yoav Ram" w:date="2018-11-29T11:06:00Z">
            <w:rPr>
              <w:rFonts w:asciiTheme="majorBidi" w:hAnsiTheme="majorBidi"/>
              <w:b/>
              <w:bCs/>
            </w:rPr>
          </w:rPrChange>
        </w:rPr>
        <w:t>,</w:t>
      </w:r>
      <w:r w:rsidR="00B1770B" w:rsidRPr="00DD0B5E">
        <w:rPr>
          <w:rFonts w:asciiTheme="majorBidi" w:hAnsiTheme="majorBidi"/>
          <w:b/>
          <w:bCs/>
          <w:rPrChange w:id="9" w:author="Yoav Ram" w:date="2018-11-29T11:06:00Z">
            <w:rPr>
              <w:rFonts w:asciiTheme="majorBidi" w:hAnsiTheme="majorBidi"/>
              <w:b/>
              <w:bCs/>
            </w:rPr>
          </w:rPrChange>
        </w:rPr>
        <w:t xml:space="preserve"> Marcus W. Feldman</w:t>
      </w:r>
      <w:r w:rsidR="00B1770B" w:rsidRPr="00DD0B5E">
        <w:rPr>
          <w:rFonts w:asciiTheme="majorBidi" w:hAnsiTheme="majorBidi"/>
          <w:b/>
          <w:bCs/>
          <w:vertAlign w:val="superscript"/>
          <w:rPrChange w:id="10" w:author="Yoav Ram" w:date="2018-11-29T11:06:00Z">
            <w:rPr>
              <w:rFonts w:asciiTheme="majorBidi" w:hAnsiTheme="majorBidi"/>
              <w:b/>
              <w:bCs/>
              <w:vertAlign w:val="superscript"/>
            </w:rPr>
          </w:rPrChange>
        </w:rPr>
        <w:t>2</w:t>
      </w:r>
      <w:r w:rsidR="00B1770B" w:rsidRPr="00DD0B5E">
        <w:rPr>
          <w:rFonts w:asciiTheme="majorBidi" w:hAnsiTheme="majorBidi"/>
          <w:b/>
          <w:bCs/>
          <w:rPrChange w:id="11" w:author="Yoav Ram" w:date="2018-11-29T11:06:00Z">
            <w:rPr>
              <w:rFonts w:asciiTheme="majorBidi" w:hAnsiTheme="majorBidi"/>
              <w:b/>
              <w:bCs/>
            </w:rPr>
          </w:rPrChange>
        </w:rPr>
        <w:t>,</w:t>
      </w:r>
      <w:r w:rsidR="00DD161B" w:rsidRPr="00DD0B5E">
        <w:rPr>
          <w:rFonts w:asciiTheme="majorBidi" w:hAnsiTheme="majorBidi"/>
          <w:b/>
          <w:bCs/>
          <w:rPrChange w:id="12" w:author="Yoav Ram" w:date="2018-11-29T11:06:00Z">
            <w:rPr>
              <w:rFonts w:asciiTheme="majorBidi" w:hAnsiTheme="majorBidi"/>
              <w:b/>
              <w:bCs/>
            </w:rPr>
          </w:rPrChange>
        </w:rPr>
        <w:t xml:space="preserve"> </w:t>
      </w:r>
      <w:r w:rsidR="00DD161B" w:rsidRPr="00DD0B5E">
        <w:rPr>
          <w:rFonts w:asciiTheme="majorBidi" w:hAnsiTheme="majorBidi"/>
          <w:b/>
          <w:bCs/>
          <w:rPrChange w:id="13" w:author="Yoav Ram" w:date="2018-11-29T11:06:00Z">
            <w:rPr>
              <w:rFonts w:asciiTheme="majorBidi" w:hAnsiTheme="majorBidi"/>
              <w:b/>
              <w:bCs/>
              <w:highlight w:val="yellow"/>
            </w:rPr>
          </w:rPrChange>
        </w:rPr>
        <w:t>Tim F. Cooper</w:t>
      </w:r>
      <w:r w:rsidR="00DD161B" w:rsidRPr="00DD0B5E">
        <w:rPr>
          <w:rFonts w:asciiTheme="majorBidi" w:hAnsiTheme="majorBidi"/>
          <w:b/>
          <w:bCs/>
          <w:vertAlign w:val="superscript"/>
          <w:rPrChange w:id="14" w:author="Yoav Ram" w:date="2018-11-29T11:06:00Z">
            <w:rPr>
              <w:rFonts w:asciiTheme="majorBidi" w:hAnsiTheme="majorBidi"/>
              <w:b/>
              <w:bCs/>
              <w:highlight w:val="yellow"/>
              <w:vertAlign w:val="superscript"/>
            </w:rPr>
          </w:rPrChange>
        </w:rPr>
        <w:t>4,7</w:t>
      </w:r>
      <w:r w:rsidR="00DD161B" w:rsidRPr="00DD0B5E">
        <w:rPr>
          <w:rFonts w:asciiTheme="majorBidi" w:hAnsiTheme="majorBidi"/>
          <w:b/>
          <w:bCs/>
          <w:rPrChange w:id="15" w:author="Yoav Ram" w:date="2018-11-29T11:06:00Z">
            <w:rPr>
              <w:rFonts w:asciiTheme="majorBidi" w:hAnsiTheme="majorBidi"/>
              <w:b/>
              <w:bCs/>
            </w:rPr>
          </w:rPrChange>
        </w:rPr>
        <w:t>,</w:t>
      </w:r>
      <w:r w:rsidRPr="00DD0B5E">
        <w:rPr>
          <w:rFonts w:asciiTheme="majorBidi" w:hAnsiTheme="majorBidi"/>
          <w:b/>
          <w:bCs/>
          <w:rPrChange w:id="16" w:author="Yoav Ram" w:date="2018-11-29T11:06:00Z">
            <w:rPr>
              <w:rFonts w:asciiTheme="majorBidi" w:hAnsiTheme="majorBidi"/>
              <w:b/>
              <w:bCs/>
            </w:rPr>
          </w:rPrChange>
        </w:rPr>
        <w:t xml:space="preserve"> Judith Berman</w:t>
      </w:r>
      <w:r w:rsidR="00B1770B" w:rsidRPr="00DD0B5E">
        <w:rPr>
          <w:rFonts w:asciiTheme="majorBidi" w:hAnsiTheme="majorBidi"/>
          <w:b/>
          <w:bCs/>
          <w:vertAlign w:val="superscript"/>
          <w:rPrChange w:id="17" w:author="Yoav Ram" w:date="2018-11-29T11:06:00Z">
            <w:rPr>
              <w:rFonts w:asciiTheme="majorBidi" w:hAnsiTheme="majorBidi"/>
              <w:b/>
              <w:bCs/>
              <w:vertAlign w:val="superscript"/>
            </w:rPr>
          </w:rPrChange>
        </w:rPr>
        <w:t>3</w:t>
      </w:r>
      <w:r w:rsidRPr="00DD0B5E">
        <w:rPr>
          <w:rFonts w:asciiTheme="majorBidi" w:hAnsiTheme="majorBidi"/>
          <w:b/>
          <w:bCs/>
          <w:vertAlign w:val="subscript"/>
          <w:rPrChange w:id="18" w:author="Yoav Ram" w:date="2018-11-29T11:06:00Z">
            <w:rPr>
              <w:rFonts w:asciiTheme="majorBidi" w:hAnsiTheme="majorBidi"/>
              <w:b/>
              <w:bCs/>
              <w:vertAlign w:val="subscript"/>
            </w:rPr>
          </w:rPrChange>
        </w:rPr>
        <w:t>,</w:t>
      </w:r>
      <w:r w:rsidRPr="00DD0B5E">
        <w:rPr>
          <w:rFonts w:asciiTheme="majorBidi" w:hAnsiTheme="majorBidi"/>
          <w:b/>
          <w:bCs/>
          <w:rPrChange w:id="19" w:author="Yoav Ram" w:date="2018-11-29T11:06:00Z">
            <w:rPr>
              <w:rFonts w:asciiTheme="majorBidi" w:hAnsiTheme="majorBidi"/>
              <w:b/>
              <w:bCs/>
            </w:rPr>
          </w:rPrChange>
        </w:rPr>
        <w:t xml:space="preserve"> and</w:t>
      </w:r>
      <w:r w:rsidRPr="00297A49">
        <w:rPr>
          <w:rFonts w:asciiTheme="majorBidi" w:hAnsiTheme="majorBidi"/>
          <w:b/>
          <w:bCs/>
        </w:rPr>
        <w:t xml:space="preserve"> </w:t>
      </w:r>
      <w:proofErr w:type="spellStart"/>
      <w:r w:rsidRPr="00297A49">
        <w:rPr>
          <w:rFonts w:asciiTheme="majorBidi" w:hAnsiTheme="majorBidi"/>
          <w:b/>
          <w:bCs/>
        </w:rPr>
        <w:t>Lilach</w:t>
      </w:r>
      <w:proofErr w:type="spellEnd"/>
      <w:r w:rsidRPr="00297A49">
        <w:rPr>
          <w:rFonts w:asciiTheme="majorBidi" w:hAnsiTheme="majorBidi"/>
          <w:b/>
          <w:bCs/>
        </w:rPr>
        <w:t xml:space="preserve"> Hadany</w:t>
      </w:r>
      <w:r w:rsidRPr="00297A49">
        <w:rPr>
          <w:rFonts w:asciiTheme="majorBidi" w:hAnsiTheme="majorBidi"/>
          <w:b/>
          <w:bCs/>
          <w:vertAlign w:val="superscript"/>
        </w:rPr>
        <w:t>1</w:t>
      </w:r>
    </w:p>
    <w:p w14:paraId="1F03C30C" w14:textId="77777777" w:rsidR="007A7F01" w:rsidRPr="0025589C" w:rsidRDefault="007A7F01" w:rsidP="00C34C28"/>
    <w:p w14:paraId="6E5E5EED" w14:textId="1DADA28F" w:rsidR="007A7F01" w:rsidRPr="00C34C28" w:rsidRDefault="007A7F01" w:rsidP="00C34C28">
      <w:pPr>
        <w:rPr>
          <w:sz w:val="20"/>
          <w:szCs w:val="20"/>
        </w:rPr>
      </w:pPr>
      <w:r w:rsidRPr="00C34C28">
        <w:rPr>
          <w:sz w:val="20"/>
          <w:szCs w:val="20"/>
          <w:vertAlign w:val="superscript"/>
        </w:rPr>
        <w:t>1</w:t>
      </w:r>
      <w:r w:rsidRPr="00C34C28">
        <w:rPr>
          <w:sz w:val="20"/>
          <w:szCs w:val="20"/>
        </w:rPr>
        <w:t xml:space="preserve"> </w:t>
      </w:r>
      <w:r w:rsidR="001B1B6B" w:rsidRPr="00C34C28">
        <w:rPr>
          <w:sz w:val="20"/>
          <w:szCs w:val="20"/>
        </w:rPr>
        <w:t>Department</w:t>
      </w:r>
      <w:r w:rsidR="00100FEB" w:rsidRPr="00C34C28">
        <w:rPr>
          <w:sz w:val="20"/>
          <w:szCs w:val="20"/>
        </w:rPr>
        <w:t xml:space="preserve"> of</w:t>
      </w:r>
      <w:r w:rsidRPr="00C34C28">
        <w:rPr>
          <w:sz w:val="20"/>
          <w:szCs w:val="20"/>
        </w:rPr>
        <w:t xml:space="preserve"> Molecular Biology and Ecology of Plants, Tel Aviv University, Tel Aviv, Israel</w:t>
      </w:r>
    </w:p>
    <w:p w14:paraId="4F76D936" w14:textId="0B1893D1" w:rsidR="00B1770B" w:rsidRPr="00C34C28" w:rsidRDefault="00B1770B" w:rsidP="00C34C28">
      <w:pPr>
        <w:rPr>
          <w:sz w:val="20"/>
          <w:szCs w:val="20"/>
        </w:rPr>
      </w:pPr>
      <w:r w:rsidRPr="00C34C28">
        <w:rPr>
          <w:sz w:val="20"/>
          <w:szCs w:val="20"/>
          <w:vertAlign w:val="superscript"/>
        </w:rPr>
        <w:t>2</w:t>
      </w:r>
      <w:r w:rsidRPr="00C34C28">
        <w:rPr>
          <w:sz w:val="20"/>
          <w:szCs w:val="20"/>
        </w:rPr>
        <w:t xml:space="preserve"> Department of Biology, Stanford University, Stanford, CA </w:t>
      </w:r>
    </w:p>
    <w:p w14:paraId="356C9373" w14:textId="3A66663E" w:rsidR="007A7F01" w:rsidRPr="00C34C28" w:rsidRDefault="00B1770B" w:rsidP="00C34C28">
      <w:pPr>
        <w:rPr>
          <w:sz w:val="20"/>
          <w:szCs w:val="20"/>
        </w:rPr>
      </w:pPr>
      <w:r w:rsidRPr="00C34C28">
        <w:rPr>
          <w:sz w:val="20"/>
          <w:szCs w:val="20"/>
          <w:vertAlign w:val="superscript"/>
        </w:rPr>
        <w:t>3</w:t>
      </w:r>
      <w:r w:rsidR="007A7F01" w:rsidRPr="00C34C28">
        <w:rPr>
          <w:sz w:val="20"/>
          <w:szCs w:val="20"/>
        </w:rPr>
        <w:t xml:space="preserve"> Dep</w:t>
      </w:r>
      <w:r w:rsidR="001B1B6B" w:rsidRPr="00C34C28">
        <w:rPr>
          <w:sz w:val="20"/>
          <w:szCs w:val="20"/>
        </w:rPr>
        <w:t>ar</w:t>
      </w:r>
      <w:r w:rsidR="007A7F01" w:rsidRPr="00C34C28">
        <w:rPr>
          <w:sz w:val="20"/>
          <w:szCs w:val="20"/>
        </w:rPr>
        <w:t>t</w:t>
      </w:r>
      <w:r w:rsidR="001B1B6B" w:rsidRPr="00C34C28">
        <w:rPr>
          <w:sz w:val="20"/>
          <w:szCs w:val="20"/>
        </w:rPr>
        <w:t>ment</w:t>
      </w:r>
      <w:r w:rsidR="007A7F01" w:rsidRPr="00C34C28">
        <w:rPr>
          <w:sz w:val="20"/>
          <w:szCs w:val="20"/>
        </w:rPr>
        <w:t xml:space="preserve"> of Molecular Microbiology and Biotechnology,</w:t>
      </w:r>
      <w:r w:rsidR="007A7F01" w:rsidRPr="00C34C28">
        <w:rPr>
          <w:sz w:val="20"/>
          <w:szCs w:val="20"/>
          <w:vertAlign w:val="superscript"/>
        </w:rPr>
        <w:t xml:space="preserve"> </w:t>
      </w:r>
      <w:r w:rsidR="007A7F01" w:rsidRPr="00C34C28">
        <w:rPr>
          <w:sz w:val="20"/>
          <w:szCs w:val="20"/>
        </w:rPr>
        <w:t>Tel Aviv University, Tel Aviv, Israel</w:t>
      </w:r>
    </w:p>
    <w:p w14:paraId="056D1BBD" w14:textId="03E89D7E" w:rsidR="00DD161B" w:rsidRPr="00C34C28" w:rsidRDefault="00DD161B" w:rsidP="00C34C28">
      <w:pPr>
        <w:rPr>
          <w:sz w:val="20"/>
          <w:szCs w:val="20"/>
        </w:rPr>
      </w:pPr>
      <w:r w:rsidRPr="00C34C28">
        <w:rPr>
          <w:sz w:val="20"/>
          <w:szCs w:val="20"/>
          <w:vertAlign w:val="superscript"/>
        </w:rPr>
        <w:t>4</w:t>
      </w:r>
      <w:r w:rsidRPr="00C34C28">
        <w:rPr>
          <w:sz w:val="20"/>
          <w:szCs w:val="20"/>
        </w:rPr>
        <w:t xml:space="preserve"> Department of Biology and Biochemistry, University of Houston, Houston, TX</w:t>
      </w:r>
    </w:p>
    <w:p w14:paraId="58483CBE" w14:textId="20EF2AC1" w:rsidR="00DD161B" w:rsidRPr="00C34C28" w:rsidRDefault="00DD161B" w:rsidP="00C34C28">
      <w:pPr>
        <w:rPr>
          <w:sz w:val="20"/>
          <w:szCs w:val="20"/>
        </w:rPr>
      </w:pPr>
      <w:r w:rsidRPr="00C34C28">
        <w:rPr>
          <w:sz w:val="20"/>
          <w:szCs w:val="20"/>
          <w:vertAlign w:val="superscript"/>
        </w:rPr>
        <w:t>5</w:t>
      </w:r>
      <w:r w:rsidRPr="00C34C28">
        <w:rPr>
          <w:sz w:val="20"/>
          <w:szCs w:val="20"/>
        </w:rPr>
        <w:t xml:space="preserve"> Current address: School of Computer Science, IDC Herzliya, Herzliya, Israel</w:t>
      </w:r>
    </w:p>
    <w:p w14:paraId="2F5255B9" w14:textId="2978C816" w:rsidR="00A01FC3" w:rsidRPr="00C34C28" w:rsidRDefault="00DD161B" w:rsidP="00C34C28">
      <w:pPr>
        <w:rPr>
          <w:sz w:val="20"/>
          <w:szCs w:val="20"/>
        </w:rPr>
      </w:pPr>
      <w:r w:rsidRPr="00C34C28">
        <w:rPr>
          <w:sz w:val="20"/>
          <w:szCs w:val="20"/>
          <w:vertAlign w:val="superscript"/>
        </w:rPr>
        <w:t>6</w:t>
      </w:r>
      <w:r w:rsidRPr="00C34C28">
        <w:rPr>
          <w:sz w:val="20"/>
          <w:szCs w:val="20"/>
        </w:rPr>
        <w:t xml:space="preserve"> </w:t>
      </w:r>
      <w:r w:rsidR="00A01FC3" w:rsidRPr="00C34C28">
        <w:rPr>
          <w:sz w:val="20"/>
          <w:szCs w:val="20"/>
        </w:rPr>
        <w:t>Current address:</w:t>
      </w:r>
      <w:r w:rsidR="001B1B6B" w:rsidRPr="00C34C28">
        <w:rPr>
          <w:sz w:val="20"/>
          <w:szCs w:val="20"/>
        </w:rPr>
        <w:t xml:space="preserve"> Department</w:t>
      </w:r>
      <w:r w:rsidR="00A01FC3" w:rsidRPr="00C34C28">
        <w:rPr>
          <w:sz w:val="20"/>
          <w:szCs w:val="20"/>
        </w:rPr>
        <w:t xml:space="preserve"> of Zoology, </w:t>
      </w:r>
      <w:r w:rsidR="00CA7E42" w:rsidRPr="00C34C28">
        <w:rPr>
          <w:sz w:val="20"/>
          <w:szCs w:val="20"/>
        </w:rPr>
        <w:t xml:space="preserve">University of </w:t>
      </w:r>
      <w:r w:rsidR="00A01FC3" w:rsidRPr="00C34C28">
        <w:rPr>
          <w:sz w:val="20"/>
          <w:szCs w:val="20"/>
        </w:rPr>
        <w:t xml:space="preserve">Oxford, Oxford, UK </w:t>
      </w:r>
    </w:p>
    <w:p w14:paraId="159A96AE" w14:textId="4263A3B0" w:rsidR="00DD161B" w:rsidRPr="00C34C28" w:rsidRDefault="00DD161B" w:rsidP="00C34C28">
      <w:pPr>
        <w:rPr>
          <w:sz w:val="20"/>
          <w:szCs w:val="20"/>
        </w:rPr>
      </w:pPr>
      <w:r w:rsidRPr="00C34C28">
        <w:rPr>
          <w:sz w:val="20"/>
          <w:szCs w:val="20"/>
          <w:vertAlign w:val="superscript"/>
        </w:rPr>
        <w:t>7</w:t>
      </w:r>
      <w:r w:rsidRPr="00C34C28">
        <w:rPr>
          <w:sz w:val="20"/>
          <w:szCs w:val="20"/>
        </w:rPr>
        <w:t xml:space="preserve"> Current address: Institute of Natural and Mathematical Sciences, Massey University, New Zealand</w:t>
      </w:r>
    </w:p>
    <w:p w14:paraId="0725FE68" w14:textId="77777777" w:rsidR="00A01FC3" w:rsidRDefault="00A01FC3" w:rsidP="00C34C28"/>
    <w:p w14:paraId="1FEB6EB4" w14:textId="3AF57502" w:rsidR="001B1B6B" w:rsidRPr="00C34C28" w:rsidRDefault="001B1B6B" w:rsidP="00C34C28">
      <w:pPr>
        <w:rPr>
          <w:sz w:val="20"/>
          <w:szCs w:val="20"/>
        </w:rPr>
      </w:pPr>
      <w:r w:rsidRPr="00C34C28">
        <w:rPr>
          <w:sz w:val="20"/>
          <w:szCs w:val="20"/>
          <w:vertAlign w:val="superscript"/>
        </w:rPr>
        <w:t>*</w:t>
      </w:r>
      <w:r w:rsidRPr="00C34C28">
        <w:rPr>
          <w:sz w:val="20"/>
          <w:szCs w:val="20"/>
          <w:vertAlign w:val="subscript"/>
        </w:rPr>
        <w:t xml:space="preserve"> </w:t>
      </w:r>
      <w:r w:rsidRPr="00C34C28">
        <w:rPr>
          <w:sz w:val="20"/>
          <w:szCs w:val="20"/>
        </w:rPr>
        <w:t>Corresponding autho</w:t>
      </w:r>
      <w:r w:rsidR="00297A49" w:rsidRPr="00C34C28">
        <w:rPr>
          <w:sz w:val="20"/>
          <w:szCs w:val="20"/>
        </w:rPr>
        <w:t>r, e</w:t>
      </w:r>
      <w:r w:rsidRPr="00C34C28">
        <w:rPr>
          <w:sz w:val="20"/>
          <w:szCs w:val="20"/>
        </w:rPr>
        <w:t>-mail</w:t>
      </w:r>
      <w:r w:rsidR="00DE1D24" w:rsidRPr="00C34C28">
        <w:rPr>
          <w:sz w:val="20"/>
          <w:szCs w:val="20"/>
        </w:rPr>
        <w:t>:</w:t>
      </w:r>
      <w:r w:rsidRPr="00C34C28">
        <w:rPr>
          <w:sz w:val="20"/>
          <w:szCs w:val="20"/>
        </w:rPr>
        <w:t xml:space="preserve"> </w:t>
      </w:r>
      <w:r w:rsidR="00DE1D24" w:rsidRPr="00C34C28">
        <w:rPr>
          <w:sz w:val="20"/>
          <w:szCs w:val="20"/>
        </w:rPr>
        <w:t>yoav@yoavram.com</w:t>
      </w:r>
    </w:p>
    <w:p w14:paraId="75C05F0D" w14:textId="77777777" w:rsidR="001B1B6B" w:rsidRDefault="001B1B6B" w:rsidP="00C34C28"/>
    <w:p w14:paraId="38C82290" w14:textId="187DA660" w:rsidR="007A7F01" w:rsidRDefault="00A10657" w:rsidP="00C34C28">
      <w:r w:rsidRPr="00A10657">
        <w:rPr>
          <w:b/>
          <w:bCs/>
        </w:rPr>
        <w:t>Keywords</w:t>
      </w:r>
      <w:r>
        <w:t>: population dynamics, microbial growth, competition model, experimental evolu</w:t>
      </w:r>
      <w:r w:rsidR="00AA541D">
        <w:t>t</w:t>
      </w:r>
      <w:r>
        <w:t>ion</w:t>
      </w:r>
    </w:p>
    <w:p w14:paraId="1EB48716" w14:textId="77777777" w:rsidR="00297A49" w:rsidRPr="0025589C" w:rsidRDefault="00297A49" w:rsidP="00C34C28"/>
    <w:p w14:paraId="285856DC" w14:textId="77777777" w:rsidR="00297A49" w:rsidRDefault="00297A49" w:rsidP="00C34C28">
      <w:pPr>
        <w:spacing w:after="200"/>
        <w:rPr>
          <w:rFonts w:eastAsiaTheme="majorEastAsia"/>
          <w:b/>
          <w:bCs/>
          <w:kern w:val="32"/>
          <w:sz w:val="28"/>
          <w:szCs w:val="28"/>
        </w:rPr>
      </w:pPr>
      <w:r>
        <w:br w:type="page"/>
      </w:r>
    </w:p>
    <w:p w14:paraId="70E2D077" w14:textId="4B58CA5E" w:rsidR="007A7F01" w:rsidRPr="00DC34E1" w:rsidRDefault="007A7F01" w:rsidP="00C34C28">
      <w:pPr>
        <w:pStyle w:val="Heading1"/>
        <w:spacing w:line="360" w:lineRule="auto"/>
        <w:ind w:firstLine="284"/>
      </w:pPr>
      <w:r w:rsidRPr="00DC34E1">
        <w:lastRenderedPageBreak/>
        <w:t>Abstract</w:t>
      </w:r>
    </w:p>
    <w:p w14:paraId="713842BD" w14:textId="2AB31924" w:rsidR="007A7F01" w:rsidRPr="0025589C" w:rsidRDefault="00B00B62" w:rsidP="00C34C28">
      <w:r w:rsidRPr="0025589C">
        <w:t xml:space="preserve">Estimates of </w:t>
      </w:r>
      <w:r w:rsidR="00144369" w:rsidRPr="0025589C">
        <w:t xml:space="preserve">microbial </w:t>
      </w:r>
      <w:r w:rsidRPr="0025589C">
        <w:t>f</w:t>
      </w:r>
      <w:r w:rsidR="00AD28BB" w:rsidRPr="0025589C">
        <w:t xml:space="preserve">itness </w:t>
      </w:r>
      <w:r w:rsidR="0086305A" w:rsidRPr="0025589C">
        <w:t>from gro</w:t>
      </w:r>
      <w:r w:rsidR="0086305A" w:rsidRPr="00A9402F">
        <w:t>wth curves</w:t>
      </w:r>
      <w:r w:rsidRPr="00A9402F">
        <w:t xml:space="preserve"> are inaccurate</w:t>
      </w:r>
      <w:r w:rsidR="00850BE4">
        <w:t xml:space="preserve"> and</w:t>
      </w:r>
      <w:r w:rsidRPr="00A9402F">
        <w:t xml:space="preserve"> c</w:t>
      </w:r>
      <w:r w:rsidR="0086305A" w:rsidRPr="00A9402F">
        <w:t xml:space="preserve">ompetition </w:t>
      </w:r>
      <w:r w:rsidR="00DF7C4C" w:rsidRPr="00A9402F">
        <w:t>experiments</w:t>
      </w:r>
      <w:r w:rsidRPr="00A9402F">
        <w:t xml:space="preserve"> are </w:t>
      </w:r>
      <w:r w:rsidR="0093470B" w:rsidRPr="00A9402F">
        <w:t xml:space="preserve">necessary for </w:t>
      </w:r>
      <w:r w:rsidR="006C3A10" w:rsidRPr="00A9402F">
        <w:t>accurate</w:t>
      </w:r>
      <w:r w:rsidRPr="00A9402F">
        <w:t xml:space="preserve"> estimation</w:t>
      </w:r>
      <w:r w:rsidR="006A45CA" w:rsidRPr="00A9402F">
        <w:t xml:space="preserve"> of fitness</w:t>
      </w:r>
      <w:r w:rsidR="003A7C85" w:rsidRPr="00A9402F">
        <w:t xml:space="preserve">. </w:t>
      </w:r>
      <w:r w:rsidR="00CF6D09" w:rsidRPr="00A9402F">
        <w:t xml:space="preserve">However, </w:t>
      </w:r>
      <w:r w:rsidR="00897E1D" w:rsidRPr="00A9402F">
        <w:t>competition experiments require distinct markers, are difficult to perform with isolates derived from a common ancestor or non-model organisms, and do not provide information on the growth differences</w:t>
      </w:r>
      <w:r w:rsidR="003876FB">
        <w:t xml:space="preserve"> that </w:t>
      </w:r>
      <w:r w:rsidR="003876FB" w:rsidRPr="00A9402F">
        <w:t>underlie</w:t>
      </w:r>
      <w:r w:rsidR="003876FB">
        <w:t xml:space="preserve"> competitive ability</w:t>
      </w:r>
      <w:r w:rsidR="00897E1D" w:rsidRPr="00A9402F">
        <w:t xml:space="preserve">. </w:t>
      </w:r>
      <w:r w:rsidR="00481B1E" w:rsidRPr="00A9402F">
        <w:t>Here</w:t>
      </w:r>
      <w:r w:rsidR="00481B1E" w:rsidRPr="0025589C">
        <w:t xml:space="preserve"> we describe </w:t>
      </w:r>
      <w:r w:rsidR="007A7F01" w:rsidRPr="0025589C">
        <w:t xml:space="preserve">a new </w:t>
      </w:r>
      <w:r w:rsidR="00FA7C91">
        <w:t xml:space="preserve">computational </w:t>
      </w:r>
      <w:r w:rsidR="00481B1E" w:rsidRPr="0025589C">
        <w:t xml:space="preserve">approach </w:t>
      </w:r>
      <w:r w:rsidR="00912FD4" w:rsidRPr="0025589C">
        <w:t xml:space="preserve">for predicting </w:t>
      </w:r>
      <w:r w:rsidR="007A7F01" w:rsidRPr="0025589C">
        <w:t xml:space="preserve">growth </w:t>
      </w:r>
      <w:r w:rsidR="00481B1E" w:rsidRPr="0025589C">
        <w:t xml:space="preserve">of microbes </w:t>
      </w:r>
      <w:r w:rsidR="007A7F01" w:rsidRPr="0025589C">
        <w:t>in</w:t>
      </w:r>
      <w:r w:rsidR="00481B1E" w:rsidRPr="0025589C">
        <w:t xml:space="preserve"> a</w:t>
      </w:r>
      <w:r w:rsidR="007A7F01" w:rsidRPr="0025589C">
        <w:t xml:space="preserve"> mixed culture</w:t>
      </w:r>
      <w:r w:rsidR="009A7347" w:rsidRPr="0025589C">
        <w:t xml:space="preserve"> utilizing mono- and mixed culture</w:t>
      </w:r>
      <w:r w:rsidR="00481B1E" w:rsidRPr="0025589C">
        <w:t xml:space="preserve"> </w:t>
      </w:r>
      <w:r w:rsidR="007A7F01" w:rsidRPr="0025589C">
        <w:t>growth curve data</w:t>
      </w:r>
      <w:r w:rsidR="00481B1E" w:rsidRPr="0025589C">
        <w:t xml:space="preserve">. </w:t>
      </w:r>
      <w:r w:rsidR="001E661E">
        <w:t>We valida</w:t>
      </w:r>
      <w:r w:rsidR="001C0D12">
        <w:t>te</w:t>
      </w:r>
      <w:r w:rsidR="001E661E">
        <w:t xml:space="preserve"> </w:t>
      </w:r>
      <w:del w:id="20" w:author="Yoav Ram" w:date="2018-11-29T11:06:00Z">
        <w:r w:rsidR="001E661E" w:rsidRPr="00C34C28" w:rsidDel="00DD0B5E">
          <w:rPr>
            <w:highlight w:val="yellow"/>
          </w:rPr>
          <w:delText xml:space="preserve">and </w:delText>
        </w:r>
        <w:r w:rsidR="001C0D12" w:rsidRPr="00C34C28" w:rsidDel="00DD0B5E">
          <w:rPr>
            <w:highlight w:val="yellow"/>
          </w:rPr>
          <w:delText>demonstrate</w:delText>
        </w:r>
        <w:r w:rsidR="001C0D12" w:rsidDel="00DD0B5E">
          <w:delText xml:space="preserve"> </w:delText>
        </w:r>
      </w:del>
      <w:r w:rsidR="001C0D12">
        <w:t xml:space="preserve">this new approach using </w:t>
      </w:r>
      <w:ins w:id="21" w:author="Yoav Ram" w:date="2018-11-29T11:07:00Z">
        <w:r w:rsidR="00DD0B5E">
          <w:t xml:space="preserve">two different </w:t>
        </w:r>
      </w:ins>
      <w:r w:rsidR="001C0D12">
        <w:t xml:space="preserve">experiments with </w:t>
      </w:r>
      <w:r w:rsidRPr="0025589C">
        <w:rPr>
          <w:i/>
          <w:iCs/>
        </w:rPr>
        <w:t>E. coli</w:t>
      </w:r>
      <w:ins w:id="22" w:author="Yoav Ram" w:date="2018-11-29T11:07:00Z">
        <w:r w:rsidR="00DD0B5E">
          <w:rPr>
            <w:i/>
            <w:iCs/>
          </w:rPr>
          <w:t xml:space="preserve"> </w:t>
        </w:r>
        <w:r w:rsidR="00DD0B5E" w:rsidRPr="00DD0B5E">
          <w:rPr>
            <w:rPrChange w:id="23" w:author="Yoav Ram" w:date="2018-11-29T11:07:00Z">
              <w:rPr>
                <w:highlight w:val="yellow"/>
              </w:rPr>
            </w:rPrChange>
          </w:rPr>
          <w:t>and demonstrate its application for estimating relative fitness</w:t>
        </w:r>
      </w:ins>
      <w:r w:rsidR="007A7F01" w:rsidRPr="0025589C">
        <w:t xml:space="preserve">. </w:t>
      </w:r>
      <w:r w:rsidR="004B3D8A" w:rsidRPr="0025589C">
        <w:t>Our approach</w:t>
      </w:r>
      <w:r w:rsidR="004B3D8A" w:rsidRPr="0025589C">
        <w:rPr>
          <w:i/>
          <w:iCs/>
        </w:rPr>
        <w:t xml:space="preserve"> </w:t>
      </w:r>
      <w:r w:rsidR="00481B1E" w:rsidRPr="0025589C">
        <w:t xml:space="preserve">provides </w:t>
      </w:r>
      <w:r w:rsidRPr="0025589C">
        <w:t xml:space="preserve">an </w:t>
      </w:r>
      <w:r w:rsidR="007A7F01" w:rsidRPr="0025589C">
        <w:t xml:space="preserve">effective </w:t>
      </w:r>
      <w:r w:rsidR="00144369" w:rsidRPr="0025589C">
        <w:t>way</w:t>
      </w:r>
      <w:r w:rsidR="007A7F01" w:rsidRPr="0025589C">
        <w:t xml:space="preserve"> </w:t>
      </w:r>
      <w:r w:rsidR="00481B1E" w:rsidRPr="0025589C">
        <w:t xml:space="preserve">to </w:t>
      </w:r>
      <w:r w:rsidR="007A7F01" w:rsidRPr="0025589C">
        <w:t>predict growth</w:t>
      </w:r>
      <w:r w:rsidR="005E5082" w:rsidRPr="0025589C">
        <w:t xml:space="preserve"> </w:t>
      </w:r>
      <w:r w:rsidR="00481B1E" w:rsidRPr="0025589C">
        <w:t>and</w:t>
      </w:r>
      <w:r w:rsidR="00960E5F" w:rsidRPr="0025589C">
        <w:t xml:space="preserve"> </w:t>
      </w:r>
      <w:r w:rsidR="007A7F01" w:rsidRPr="0025589C">
        <w:t>infer relative fitness</w:t>
      </w:r>
      <w:r w:rsidR="000F5DC3">
        <w:t xml:space="preserve"> </w:t>
      </w:r>
      <w:r w:rsidR="000F5DC3" w:rsidRPr="0025589C">
        <w:t>in mixed culture</w:t>
      </w:r>
      <w:r w:rsidR="000F5DC3">
        <w:t>s</w:t>
      </w:r>
      <w:r w:rsidR="009A7347" w:rsidRPr="0025589C">
        <w:t xml:space="preserve">. </w:t>
      </w:r>
      <w:r w:rsidR="001F3A92" w:rsidRPr="0025589C">
        <w:t xml:space="preserve">Furthermore, by integrating several growth phases, </w:t>
      </w:r>
      <w:r w:rsidRPr="0025589C">
        <w:t xml:space="preserve">it </w:t>
      </w:r>
      <w:r w:rsidR="0099718F" w:rsidRPr="0025589C">
        <w:t xml:space="preserve">provides </w:t>
      </w:r>
      <w:r w:rsidR="001F3A92" w:rsidRPr="0025589C">
        <w:t>a</w:t>
      </w:r>
      <w:r w:rsidR="0093470B" w:rsidRPr="0025589C">
        <w:t xml:space="preserve">n interpretation </w:t>
      </w:r>
      <w:r w:rsidR="001079C0" w:rsidRPr="0025589C">
        <w:t>for microbial</w:t>
      </w:r>
      <w:r w:rsidR="0093470B" w:rsidRPr="0025589C">
        <w:t xml:space="preserve"> fitness</w:t>
      </w:r>
      <w:r w:rsidR="001F3A92" w:rsidRPr="0025589C">
        <w:t>.</w:t>
      </w:r>
    </w:p>
    <w:p w14:paraId="4DF599AF" w14:textId="77777777" w:rsidR="009E4CD4" w:rsidRDefault="009E4CD4" w:rsidP="00C34C28"/>
    <w:p w14:paraId="708B52C2" w14:textId="77777777" w:rsidR="00200C88" w:rsidRDefault="00200C88" w:rsidP="00C34C28">
      <w:pPr>
        <w:spacing w:after="200"/>
        <w:rPr>
          <w:rFonts w:eastAsiaTheme="majorEastAsia"/>
          <w:b/>
          <w:bCs/>
          <w:kern w:val="32"/>
          <w:sz w:val="32"/>
          <w:szCs w:val="32"/>
        </w:rPr>
      </w:pPr>
      <w:r>
        <w:br w:type="page"/>
      </w:r>
    </w:p>
    <w:p w14:paraId="4922ACCA" w14:textId="732BC0AB" w:rsidR="00577682" w:rsidRPr="0025589C" w:rsidRDefault="00577682" w:rsidP="00C34C28">
      <w:pPr>
        <w:pStyle w:val="Heading1"/>
        <w:spacing w:line="360" w:lineRule="auto"/>
        <w:ind w:firstLine="284"/>
      </w:pPr>
      <w:r w:rsidRPr="0025589C">
        <w:lastRenderedPageBreak/>
        <w:t>Introduction</w:t>
      </w:r>
    </w:p>
    <w:p w14:paraId="38E6783D" w14:textId="0BEDC06A" w:rsidR="00A2469F" w:rsidRPr="00980214" w:rsidRDefault="009C1814" w:rsidP="00C34C28">
      <w:r w:rsidRPr="0025589C">
        <w:t xml:space="preserve">Microbial fitness is usually defined </w:t>
      </w:r>
      <w:r w:rsidR="00980214">
        <w:t>in terms of</w:t>
      </w:r>
      <w:r w:rsidRPr="0025589C">
        <w:t xml:space="preserve"> the </w:t>
      </w:r>
      <w:r w:rsidR="006C3A10" w:rsidRPr="0025589C">
        <w:t>relative growth of different microbial strains</w:t>
      </w:r>
      <w:r w:rsidRPr="0025589C">
        <w:t xml:space="preserve"> or species</w:t>
      </w:r>
      <w:r w:rsidR="006C3A10" w:rsidRPr="0025589C">
        <w:t xml:space="preserve"> </w:t>
      </w:r>
      <w:r w:rsidR="00E222C3" w:rsidRPr="0025589C">
        <w:t xml:space="preserve">in </w:t>
      </w:r>
      <w:r w:rsidR="006C3A10" w:rsidRPr="0025589C">
        <w:t xml:space="preserve">a </w:t>
      </w:r>
      <w:r w:rsidR="00E222C3" w:rsidRPr="0025589C">
        <w:t>mixed culture</w:t>
      </w:r>
      <w:r w:rsidR="0018672F" w:rsidRPr="0025589C">
        <w:t xml:space="preserve"> </w:t>
      </w:r>
      <w:r w:rsidRPr="0025589C">
        <w:fldChar w:fldCharType="begin" w:fldLock="1"/>
      </w:r>
      <w:r w:rsidR="00C016FF">
        <w:instrText>ADDIN CSL_CITATION {"citationItems":[{"id":"ITEM-1","itemData":{"DOI":"10.1098/rsbl.2010.0580","ISSN":"1744-957X","PMID":"20810425","abstract":"Distributions of mutation fitness effects from evolution experiments are available in an increasing number of species, opening the way for a vast array of applications in evolutionary biology. However, comparison of estimated distributions among studies is hampered by inconsistencies in the definitions of fitness effects and selection coefficients. In particular, the use of ratios of Malthusian growth rates as 'relative fitnesses' leads to wrong inference of the strength of selection. Scaling Malthusian fitness by the generation time may help overcome this shortcoming, and allow accurate comparison of selection coefficients across species. For species reproducing by binary fission (neglecting cellular death), ln2 can be used as a correction factor, but in general, the growth rate and generation time of the wild-type should be provided in studies reporting distribution of mutation fitness effects. I also discuss how density and frequency dependence of population growth affect selection and its measurement in evolution experiments.","author":[{"dropping-particle":"","family":"Chevin","given":"Luis-Miguel","non-dropping-particle":"","parse-names":false,"suffix":""}],"container-title":"Biology letters","id":"ITEM-1","issue":"2","issued":{"date-parts":[["2011","4","23"]]},"page":"210-3","title":"On measuring selection in experimental evolution.","type":"article-journal","volume":"7"},"uris":["http://www.mendeley.com/documents/?uuid=1e94d081-c729-43ac-b9be-63d792575b27"]}],"mendeley":{"formattedCitation":"(1)","plainTextFormattedCitation":"(1)","previouslyFormattedCitation":"(1)"},"properties":{"noteIndex":0},"schema":"https://github.com/citation-style-language/schema/raw/master/csl-citation.json"}</w:instrText>
      </w:r>
      <w:r w:rsidRPr="0025589C">
        <w:fldChar w:fldCharType="separate"/>
      </w:r>
      <w:r w:rsidR="00A10657" w:rsidRPr="00A10657">
        <w:rPr>
          <w:noProof/>
        </w:rPr>
        <w:t>(1)</w:t>
      </w:r>
      <w:r w:rsidRPr="0025589C">
        <w:fldChar w:fldCharType="end"/>
      </w:r>
      <w:r w:rsidR="006C3A10" w:rsidRPr="0025589C">
        <w:t>. Pairwise c</w:t>
      </w:r>
      <w:r w:rsidR="00E222C3" w:rsidRPr="0025589C">
        <w:t>o</w:t>
      </w:r>
      <w:r w:rsidR="00A2469F" w:rsidRPr="0025589C">
        <w:t>mpetition experiments</w:t>
      </w:r>
      <w:r w:rsidRPr="0025589C">
        <w:t xml:space="preserve"> can</w:t>
      </w:r>
      <w:r w:rsidR="00A2469F" w:rsidRPr="0025589C">
        <w:t xml:space="preserve"> provide </w:t>
      </w:r>
      <w:r w:rsidR="006C3A10" w:rsidRPr="0025589C">
        <w:t xml:space="preserve">accurate </w:t>
      </w:r>
      <w:r w:rsidRPr="0025589C">
        <w:t xml:space="preserve">estimates of </w:t>
      </w:r>
      <w:r w:rsidR="006C3A10" w:rsidRPr="0025589C">
        <w:t>relative growth</w:t>
      </w:r>
      <w:r w:rsidRPr="0025589C">
        <w:t xml:space="preserve"> and fitness</w:t>
      </w:r>
      <w:r w:rsidR="0018672F" w:rsidRPr="0025589C">
        <w:t xml:space="preserve"> </w:t>
      </w:r>
      <w:r w:rsidRPr="0025589C">
        <w:fldChar w:fldCharType="begin" w:fldLock="1"/>
      </w:r>
      <w:r w:rsidR="00C016FF">
        <w:instrText>ADDIN CSL_CITATION {"citationItems":[{"id":"ITEM-1","itemData":{"DOI":"10.1534/genetics.111.133454","ISSN":"1943-2631","PMID":"22042578","abstract":"Measuring fitness with precision is a key issue in evolutionary biology, particularly in studying mutations of small effects. It is usually thought that sampling error and drift prevent precise measurement of very small fitness effects. We circumvented these limits by using a new combined approach to measuring and analyzing fitness. We estimated the mutational fitness effect (MFE) of three independent mini-Tn10 transposon insertion mutations by conducting competition experiments in large populations of Escherichia coli under controlled laboratory conditions. Using flow cytometry to assess genotype frequencies from very large samples alleviated the problem of sampling error, while the effect of drift was controlled by using large populations and massive replication of fitness measures. Furthermore, with a set of four competition experiments between ancestral and mutant genotypes, we were able to decompose fitness measures into four estimated parameters that account for fitness effects of our fluorescent marker (α), the mutation (β), epistasis between the mutation and the marker (γ), and departure from transitivity (τ). Our method allowed us to estimate mean selection coefficients to a precision of 2 × 10(-4). We also found small, but significant, epistatic interactions between the allelic effects of mutations and markers and confirmed that fitness effects were transitive in most cases. Unexpectedly, we also detected variation in measures of s that were significantly bigger than expected due to drift alone, indicating the existence of cryptic variation, even in fully controlled experiments. Overall our results indicate that selection coefficients are best understood as being distributed, representing a limit on the precision with which selection can be measured, even under controlled laboratory conditions.","author":[{"dropping-particle":"","family":"Gallet","given":"Romain","non-dropping-particle":"","parse-names":false,"suffix":""},{"dropping-particle":"","family":"Cooper","given":"Tim F.","non-dropping-particle":"","parse-names":false,"suffix":""},{"dropping-particle":"","family":"Elena","given":"Santiago F.","non-dropping-particle":"","parse-names":false,"suffix":""},{"dropping-particle":"","family":"Lenormand","given":"Thomas","non-dropping-particle":"","parse-names":false,"suffix":""}],"container-title":"Genetics","id":"ITEM-1","issue":"1","issued":{"date-parts":[["2012","1"]]},"page":"175-86","title":"Measuring selection coefficients below 10&lt;sup&gt;-3&lt;/sup&gt;: method, questions, and prospects.","type":"article-journal","volume":"190"},"uris":["http://www.mendeley.com/documents/?uuid=cd2a6eab-05bb-4921-9afc-173b5ac40b8a"]}],"mendeley":{"formattedCitation":"(2)","plainTextFormattedCitation":"(2)","previouslyFormattedCitation":"(2)"},"properties":{"noteIndex":0},"schema":"https://github.com/citation-style-language/schema/raw/master/csl-citation.json"}</w:instrText>
      </w:r>
      <w:r w:rsidRPr="0025589C">
        <w:fldChar w:fldCharType="separate"/>
      </w:r>
      <w:r w:rsidR="00A10657" w:rsidRPr="00A10657">
        <w:rPr>
          <w:noProof/>
        </w:rPr>
        <w:t>(2)</w:t>
      </w:r>
      <w:r w:rsidRPr="0025589C">
        <w:fldChar w:fldCharType="end"/>
      </w:r>
      <w:r w:rsidR="006C3A10" w:rsidRPr="0025589C">
        <w:t>, b</w:t>
      </w:r>
      <w:r w:rsidR="00E222C3" w:rsidRPr="0025589C">
        <w:t xml:space="preserve">ut are laborious and </w:t>
      </w:r>
      <w:r w:rsidR="00813D97" w:rsidRPr="0025589C">
        <w:t>exp</w:t>
      </w:r>
      <w:r w:rsidR="00813D97">
        <w:t>e</w:t>
      </w:r>
      <w:r w:rsidR="00813D97" w:rsidRPr="0025589C">
        <w:t>nsive</w:t>
      </w:r>
      <w:r w:rsidR="00E222C3" w:rsidRPr="0025589C">
        <w:t xml:space="preserve">, especially </w:t>
      </w:r>
      <w:r w:rsidR="000F5DC3">
        <w:t>when used with</w:t>
      </w:r>
      <w:r w:rsidR="000F5DC3" w:rsidRPr="0025589C">
        <w:t xml:space="preserve"> </w:t>
      </w:r>
      <w:r w:rsidR="00E222C3" w:rsidRPr="0025589C">
        <w:t>non-model organisms</w:t>
      </w:r>
      <w:r w:rsidR="006C3A10" w:rsidRPr="0025589C">
        <w:t>.</w:t>
      </w:r>
      <w:r w:rsidR="00E222C3" w:rsidRPr="0025589C">
        <w:t xml:space="preserve"> </w:t>
      </w:r>
      <w:r w:rsidR="00AD28BB" w:rsidRPr="0025589C">
        <w:t>Instead</w:t>
      </w:r>
      <w:r w:rsidR="00E222C3" w:rsidRPr="0025589C">
        <w:t xml:space="preserve">, growth </w:t>
      </w:r>
      <w:r w:rsidR="007A7F01" w:rsidRPr="0025589C">
        <w:t xml:space="preserve">curves are commonly used </w:t>
      </w:r>
      <w:r w:rsidR="00E64F18" w:rsidRPr="0025589C">
        <w:t>to estimate fitness</w:t>
      </w:r>
      <w:r w:rsidR="00960E5F" w:rsidRPr="0025589C">
        <w:t xml:space="preserve"> of individual microbial isolat</w:t>
      </w:r>
      <w:r w:rsidR="00A2469F" w:rsidRPr="0025589C">
        <w:t xml:space="preserve">es, despite clear evidence that they provide an </w:t>
      </w:r>
      <w:r w:rsidR="00E410C1">
        <w:t>inadequate</w:t>
      </w:r>
      <w:r w:rsidR="00E410C1" w:rsidRPr="0025589C">
        <w:t xml:space="preserve"> </w:t>
      </w:r>
      <w:r w:rsidR="00A2469F" w:rsidRPr="0025589C">
        <w:t>alternative</w:t>
      </w:r>
      <w:r w:rsidR="0018672F" w:rsidRPr="0025589C">
        <w:t xml:space="preserve"> </w:t>
      </w:r>
      <w:r w:rsidRPr="0025589C">
        <w:fldChar w:fldCharType="begin" w:fldLock="1"/>
      </w:r>
      <w:r w:rsidR="00C016FF">
        <w:instrText>ADDIN CSL_CITATION {"citationItems":[{"id":"ITEM-1","itemData":{"DOI":"10.1371/journal.pone.0126915","ISSN":"1932-6203","author":[{"dropping-particle":"","family":"Concepción-Acevedo","given":"Jeniffer","non-dropping-particle":"","parse-names":false,"suffix":""},{"dropping-particle":"","family":"Weiss","given":"Howard N.","non-dropping-particle":"","parse-names":false,"suffix":""},{"dropping-particle":"","family":"Chaudhry","given":"Waqas Nasir","non-dropping-particle":"","parse-names":false,"suffix":""},{"dropping-particle":"","family":"Levin","given":"Bruce R.","non-dropping-particle":"","parse-names":false,"suffix":""}],"container-title":"Plos One","id":"ITEM-1","issue":"6","issued":{"date-parts":[["2015"]]},"page":"e0126915","title":"Malthusian Parameters as Estimators of the Fitness of Microbes: A Cautionary Tale about the Low Side of High Throughput","type":"article-journal","volume":"10"},"uris":["http://www.mendeley.com/documents/?uuid=ff5b14a1-2eed-4181-bbbe-e8e83a728fd8"]},{"id":"ITEM-2","itemData":{"DOI":"10.1093/molbev/msv143","ISSN":"0737-4038","author":[{"dropping-particle":"","family":"Durão","given":"Paulo","non-dropping-particle":"","parse-names":false,"suffix":""},{"dropping-particle":"","family":"Trindade","given":"Sandra","non-dropping-particle":"","parse-names":false,"suffix":""},{"dropping-particle":"","family":"Sousa","given":"Ana","non-dropping-particle":"","parse-names":false,"suffix":""},{"dropping-particle":"","family":"Gordo","given":"Isabel","non-dropping-particle":"","parse-names":false,"suffix":""}],"container-title":"Molecular Biology and Evolution","id":"ITEM-2","issue":"10","issued":{"date-parts":[["2015","10","30"]]},"page":"2675-2680","title":"Multiple Resistance at No Cost: Rifampicin and Streptomycin a Dangerous Liaison in the Spread of Antibiotic Resistance","type":"article-journal","volume":"32"},"uris":["http://www.mendeley.com/documents/?uuid=3833f60d-89ed-4352-beed-cc5323d51e5e"]}],"mendeley":{"formattedCitation":"(3, 4)","plainTextFormattedCitation":"(3, 4)","previouslyFormattedCitation":"(3, 4)"},"properties":{"noteIndex":0},"schema":"https://github.com/citation-style-language/schema/raw/master/csl-citation.json"}</w:instrText>
      </w:r>
      <w:r w:rsidRPr="0025589C">
        <w:fldChar w:fldCharType="separate"/>
      </w:r>
      <w:r w:rsidR="00A10657" w:rsidRPr="00A10657">
        <w:rPr>
          <w:noProof/>
        </w:rPr>
        <w:t>(3, 4)</w:t>
      </w:r>
      <w:r w:rsidRPr="0025589C">
        <w:fldChar w:fldCharType="end"/>
      </w:r>
      <w:r w:rsidR="00A2469F" w:rsidRPr="0025589C">
        <w:t>.</w:t>
      </w:r>
    </w:p>
    <w:p w14:paraId="16653364" w14:textId="218E9B88" w:rsidR="00285E7E" w:rsidRPr="0025589C" w:rsidRDefault="007A7F01" w:rsidP="00C34C28">
      <w:r w:rsidRPr="0025589C">
        <w:t xml:space="preserve">Growth curves </w:t>
      </w:r>
      <w:r w:rsidR="00511F7D" w:rsidRPr="0025589C">
        <w:t xml:space="preserve">describe the </w:t>
      </w:r>
      <w:r w:rsidR="00960E5F" w:rsidRPr="0025589C">
        <w:t>density of</w:t>
      </w:r>
      <w:r w:rsidR="00511F7D" w:rsidRPr="0025589C">
        <w:t xml:space="preserve"> cell populations in liquid culture over time and </w:t>
      </w:r>
      <w:r w:rsidRPr="0025589C">
        <w:t xml:space="preserve">are usually acquired by measuring the optical density (OD) of cell populations. The simplest way to infer fitness from growth curves is to estimate the growth </w:t>
      </w:r>
      <w:r w:rsidRPr="005B18B0">
        <w:rPr>
          <w:rPrChange w:id="24" w:author="Yoav Ram" w:date="2018-11-29T11:07:00Z">
            <w:rPr/>
          </w:rPrChange>
        </w:rPr>
        <w:t>rate</w:t>
      </w:r>
      <w:r w:rsidR="00C016FF" w:rsidRPr="005B18B0">
        <w:rPr>
          <w:rPrChange w:id="25" w:author="Yoav Ram" w:date="2018-11-29T11:07:00Z">
            <w:rPr/>
          </w:rPrChange>
        </w:rPr>
        <w:t xml:space="preserve"> </w:t>
      </w:r>
      <w:r w:rsidR="00C016FF" w:rsidRPr="005B18B0">
        <w:rPr>
          <w:rPrChange w:id="26" w:author="Yoav Ram" w:date="2018-11-29T11:07:00Z">
            <w:rPr>
              <w:highlight w:val="yellow"/>
            </w:rPr>
          </w:rPrChange>
        </w:rPr>
        <w:t>(i.e. Malthusian parameter)</w:t>
      </w:r>
      <w:r w:rsidRPr="005B18B0">
        <w:rPr>
          <w:rPrChange w:id="27" w:author="Yoav Ram" w:date="2018-11-29T11:07:00Z">
            <w:rPr/>
          </w:rPrChange>
        </w:rPr>
        <w:t xml:space="preserve"> during the exponential</w:t>
      </w:r>
      <w:r w:rsidRPr="0025589C">
        <w:t xml:space="preserve"> growth phase </w:t>
      </w:r>
      <w:r w:rsidR="00E410C1">
        <w:t>from</w:t>
      </w:r>
      <w:r w:rsidR="0001182F" w:rsidRPr="0025589C">
        <w:t xml:space="preserve"> </w:t>
      </w:r>
      <w:r w:rsidRPr="0025589C">
        <w:t>the slope of the log of the growth curve</w:t>
      </w:r>
      <w:r w:rsidR="0018672F" w:rsidRPr="0025589C">
        <w:t xml:space="preserve"> </w:t>
      </w:r>
      <w:r w:rsidR="00902C4A" w:rsidRPr="0025589C">
        <w:fldChar w:fldCharType="begin" w:fldLock="1"/>
      </w:r>
      <w:r w:rsidR="00C016FF">
        <w:instrText>ADDIN CSL_CITATION {"citationItems":[{"id":"ITEM-1","itemData":{"DOI":"10.1093/molbev/mst187","ISBN":"0737-4038","ISSN":"07374038","PMID":"24170494","abstract":"In the 1960s-1980s, determination of bacterial growth rates was an important tool in microbial genetics, biochemistry, molecular biology, and microbial physiology. The exciting technical developments of the 1990s and the 2000s eclipsed that tool; as a result, many investigators today lack experience with growth rate measurements. Recently, investigators in a number of areas have started to use measurements of bacterial growth rates for a variety of purposes. Those measurements have been greatly facilitated by the availability of microwell plate readers that permit the simultaneous measurements on up to 384 different cultures. Only the exponential (logarithmic) portions of the resulting growth curves are useful for determining growth rates, and manual determination of that portion and calculation of growth rates can be tedious for high-throughput purposes. Here, we introduce the program GrowthRates that uses plate reader output files to automatically determine the exponential portion of the curve and to automatically calculate the growth rate, the maximum culture density, and the duration of the growth lag phase. GrowthRates is freely available for Macintosh, Windows, and Linux. We discuss the effects of culture volume, the classical bacterial growth curve, and the differences between determinations in rich media and minimal (mineral salts) media. This protocol covers calibration of the plate reader, growth of culture inocula for both rich and minimal media, and experimental setup. As a guide to reliability, we report typical day-to-day variation in growth rates and variation within experiments with respect to position of wells within the plates.","author":[{"dropping-particle":"","family":"Hall","given":"Barry G.","non-dropping-particle":"","parse-names":false,"suffix":""},{"dropping-particle":"","family":"Acar","given":"Hande","non-dropping-particle":"","parse-names":false,"suffix":""},{"dropping-particle":"","family":"Nandipati","given":"Anna","non-dropping-particle":"","parse-names":false,"suffix":""},{"dropping-particle":"","family":"Barlow","given":"Miriam","non-dropping-particle":"","parse-names":false,"suffix":""}],"container-title":"Molecular Biology and Evolution","id":"ITEM-1","issue":"1","issued":{"date-parts":[["2014"]]},"page":"232-238","title":"Growth rates made easy","type":"article-journal","volume":"31"},"uris":["http://www.mendeley.com/documents/?uuid=f081921d-ea2b-4792-ba44-f8184b796e8d"]}],"mendeley":{"formattedCitation":"(5)","plainTextFormattedCitation":"(5)","previouslyFormattedCitation":"(5)"},"properties":{"noteIndex":0},"schema":"https://github.com/citation-style-language/schema/raw/master/csl-citation.json"}</w:instrText>
      </w:r>
      <w:r w:rsidR="00902C4A" w:rsidRPr="0025589C">
        <w:fldChar w:fldCharType="separate"/>
      </w:r>
      <w:r w:rsidR="00A10657" w:rsidRPr="00A10657">
        <w:rPr>
          <w:noProof/>
        </w:rPr>
        <w:t>(5)</w:t>
      </w:r>
      <w:r w:rsidR="00902C4A" w:rsidRPr="0025589C">
        <w:fldChar w:fldCharType="end"/>
      </w:r>
      <w:r w:rsidR="0001182F">
        <w:t xml:space="preserve">, </w:t>
      </w:r>
      <w:r w:rsidR="00902C4A" w:rsidRPr="0025589C">
        <w:rPr>
          <w:noProof/>
        </w:rPr>
        <w:t xml:space="preserve">see example in </w:t>
      </w:r>
      <w:r w:rsidR="00902C4A" w:rsidRPr="008F3E8A">
        <w:rPr>
          <w:b/>
          <w:bCs/>
          <w:noProof/>
        </w:rPr>
        <w:fldChar w:fldCharType="begin" w:fldLock="1"/>
      </w:r>
      <w:r w:rsidR="00902C4A" w:rsidRPr="008F3E8A">
        <w:rPr>
          <w:b/>
          <w:bCs/>
          <w:noProof/>
        </w:rPr>
        <w:instrText xml:space="preserve"> REF _Ref453682586 \h </w:instrText>
      </w:r>
      <w:r w:rsidR="000A28AB" w:rsidRPr="008F3E8A">
        <w:rPr>
          <w:b/>
          <w:bCs/>
          <w:noProof/>
        </w:rPr>
        <w:instrText xml:space="preserve"> \* MERGEFORMAT </w:instrText>
      </w:r>
      <w:r w:rsidR="00902C4A" w:rsidRPr="008F3E8A">
        <w:rPr>
          <w:b/>
          <w:bCs/>
          <w:noProof/>
        </w:rPr>
      </w:r>
      <w:r w:rsidR="00902C4A" w:rsidRPr="008F3E8A">
        <w:rPr>
          <w:b/>
          <w:bCs/>
          <w:noProof/>
        </w:rPr>
        <w:fldChar w:fldCharType="separate"/>
      </w:r>
      <w:r w:rsidR="00902C4A" w:rsidRPr="008F3E8A">
        <w:rPr>
          <w:b/>
          <w:bCs/>
          <w:noProof/>
        </w:rPr>
        <w:t>Figure 1</w:t>
      </w:r>
      <w:r w:rsidR="00902C4A" w:rsidRPr="008F3E8A">
        <w:rPr>
          <w:b/>
          <w:bCs/>
          <w:noProof/>
        </w:rPr>
        <w:fldChar w:fldCharType="end"/>
      </w:r>
      <w:r w:rsidRPr="0025589C">
        <w:t xml:space="preserve">. </w:t>
      </w:r>
      <w:r w:rsidR="000F5DC3">
        <w:t>R</w:t>
      </w:r>
      <w:r w:rsidR="006A45CA">
        <w:t xml:space="preserve">elative </w:t>
      </w:r>
      <w:r w:rsidRPr="0025589C">
        <w:t>growth rate</w:t>
      </w:r>
      <w:r w:rsidR="006A45CA">
        <w:t>s</w:t>
      </w:r>
      <w:r w:rsidRPr="0025589C">
        <w:t xml:space="preserve"> </w:t>
      </w:r>
      <w:r w:rsidR="006A45CA">
        <w:t>are</w:t>
      </w:r>
      <w:r w:rsidR="00960E5F" w:rsidRPr="0025589C">
        <w:t xml:space="preserve"> often used </w:t>
      </w:r>
      <w:r w:rsidR="000F5DC3">
        <w:t>as</w:t>
      </w:r>
      <w:r w:rsidRPr="0025589C">
        <w:t xml:space="preserve"> a proxy </w:t>
      </w:r>
      <w:r w:rsidR="00D641C6">
        <w:t>for</w:t>
      </w:r>
      <w:r w:rsidRPr="0025589C">
        <w:t xml:space="preserve"> relative fitness </w:t>
      </w:r>
      <w:r w:rsidRPr="0025589C">
        <w:fldChar w:fldCharType="begin" w:fldLock="1"/>
      </w:r>
      <w:r w:rsidR="001B606A">
        <w:instrText>ADDIN CSL_CITATION {"citationItems":[{"id":"ITEM-1","itemData":{"author":[{"dropping-particle":"","family":"Crow","given":"James F.","non-dropping-particle":"","parse-names":false,"suffix":""},{"dropping-particle":"","family":"Kimura","given":"Motoo","non-dropping-particle":"","parse-names":false,"suffix":""}],"id":"ITEM-1","issued":{"date-parts":[["1970"]]},"number-of-pages":"591","publisher":"Burgess Pub. Co.","publisher-place":"Minneapolis","title":"An introduction to population genetics theory","type":"book"},"uris":["http://www.mendeley.com/documents/?uuid=53412738-ef5b-4a6a-95c7-50a435e82b43"]},{"id":"ITEM-2","itemData":{"DOI":"10.1086/285289","ISBN":"0003-0147","ISSN":"0003-0147","PMID":"19425949","abstract":"We assess the degree to which adaptation to a uniform environment among indepen- dently evolving asexual populations is associated with increasing divergence of those popula- tions. In addition, we are concerned with the pattern of adaptation itself, particularly whether the rate of increase in mean fitness tends to decline with the number of generations of selection in a constant environment. The correspondence between the rate of increase in mean fitness and the within-population genetic variance of fitness, as expected from Fisher's fundamental theorem, is also addressed. Twelve Escherichlia coli populations were founded from a single clonal ancestor and allowed to evolve for 2,000 generations. Mean fitness increased by about 37%. However, the rate of increase in mean fitness was slower in later generations. There was no statistically significant within-population genetic variance of fitness, but there was significant between-population variance. Although the estimated genetic variation in fitness within popula- tions was not statistically significant, it was consistent in magnitude with theoretical expecta- tions. Similarly, the variance of mean fitness between populations was consistent with a model that incorporated stochastic variation in the timing and order of substitutions at a finite number of nonepistatic loci, coupled with substitutional delays and interference between substitutions arising from clonality. These results, taken as a whole, are consistent with theoretical expecta- tions that do not invoke divergence due to multiple fitness peaks in a Wrightian evolutionary landscape.","author":[{"dropping-particle":"","family":"Lenski","given":"Richard E.","non-dropping-particle":"","parse-names":false,"suffix":""},{"dropping-particle":"","family":"Rose","given":"Michael R.","non-dropping-particle":"","parse-names":false,"suffix":""},{"dropping-particle":"","family":"Simpson","given":"Suzanne C.","non-dropping-particle":"","parse-names":false,"suffix":""},{"dropping-particle":"","family":"Tadler","given":"Scott C.","non-dropping-particle":"","parse-names":false,"suffix":""}],"container-title":"The American Naturalist","id":"ITEM-2","issue":"6","issued":{"date-parts":[["1991","12"]]},"page":"1315","title":"Long-Term Experimental Evolution in Escherichia coli. I. Adaptation and Divergence During 2,000 Generations","type":"article-journal","volume":"138"},"uris":["http://www.mendeley.com/documents/?uuid=6f197087-5f37-4758-9877-d80ff78f71aa"]},{"id":"ITEM-3","itemData":{"DOI":"10.1098/rsbl.2010.0580","ISSN":"1744-957X","PMID":"20810425","abstract":"Distributions of mutation fitness effects from evolution experiments are available in an increasing number of species, opening the way for a vast array of applications in evolutionary biology. However, comparison of estimated distributions among studies is hampered by inconsistencies in the definitions of fitness effects and selection coefficients. In particular, the use of ratios of Malthusian growth rates as 'relative fitnesses' leads to wrong inference of the strength of selection. Scaling Malthusian fitness by the generation time may help overcome this shortcoming, and allow accurate comparison of selection coefficients across species. For species reproducing by binary fission (neglecting cellular death), ln2 can be used as a correction factor, but in general, the growth rate and generation time of the wild-type should be provided in studies reporting distribution of mutation fitness effects. I also discuss how density and frequency dependence of population growth affect selection and its measurement in evolution experiments.","author":[{"dropping-particle":"","family":"Chevin","given":"Luis-Miguel","non-dropping-particle":"","parse-names":false,"suffix":""}],"container-title":"Biology letters","id":"ITEM-3","issue":"2","issued":{"date-parts":[["2011","4","23"]]},"page":"210-3","title":"On measuring selection in experimental evolution.","type":"article-journal","volume":"7"},"uris":["http://www.mendeley.com/documents/?uuid=1e94d081-c729-43ac-b9be-63d792575b27"]}],"mendeley":{"formattedCitation":"(1, 6, 7)","plainTextFormattedCitation":"(1, 6, 7)","previouslyFormattedCitation":"(1, 6, 7)"},"properties":{"noteIndex":0},"schema":"https://github.com/citation-style-language/schema/raw/master/csl-citation.json"}</w:instrText>
      </w:r>
      <w:r w:rsidRPr="0025589C">
        <w:fldChar w:fldCharType="separate"/>
      </w:r>
      <w:r w:rsidR="00C016FF" w:rsidRPr="00C016FF">
        <w:rPr>
          <w:noProof/>
        </w:rPr>
        <w:t>(1, 6, 7)</w:t>
      </w:r>
      <w:r w:rsidRPr="0025589C">
        <w:fldChar w:fldCharType="end"/>
      </w:r>
      <w:r w:rsidRPr="0025589C">
        <w:t xml:space="preserve">. However, </w:t>
      </w:r>
      <w:r w:rsidR="00902C4A" w:rsidRPr="0025589C">
        <w:t xml:space="preserve">exponential growth rates do not capture the dynamics of </w:t>
      </w:r>
      <w:r w:rsidRPr="0025589C">
        <w:t xml:space="preserve">other phases of </w:t>
      </w:r>
      <w:r w:rsidR="00902C4A" w:rsidRPr="0025589C">
        <w:t xml:space="preserve">a typical </w:t>
      </w:r>
      <w:r w:rsidRPr="0025589C">
        <w:t>growth</w:t>
      </w:r>
      <w:r w:rsidR="00902C4A" w:rsidRPr="0025589C">
        <w:t xml:space="preserve"> curve</w:t>
      </w:r>
      <w:r w:rsidRPr="0025589C">
        <w:t xml:space="preserve">, such as the </w:t>
      </w:r>
      <w:r w:rsidR="000F5DC3">
        <w:t>duration</w:t>
      </w:r>
      <w:r w:rsidR="000F5DC3" w:rsidRPr="0025589C">
        <w:t xml:space="preserve"> </w:t>
      </w:r>
      <w:r w:rsidR="009B044D" w:rsidRPr="0025589C">
        <w:t xml:space="preserve">of </w:t>
      </w:r>
      <w:r w:rsidR="000F5DC3">
        <w:t xml:space="preserve">the </w:t>
      </w:r>
      <w:r w:rsidRPr="0025589C">
        <w:t xml:space="preserve">lag phase and the </w:t>
      </w:r>
      <w:r w:rsidR="009B044D" w:rsidRPr="0025589C">
        <w:t xml:space="preserve">cell density </w:t>
      </w:r>
      <w:r w:rsidR="000F5DC3">
        <w:t xml:space="preserve">achieved </w:t>
      </w:r>
      <w:r w:rsidR="009B044D" w:rsidRPr="0025589C">
        <w:t xml:space="preserve">at </w:t>
      </w:r>
      <w:r w:rsidRPr="0025589C">
        <w:t>stationary phase</w:t>
      </w:r>
      <w:r w:rsidR="0018672F" w:rsidRPr="0025589C">
        <w:t xml:space="preserve"> </w:t>
      </w:r>
      <w:r w:rsidRPr="0025589C">
        <w:fldChar w:fldCharType="begin" w:fldLock="1"/>
      </w:r>
      <w:r w:rsidR="001B606A">
        <w:instrText>ADDIN CSL_CITATION {"citationItems":[{"id":"ITEM-1","itemData":{"DOI":"10.1534/genetics.114.172890","ISSN":"1943-2631","PMID":"25758382","abstract":"The survival of rare beneficial mutations can be extremely sensitive to the organism's life history and the trait affected by the mutation. Given the tremendous impact of bacteria in batch culture as a model system for the study of adaptation, it is important to understand the survival probability of beneficial mutations in these populations. Here we develop a life-history model for bacterial populations in batch culture and predict the survival of mutations that increase fitness through their effects on specific traits: lag time, fission time, viability, and the timing of stationary phase. We find that if beneficial mutations are present in the founding population at the beginning of culture growth, mutations that reduce the mortality of daughter cells are the most likely to survive drift. In contrast, of mutations that occur de novo during growth, those that delay the onset of stationary phase are the most likely to survive. Our model predicts that approximately fivefold population growth between bottlenecks will optimize the occurrence and survival of beneficial mutations of all four types. This prediction is relatively insensitive to other model parameters, such as the lag time, fission time, or mortality rate of the population. We further estimate that bottlenecks that are more severe than this optimal prediction substantially reduce the occurrence and survival of adaptive mutations.","author":[{"dropping-particle":"","family":"Wahl","given":"Lindi M","non-dropping-particle":"","parse-names":false,"suffix":""},{"dropping-particle":"","family":"Zhu","given":"Anna Dai","non-dropping-particle":"","parse-names":false,"suffix":""}],"container-title":"Genetics","id":"ITEM-1","issue":"1","issued":{"date-parts":[["2015"]]},"page":"309-20","title":"Survival probability of beneficial mutations in bacterial batch culture.","type":"article-journal","volume":"200"},"uris":["http://www.mendeley.com/documents/?uuid=ec2dee1f-7f48-4678-98a8-149da5a29f80"]}],"mendeley":{"formattedCitation":"(8)","plainTextFormattedCitation":"(8)","previouslyFormattedCitation":"(8)"},"properties":{"noteIndex":0},"schema":"https://github.com/citation-style-language/schema/raw/master/csl-citation.json"}</w:instrText>
      </w:r>
      <w:r w:rsidRPr="0025589C">
        <w:fldChar w:fldCharType="separate"/>
      </w:r>
      <w:r w:rsidR="00C016FF" w:rsidRPr="00C016FF">
        <w:rPr>
          <w:noProof/>
        </w:rPr>
        <w:t>(8)</w:t>
      </w:r>
      <w:r w:rsidRPr="0025589C">
        <w:fldChar w:fldCharType="end"/>
      </w:r>
      <w:r w:rsidR="0076708E">
        <w:t xml:space="preserve">, see </w:t>
      </w:r>
      <w:r w:rsidR="00902C4A" w:rsidRPr="008F3E8A">
        <w:rPr>
          <w:b/>
          <w:bCs/>
          <w:noProof/>
        </w:rPr>
        <w:fldChar w:fldCharType="begin" w:fldLock="1"/>
      </w:r>
      <w:r w:rsidR="00902C4A" w:rsidRPr="008F3E8A">
        <w:rPr>
          <w:b/>
          <w:bCs/>
          <w:noProof/>
        </w:rPr>
        <w:instrText xml:space="preserve"> REF _Ref453682586 \h </w:instrText>
      </w:r>
      <w:r w:rsidR="000A28AB" w:rsidRPr="008F3E8A">
        <w:rPr>
          <w:b/>
          <w:bCs/>
          <w:noProof/>
        </w:rPr>
        <w:instrText xml:space="preserve"> \* MERGEFORMAT </w:instrText>
      </w:r>
      <w:r w:rsidR="00902C4A" w:rsidRPr="008F3E8A">
        <w:rPr>
          <w:b/>
          <w:bCs/>
          <w:noProof/>
        </w:rPr>
      </w:r>
      <w:r w:rsidR="00902C4A" w:rsidRPr="008F3E8A">
        <w:rPr>
          <w:b/>
          <w:bCs/>
          <w:noProof/>
        </w:rPr>
        <w:fldChar w:fldCharType="separate"/>
      </w:r>
      <w:r w:rsidR="00902C4A" w:rsidRPr="008F3E8A">
        <w:rPr>
          <w:b/>
          <w:bCs/>
          <w:noProof/>
        </w:rPr>
        <w:t>Figure 1</w:t>
      </w:r>
      <w:r w:rsidR="00902C4A" w:rsidRPr="008F3E8A">
        <w:rPr>
          <w:b/>
          <w:bCs/>
          <w:noProof/>
        </w:rPr>
        <w:fldChar w:fldCharType="end"/>
      </w:r>
      <w:r w:rsidR="00313D88" w:rsidRPr="008F3E8A">
        <w:rPr>
          <w:b/>
          <w:bCs/>
          <w:noProof/>
        </w:rPr>
        <w:t>A</w:t>
      </w:r>
      <w:r w:rsidR="009C1814" w:rsidRPr="0025589C">
        <w:rPr>
          <w:noProof/>
        </w:rPr>
        <w:t xml:space="preserve">. Moreover, the maximal specific growth rate is not typical for the entire growth curve </w:t>
      </w:r>
      <w:r w:rsidR="009C1814" w:rsidRPr="0025589C">
        <w:t>(</w:t>
      </w:r>
      <w:r w:rsidR="009C1814" w:rsidRPr="008F3E8A">
        <w:rPr>
          <w:b/>
          <w:bCs/>
          <w:noProof/>
        </w:rPr>
        <w:fldChar w:fldCharType="begin" w:fldLock="1"/>
      </w:r>
      <w:r w:rsidR="009C1814" w:rsidRPr="008F3E8A">
        <w:rPr>
          <w:b/>
          <w:bCs/>
          <w:noProof/>
        </w:rPr>
        <w:instrText xml:space="preserve"> REF _Ref453682586 \h  \* MERGEFORMAT </w:instrText>
      </w:r>
      <w:r w:rsidR="009C1814" w:rsidRPr="008F3E8A">
        <w:rPr>
          <w:b/>
          <w:bCs/>
          <w:noProof/>
        </w:rPr>
      </w:r>
      <w:r w:rsidR="009C1814" w:rsidRPr="008F3E8A">
        <w:rPr>
          <w:b/>
          <w:bCs/>
          <w:noProof/>
        </w:rPr>
        <w:fldChar w:fldCharType="separate"/>
      </w:r>
      <w:r w:rsidR="009C1814" w:rsidRPr="008F3E8A">
        <w:rPr>
          <w:b/>
          <w:bCs/>
          <w:noProof/>
        </w:rPr>
        <w:t>Figure 1</w:t>
      </w:r>
      <w:r w:rsidR="009C1814" w:rsidRPr="008F3E8A">
        <w:rPr>
          <w:b/>
          <w:bCs/>
          <w:noProof/>
        </w:rPr>
        <w:fldChar w:fldCharType="end"/>
      </w:r>
      <w:r w:rsidR="009C1814" w:rsidRPr="008F3E8A">
        <w:rPr>
          <w:b/>
          <w:bCs/>
          <w:noProof/>
        </w:rPr>
        <w:t>B</w:t>
      </w:r>
      <w:r w:rsidR="009C1814" w:rsidRPr="0025589C">
        <w:rPr>
          <w:noProof/>
        </w:rPr>
        <w:t xml:space="preserve">). </w:t>
      </w:r>
      <w:r w:rsidRPr="0025589C">
        <w:t xml:space="preserve">Thus, it is not surprising that growth rates are often poor </w:t>
      </w:r>
      <w:r w:rsidR="009B044D" w:rsidRPr="0025589C">
        <w:t xml:space="preserve">estimators </w:t>
      </w:r>
      <w:r w:rsidRPr="0025589C">
        <w:t>of relative fitness</w:t>
      </w:r>
      <w:r w:rsidR="0018672F" w:rsidRPr="0025589C">
        <w:t xml:space="preserve"> </w:t>
      </w:r>
      <w:r w:rsidRPr="0025589C">
        <w:fldChar w:fldCharType="begin" w:fldLock="1"/>
      </w:r>
      <w:r w:rsidR="00C016FF">
        <w:instrText>ADDIN CSL_CITATION {"citationItems":[{"id":"ITEM-1","itemData":{"DOI":"10.1371/journal.pone.0126915","ISSN":"1932-6203","author":[{"dropping-particle":"","family":"Concepción-Acevedo","given":"Jeniffer","non-dropping-particle":"","parse-names":false,"suffix":""},{"dropping-particle":"","family":"Weiss","given":"Howard N.","non-dropping-particle":"","parse-names":false,"suffix":""},{"dropping-particle":"","family":"Chaudhry","given":"Waqas Nasir","non-dropping-particle":"","parse-names":false,"suffix":""},{"dropping-particle":"","family":"Levin","given":"Bruce R.","non-dropping-particle":"","parse-names":false,"suffix":""}],"container-title":"Plos One","id":"ITEM-1","issue":"6","issued":{"date-parts":[["2015"]]},"page":"e0126915","title":"Malthusian Parameters as Estimators of the Fitness of Microbes: A Cautionary Tale about the Low Side of High Throughput","type":"article-journal","volume":"10"},"uris":["http://www.mendeley.com/documents/?uuid=ff5b14a1-2eed-4181-bbbe-e8e83a728fd8"]},{"id":"ITEM-2","itemData":{"DOI":"10.1093/molbev/msv143","ISSN":"0737-4038","author":[{"dropping-particle":"","family":"Durão","given":"Paulo","non-dropping-particle":"","parse-names":false,"suffix":""},{"dropping-particle":"","family":"Trindade","given":"Sandra","non-dropping-particle":"","parse-names":false,"suffix":""},{"dropping-particle":"","family":"Sousa","given":"Ana","non-dropping-particle":"","parse-names":false,"suffix":""},{"dropping-particle":"","family":"Gordo","given":"Isabel","non-dropping-particle":"","parse-names":false,"suffix":""}],"container-title":"Molecular Biology and Evolution","id":"ITEM-2","issue":"10","issued":{"date-parts":[["2015","10","30"]]},"page":"2675-2680","title":"Multiple Resistance at No Cost: Rifampicin and Streptomycin a Dangerous Liaison in the Spread of Antibiotic Resistance","type":"article-journal","volume":"32"},"uris":["http://www.mendeley.com/documents/?uuid=3833f60d-89ed-4352-beed-cc5323d51e5e"]}],"mendeley":{"formattedCitation":"(3, 4)","plainTextFormattedCitation":"(3, 4)","previouslyFormattedCitation":"(3, 4)"},"properties":{"noteIndex":0},"schema":"https://github.com/citation-style-language/schema/raw/master/csl-citation.json"}</w:instrText>
      </w:r>
      <w:r w:rsidRPr="0025589C">
        <w:fldChar w:fldCharType="separate"/>
      </w:r>
      <w:r w:rsidR="00A10657" w:rsidRPr="00A10657">
        <w:rPr>
          <w:noProof/>
        </w:rPr>
        <w:t>(3, 4)</w:t>
      </w:r>
      <w:r w:rsidRPr="0025589C">
        <w:fldChar w:fldCharType="end"/>
      </w:r>
      <w:r w:rsidRPr="0025589C">
        <w:t>.</w:t>
      </w:r>
    </w:p>
    <w:p w14:paraId="2004757D" w14:textId="77777777" w:rsidR="00667056" w:rsidRDefault="00667056" w:rsidP="00C34C28">
      <w:pPr>
        <w:spacing w:after="200"/>
      </w:pPr>
      <w:bookmarkStart w:id="28" w:name="_Ref453682586"/>
    </w:p>
    <w:p w14:paraId="2D0F065C" w14:textId="3A12A5BF" w:rsidR="00FE4A98" w:rsidRPr="00FB2C01" w:rsidRDefault="00F87A35" w:rsidP="00C34C28">
      <w:pPr>
        <w:spacing w:after="200"/>
        <w:rPr>
          <w:b/>
          <w:bCs/>
          <w:sz w:val="22"/>
          <w:szCs w:val="22"/>
        </w:rPr>
      </w:pPr>
      <w:r>
        <w:rPr>
          <w:b/>
          <w:bCs/>
          <w:noProof/>
          <w:sz w:val="22"/>
          <w:szCs w:val="22"/>
        </w:rPr>
        <w:drawing>
          <wp:inline distT="0" distB="0" distL="0" distR="0" wp14:anchorId="67248A5D" wp14:editId="762D11D9">
            <wp:extent cx="5276850" cy="1758950"/>
            <wp:effectExtent l="0" t="0" r="6350" b="0"/>
            <wp:docPr id="7" name="Picture 7" descr="Fig-exponential_model-explain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exponential_model-explained.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6850" cy="1758950"/>
                    </a:xfrm>
                    <a:prstGeom prst="rect">
                      <a:avLst/>
                    </a:prstGeom>
                    <a:noFill/>
                    <a:ln>
                      <a:noFill/>
                    </a:ln>
                  </pic:spPr>
                </pic:pic>
              </a:graphicData>
            </a:graphic>
          </wp:inline>
        </w:drawing>
      </w:r>
    </w:p>
    <w:p w14:paraId="2D4748DE" w14:textId="0A05CD7D" w:rsidR="00285E7E" w:rsidRPr="0087553C" w:rsidRDefault="00285E7E" w:rsidP="00577A2C">
      <w:pPr>
        <w:pStyle w:val="Caption"/>
        <w:spacing w:line="360" w:lineRule="auto"/>
        <w:rPr>
          <w:b w:val="0"/>
          <w:bCs w:val="0"/>
          <w:color w:val="auto"/>
          <w:sz w:val="22"/>
          <w:szCs w:val="22"/>
        </w:rPr>
      </w:pPr>
      <w:r w:rsidRPr="0087553C">
        <w:rPr>
          <w:color w:val="auto"/>
          <w:sz w:val="22"/>
          <w:szCs w:val="22"/>
        </w:rPr>
        <w:t xml:space="preserve">Figure </w:t>
      </w:r>
      <w:r w:rsidRPr="0087553C">
        <w:rPr>
          <w:color w:val="auto"/>
          <w:sz w:val="22"/>
          <w:szCs w:val="22"/>
        </w:rPr>
        <w:fldChar w:fldCharType="begin"/>
      </w:r>
      <w:r w:rsidRPr="0087553C">
        <w:rPr>
          <w:color w:val="auto"/>
          <w:sz w:val="22"/>
          <w:szCs w:val="22"/>
        </w:rPr>
        <w:instrText xml:space="preserve"> SEQ Figure \* ARABIC </w:instrText>
      </w:r>
      <w:r w:rsidRPr="0087553C">
        <w:rPr>
          <w:color w:val="auto"/>
          <w:sz w:val="22"/>
          <w:szCs w:val="22"/>
        </w:rPr>
        <w:fldChar w:fldCharType="separate"/>
      </w:r>
      <w:r w:rsidR="00C94948">
        <w:rPr>
          <w:noProof/>
          <w:color w:val="auto"/>
          <w:sz w:val="22"/>
          <w:szCs w:val="22"/>
        </w:rPr>
        <w:t>1</w:t>
      </w:r>
      <w:r w:rsidRPr="0087553C">
        <w:rPr>
          <w:color w:val="auto"/>
          <w:sz w:val="22"/>
          <w:szCs w:val="22"/>
        </w:rPr>
        <w:fldChar w:fldCharType="end"/>
      </w:r>
      <w:bookmarkEnd w:id="28"/>
      <w:r w:rsidRPr="0087553C">
        <w:rPr>
          <w:color w:val="auto"/>
          <w:sz w:val="22"/>
          <w:szCs w:val="22"/>
        </w:rPr>
        <w:t xml:space="preserve">. </w:t>
      </w:r>
      <w:r w:rsidR="00AA6B0B" w:rsidRPr="0087553C">
        <w:rPr>
          <w:color w:val="auto"/>
          <w:sz w:val="22"/>
          <w:szCs w:val="22"/>
        </w:rPr>
        <w:t xml:space="preserve">Common approach </w:t>
      </w:r>
      <w:r w:rsidR="003754D5">
        <w:rPr>
          <w:color w:val="auto"/>
          <w:sz w:val="22"/>
          <w:szCs w:val="22"/>
        </w:rPr>
        <w:t>to</w:t>
      </w:r>
      <w:r w:rsidR="003754D5" w:rsidRPr="0087553C">
        <w:rPr>
          <w:color w:val="auto"/>
          <w:sz w:val="22"/>
          <w:szCs w:val="22"/>
        </w:rPr>
        <w:t xml:space="preserve"> </w:t>
      </w:r>
      <w:r w:rsidR="00AA6B0B" w:rsidRPr="0087553C">
        <w:rPr>
          <w:color w:val="auto"/>
          <w:sz w:val="22"/>
          <w:szCs w:val="22"/>
        </w:rPr>
        <w:t xml:space="preserve">analyzing </w:t>
      </w:r>
      <w:r w:rsidRPr="0087553C">
        <w:rPr>
          <w:color w:val="auto"/>
          <w:sz w:val="22"/>
          <w:szCs w:val="22"/>
        </w:rPr>
        <w:t>growth curve data</w:t>
      </w:r>
      <w:r w:rsidR="00AA6B0B" w:rsidRPr="0087553C">
        <w:rPr>
          <w:color w:val="auto"/>
          <w:sz w:val="22"/>
          <w:szCs w:val="22"/>
        </w:rPr>
        <w:t xml:space="preserve"> using an exponential model</w:t>
      </w:r>
      <w:r w:rsidRPr="0087553C">
        <w:rPr>
          <w:color w:val="auto"/>
          <w:sz w:val="22"/>
          <w:szCs w:val="22"/>
        </w:rPr>
        <w:t xml:space="preserve">. </w:t>
      </w:r>
      <w:r w:rsidR="00AA6099" w:rsidRPr="0087553C">
        <w:rPr>
          <w:b w:val="0"/>
          <w:bCs w:val="0"/>
          <w:color w:val="auto"/>
          <w:sz w:val="22"/>
          <w:szCs w:val="22"/>
        </w:rPr>
        <w:t>G</w:t>
      </w:r>
      <w:r w:rsidRPr="0087553C">
        <w:rPr>
          <w:b w:val="0"/>
          <w:bCs w:val="0"/>
          <w:color w:val="auto"/>
          <w:sz w:val="22"/>
          <w:szCs w:val="22"/>
        </w:rPr>
        <w:t>rowth rate</w:t>
      </w:r>
      <w:r w:rsidR="00AA6099" w:rsidRPr="0087553C">
        <w:rPr>
          <w:b w:val="0"/>
          <w:bCs w:val="0"/>
          <w:color w:val="auto"/>
          <w:sz w:val="22"/>
          <w:szCs w:val="22"/>
        </w:rPr>
        <w:t>s are commonly estimated from growth curve data</w:t>
      </w:r>
      <w:r w:rsidR="009C1814" w:rsidRPr="0087553C">
        <w:rPr>
          <w:b w:val="0"/>
          <w:bCs w:val="0"/>
          <w:color w:val="auto"/>
          <w:sz w:val="22"/>
          <w:szCs w:val="22"/>
        </w:rPr>
        <w:t xml:space="preserve"> by taking the log of the growth curve and performing linear regression </w:t>
      </w:r>
      <w:r w:rsidR="002229A5" w:rsidRPr="0087553C">
        <w:rPr>
          <w:b w:val="0"/>
          <w:bCs w:val="0"/>
          <w:color w:val="auto"/>
          <w:sz w:val="22"/>
          <w:szCs w:val="22"/>
        </w:rPr>
        <w:t>around the time of maximum growth (see</w:t>
      </w:r>
      <w:r w:rsidR="00C179D2" w:rsidRPr="0087553C">
        <w:rPr>
          <w:b w:val="0"/>
          <w:bCs w:val="0"/>
          <w:color w:val="auto"/>
          <w:sz w:val="22"/>
          <w:szCs w:val="22"/>
        </w:rPr>
        <w:t xml:space="preserve"> </w:t>
      </w:r>
      <w:r w:rsidR="00C179D2" w:rsidRPr="0087553C">
        <w:rPr>
          <w:color w:val="auto"/>
          <w:sz w:val="22"/>
          <w:szCs w:val="22"/>
        </w:rPr>
        <w:t xml:space="preserve">Material and Methods </w:t>
      </w:r>
      <w:r w:rsidR="002229A5" w:rsidRPr="0087553C">
        <w:rPr>
          <w:b w:val="0"/>
          <w:bCs w:val="0"/>
          <w:color w:val="auto"/>
          <w:sz w:val="22"/>
          <w:szCs w:val="22"/>
        </w:rPr>
        <w:t xml:space="preserve">for specific details). Implicitly, this is equivalent to fitting an exponential </w:t>
      </w:r>
      <w:r w:rsidR="002229A5" w:rsidRPr="004D715C">
        <w:rPr>
          <w:b w:val="0"/>
          <w:bCs w:val="0"/>
          <w:color w:val="auto"/>
          <w:sz w:val="22"/>
          <w:szCs w:val="22"/>
        </w:rPr>
        <w:t xml:space="preserve">growth model </w:t>
      </w:r>
      <w:r w:rsidR="002229A5" w:rsidRPr="00876E70">
        <w:rPr>
          <w:b w:val="0"/>
          <w:bCs w:val="0"/>
          <w:i/>
          <w:iCs/>
          <w:color w:val="auto"/>
          <w:sz w:val="22"/>
          <w:szCs w:val="22"/>
        </w:rPr>
        <w:t>N(t)=N</w:t>
      </w:r>
      <w:r w:rsidR="002229A5" w:rsidRPr="00876E70">
        <w:rPr>
          <w:b w:val="0"/>
          <w:bCs w:val="0"/>
          <w:i/>
          <w:iCs/>
          <w:color w:val="auto"/>
          <w:sz w:val="22"/>
          <w:szCs w:val="22"/>
          <w:vertAlign w:val="subscript"/>
        </w:rPr>
        <w:t>0</w:t>
      </w:r>
      <w:r w:rsidR="002229A5" w:rsidRPr="00876E70">
        <w:rPr>
          <w:b w:val="0"/>
          <w:bCs w:val="0"/>
          <w:i/>
          <w:iCs/>
          <w:color w:val="auto"/>
          <w:sz w:val="22"/>
          <w:szCs w:val="22"/>
        </w:rPr>
        <w:t>e</w:t>
      </w:r>
      <w:r w:rsidR="002229A5" w:rsidRPr="00876E70">
        <w:rPr>
          <w:b w:val="0"/>
          <w:bCs w:val="0"/>
          <w:i/>
          <w:iCs/>
          <w:color w:val="auto"/>
          <w:sz w:val="22"/>
          <w:szCs w:val="22"/>
          <w:vertAlign w:val="superscript"/>
        </w:rPr>
        <w:t>rt</w:t>
      </w:r>
      <w:r w:rsidR="002229A5" w:rsidRPr="004D715C">
        <w:rPr>
          <w:b w:val="0"/>
          <w:bCs w:val="0"/>
          <w:color w:val="auto"/>
          <w:sz w:val="22"/>
          <w:szCs w:val="22"/>
        </w:rPr>
        <w:t xml:space="preserve"> to the</w:t>
      </w:r>
      <w:r w:rsidR="002229A5" w:rsidRPr="0087553C">
        <w:rPr>
          <w:b w:val="0"/>
          <w:bCs w:val="0"/>
          <w:color w:val="auto"/>
          <w:sz w:val="22"/>
          <w:szCs w:val="22"/>
        </w:rPr>
        <w:t xml:space="preserve"> growth curve.</w:t>
      </w:r>
      <w:r w:rsidRPr="0087553C">
        <w:rPr>
          <w:b w:val="0"/>
          <w:bCs w:val="0"/>
          <w:color w:val="auto"/>
          <w:sz w:val="22"/>
          <w:szCs w:val="22"/>
        </w:rPr>
        <w:t xml:space="preserve"> </w:t>
      </w:r>
      <w:r w:rsidRPr="0087553C">
        <w:rPr>
          <w:color w:val="auto"/>
          <w:sz w:val="22"/>
          <w:szCs w:val="22"/>
        </w:rPr>
        <w:t xml:space="preserve">(A) </w:t>
      </w:r>
      <w:r w:rsidRPr="0087553C">
        <w:rPr>
          <w:b w:val="0"/>
          <w:bCs w:val="0"/>
          <w:color w:val="auto"/>
          <w:sz w:val="22"/>
          <w:szCs w:val="22"/>
        </w:rPr>
        <w:t xml:space="preserve">The </w:t>
      </w:r>
      <w:r w:rsidR="00F87A35" w:rsidRPr="0087553C">
        <w:rPr>
          <w:b w:val="0"/>
          <w:bCs w:val="0"/>
          <w:color w:val="auto"/>
          <w:sz w:val="22"/>
          <w:szCs w:val="22"/>
        </w:rPr>
        <w:t>circle</w:t>
      </w:r>
      <w:r w:rsidR="00E410C1">
        <w:rPr>
          <w:b w:val="0"/>
          <w:bCs w:val="0"/>
          <w:color w:val="auto"/>
          <w:sz w:val="22"/>
          <w:szCs w:val="22"/>
        </w:rPr>
        <w:t xml:space="preserve">s </w:t>
      </w:r>
      <w:r w:rsidRPr="00876E70">
        <w:rPr>
          <w:b w:val="0"/>
          <w:bCs w:val="0"/>
          <w:color w:val="auto"/>
          <w:sz w:val="22"/>
          <w:szCs w:val="22"/>
        </w:rPr>
        <w:t xml:space="preserve">represent </w:t>
      </w:r>
      <w:r w:rsidRPr="00876E70">
        <w:rPr>
          <w:b w:val="0"/>
          <w:bCs w:val="0"/>
          <w:i/>
          <w:iCs/>
          <w:color w:val="auto"/>
          <w:sz w:val="22"/>
          <w:szCs w:val="22"/>
        </w:rPr>
        <w:t xml:space="preserve">N(t) </w:t>
      </w:r>
      <w:r w:rsidRPr="00876E70">
        <w:rPr>
          <w:b w:val="0"/>
          <w:bCs w:val="0"/>
          <w:color w:val="auto"/>
          <w:sz w:val="22"/>
          <w:szCs w:val="22"/>
        </w:rPr>
        <w:t>the</w:t>
      </w:r>
      <w:r w:rsidRPr="0087553C">
        <w:rPr>
          <w:b w:val="0"/>
          <w:bCs w:val="0"/>
          <w:color w:val="auto"/>
          <w:sz w:val="22"/>
          <w:szCs w:val="22"/>
        </w:rPr>
        <w:t xml:space="preserve"> mean </w:t>
      </w:r>
      <w:r w:rsidR="00A80051" w:rsidRPr="0087553C">
        <w:rPr>
          <w:b w:val="0"/>
          <w:bCs w:val="0"/>
          <w:color w:val="auto"/>
          <w:sz w:val="22"/>
          <w:szCs w:val="22"/>
        </w:rPr>
        <w:t xml:space="preserve">cell </w:t>
      </w:r>
      <w:r w:rsidRPr="0087553C">
        <w:rPr>
          <w:b w:val="0"/>
          <w:bCs w:val="0"/>
          <w:color w:val="auto"/>
          <w:sz w:val="22"/>
          <w:szCs w:val="22"/>
        </w:rPr>
        <w:t xml:space="preserve">density </w:t>
      </w:r>
      <w:r w:rsidR="00E410C1">
        <w:rPr>
          <w:b w:val="0"/>
          <w:bCs w:val="0"/>
          <w:color w:val="auto"/>
          <w:sz w:val="22"/>
          <w:szCs w:val="22"/>
        </w:rPr>
        <w:t>of</w:t>
      </w:r>
      <w:r w:rsidR="00E410C1" w:rsidRPr="0087553C">
        <w:rPr>
          <w:b w:val="0"/>
          <w:bCs w:val="0"/>
          <w:color w:val="auto"/>
          <w:sz w:val="22"/>
          <w:szCs w:val="22"/>
        </w:rPr>
        <w:t xml:space="preserve"> </w:t>
      </w:r>
      <w:r w:rsidR="00515701" w:rsidRPr="0087553C">
        <w:rPr>
          <w:b w:val="0"/>
          <w:bCs w:val="0"/>
          <w:color w:val="auto"/>
          <w:sz w:val="22"/>
          <w:szCs w:val="22"/>
        </w:rPr>
        <w:t>22</w:t>
      </w:r>
      <w:r w:rsidRPr="0087553C">
        <w:rPr>
          <w:b w:val="0"/>
          <w:bCs w:val="0"/>
          <w:color w:val="auto"/>
          <w:sz w:val="22"/>
          <w:szCs w:val="22"/>
        </w:rPr>
        <w:t xml:space="preserve"> growth curves</w:t>
      </w:r>
      <w:r w:rsidR="00980214">
        <w:rPr>
          <w:b w:val="0"/>
          <w:bCs w:val="0"/>
          <w:color w:val="auto"/>
          <w:sz w:val="22"/>
          <w:szCs w:val="22"/>
        </w:rPr>
        <w:t xml:space="preserve"> of strain A1 growing in mono-culture </w:t>
      </w:r>
      <w:r w:rsidR="00E410C1">
        <w:rPr>
          <w:b w:val="0"/>
          <w:bCs w:val="0"/>
          <w:color w:val="auto"/>
          <w:sz w:val="22"/>
          <w:szCs w:val="22"/>
        </w:rPr>
        <w:t>(</w:t>
      </w:r>
      <w:r w:rsidR="00980214">
        <w:rPr>
          <w:b w:val="0"/>
          <w:bCs w:val="0"/>
          <w:color w:val="auto"/>
          <w:sz w:val="22"/>
          <w:szCs w:val="22"/>
        </w:rPr>
        <w:t>see details of experiment A</w:t>
      </w:r>
      <w:r w:rsidR="00E410C1">
        <w:rPr>
          <w:b w:val="0"/>
          <w:bCs w:val="0"/>
          <w:color w:val="auto"/>
          <w:sz w:val="22"/>
          <w:szCs w:val="22"/>
        </w:rPr>
        <w:t>)</w:t>
      </w:r>
      <w:r w:rsidRPr="0087553C">
        <w:rPr>
          <w:b w:val="0"/>
          <w:bCs w:val="0"/>
          <w:color w:val="auto"/>
          <w:sz w:val="22"/>
          <w:szCs w:val="22"/>
        </w:rPr>
        <w:t>.</w:t>
      </w:r>
      <w:r w:rsidR="0099718F" w:rsidRPr="0087553C">
        <w:rPr>
          <w:b w:val="0"/>
          <w:bCs w:val="0"/>
          <w:color w:val="auto"/>
          <w:sz w:val="22"/>
          <w:szCs w:val="22"/>
        </w:rPr>
        <w:t xml:space="preserve"> The solid line represents </w:t>
      </w:r>
      <w:r w:rsidR="002229A5" w:rsidRPr="0087553C">
        <w:rPr>
          <w:b w:val="0"/>
          <w:bCs w:val="0"/>
          <w:color w:val="auto"/>
          <w:sz w:val="22"/>
          <w:szCs w:val="22"/>
        </w:rPr>
        <w:t xml:space="preserve">a </w:t>
      </w:r>
      <w:r w:rsidR="00AD631A">
        <w:rPr>
          <w:b w:val="0"/>
          <w:bCs w:val="0"/>
          <w:color w:val="auto"/>
          <w:sz w:val="22"/>
          <w:szCs w:val="22"/>
        </w:rPr>
        <w:t xml:space="preserve">fit of a polynomial </w:t>
      </w:r>
      <w:r w:rsidR="002229A5" w:rsidRPr="0087553C">
        <w:rPr>
          <w:b w:val="0"/>
          <w:bCs w:val="0"/>
          <w:color w:val="auto"/>
          <w:sz w:val="22"/>
          <w:szCs w:val="22"/>
        </w:rPr>
        <w:t>through the points</w:t>
      </w:r>
      <w:r w:rsidR="0099718F" w:rsidRPr="0087553C">
        <w:rPr>
          <w:b w:val="0"/>
          <w:bCs w:val="0"/>
          <w:color w:val="auto"/>
          <w:sz w:val="22"/>
          <w:szCs w:val="22"/>
        </w:rPr>
        <w:t>.</w:t>
      </w:r>
      <w:r w:rsidRPr="0087553C">
        <w:rPr>
          <w:b w:val="0"/>
          <w:bCs w:val="0"/>
          <w:color w:val="auto"/>
          <w:sz w:val="22"/>
          <w:szCs w:val="22"/>
        </w:rPr>
        <w:t xml:space="preserve"> The dashed line represents the exponential </w:t>
      </w:r>
      <w:r w:rsidRPr="00876E70">
        <w:rPr>
          <w:b w:val="0"/>
          <w:bCs w:val="0"/>
          <w:color w:val="auto"/>
          <w:sz w:val="22"/>
          <w:szCs w:val="22"/>
        </w:rPr>
        <w:t xml:space="preserve">model </w:t>
      </w:r>
      <w:r w:rsidRPr="00876E70">
        <w:rPr>
          <w:b w:val="0"/>
          <w:bCs w:val="0"/>
          <w:i/>
          <w:iCs/>
          <w:color w:val="auto"/>
          <w:sz w:val="22"/>
          <w:szCs w:val="22"/>
        </w:rPr>
        <w:t>N</w:t>
      </w:r>
      <w:r w:rsidRPr="00876E70">
        <w:rPr>
          <w:b w:val="0"/>
          <w:bCs w:val="0"/>
          <w:i/>
          <w:iCs/>
          <w:color w:val="auto"/>
          <w:sz w:val="22"/>
          <w:szCs w:val="22"/>
          <w:vertAlign w:val="subscript"/>
        </w:rPr>
        <w:t>0</w:t>
      </w:r>
      <w:r w:rsidRPr="00876E70">
        <w:rPr>
          <w:b w:val="0"/>
          <w:bCs w:val="0"/>
          <w:i/>
          <w:iCs/>
          <w:color w:val="auto"/>
          <w:sz w:val="22"/>
          <w:szCs w:val="22"/>
        </w:rPr>
        <w:t>e</w:t>
      </w:r>
      <w:r w:rsidRPr="00876E70">
        <w:rPr>
          <w:b w:val="0"/>
          <w:bCs w:val="0"/>
          <w:i/>
          <w:iCs/>
          <w:color w:val="auto"/>
          <w:sz w:val="22"/>
          <w:szCs w:val="22"/>
          <w:vertAlign w:val="superscript"/>
        </w:rPr>
        <w:t>rt</w:t>
      </w:r>
      <w:r w:rsidRPr="00876E70">
        <w:rPr>
          <w:b w:val="0"/>
          <w:bCs w:val="0"/>
          <w:color w:val="auto"/>
          <w:sz w:val="22"/>
          <w:szCs w:val="22"/>
        </w:rPr>
        <w:t xml:space="preserve"> fitted to the data, with </w:t>
      </w:r>
      <w:r w:rsidRPr="00876E70">
        <w:rPr>
          <w:b w:val="0"/>
          <w:bCs w:val="0"/>
          <w:i/>
          <w:iCs/>
          <w:color w:val="auto"/>
          <w:sz w:val="22"/>
          <w:szCs w:val="22"/>
        </w:rPr>
        <w:t>r=0.</w:t>
      </w:r>
      <w:r w:rsidR="00354831" w:rsidRPr="00876E70">
        <w:rPr>
          <w:b w:val="0"/>
          <w:bCs w:val="0"/>
          <w:i/>
          <w:iCs/>
          <w:color w:val="auto"/>
          <w:sz w:val="22"/>
          <w:szCs w:val="22"/>
        </w:rPr>
        <w:t>35</w:t>
      </w:r>
      <w:r w:rsidR="00A80051" w:rsidRPr="00876E70">
        <w:rPr>
          <w:b w:val="0"/>
          <w:bCs w:val="0"/>
          <w:color w:val="auto"/>
          <w:sz w:val="22"/>
          <w:szCs w:val="22"/>
        </w:rPr>
        <w:t xml:space="preserve"> and </w:t>
      </w:r>
      <w:r w:rsidR="00A80051" w:rsidRPr="00876E70">
        <w:rPr>
          <w:b w:val="0"/>
          <w:bCs w:val="0"/>
          <w:i/>
          <w:iCs/>
          <w:color w:val="auto"/>
          <w:sz w:val="22"/>
          <w:szCs w:val="22"/>
        </w:rPr>
        <w:t>N</w:t>
      </w:r>
      <w:r w:rsidR="00A80051" w:rsidRPr="00876E70">
        <w:rPr>
          <w:b w:val="0"/>
          <w:bCs w:val="0"/>
          <w:i/>
          <w:iCs/>
          <w:color w:val="auto"/>
          <w:sz w:val="22"/>
          <w:szCs w:val="22"/>
          <w:vertAlign w:val="subscript"/>
        </w:rPr>
        <w:t>0</w:t>
      </w:r>
      <w:r w:rsidR="00A80051" w:rsidRPr="00876E70">
        <w:rPr>
          <w:b w:val="0"/>
          <w:bCs w:val="0"/>
          <w:i/>
          <w:iCs/>
          <w:color w:val="auto"/>
          <w:sz w:val="22"/>
          <w:szCs w:val="22"/>
        </w:rPr>
        <w:t>=0.0</w:t>
      </w:r>
      <w:r w:rsidR="001B4F28" w:rsidRPr="00876E70">
        <w:rPr>
          <w:b w:val="0"/>
          <w:bCs w:val="0"/>
          <w:i/>
          <w:iCs/>
          <w:color w:val="auto"/>
          <w:sz w:val="22"/>
          <w:szCs w:val="22"/>
        </w:rPr>
        <w:t>8</w:t>
      </w:r>
      <w:r w:rsidR="00A80051" w:rsidRPr="00876E70">
        <w:rPr>
          <w:b w:val="0"/>
          <w:bCs w:val="0"/>
          <w:i/>
          <w:iCs/>
          <w:color w:val="auto"/>
          <w:sz w:val="22"/>
          <w:szCs w:val="22"/>
        </w:rPr>
        <w:t>8</w:t>
      </w:r>
      <w:r w:rsidRPr="0087553C">
        <w:rPr>
          <w:b w:val="0"/>
          <w:bCs w:val="0"/>
          <w:color w:val="auto"/>
          <w:sz w:val="22"/>
          <w:szCs w:val="22"/>
        </w:rPr>
        <w:t xml:space="preserve">. The dotted vertical line </w:t>
      </w:r>
      <w:r w:rsidRPr="00876E70">
        <w:rPr>
          <w:b w:val="0"/>
          <w:bCs w:val="0"/>
          <w:color w:val="auto"/>
          <w:sz w:val="22"/>
          <w:szCs w:val="22"/>
        </w:rPr>
        <w:t xml:space="preserve">denotes </w:t>
      </w:r>
      <w:proofErr w:type="spellStart"/>
      <w:r w:rsidRPr="00876E70">
        <w:rPr>
          <w:b w:val="0"/>
          <w:bCs w:val="0"/>
          <w:i/>
          <w:iCs/>
          <w:color w:val="auto"/>
          <w:sz w:val="22"/>
          <w:szCs w:val="22"/>
        </w:rPr>
        <w:t>t</w:t>
      </w:r>
      <w:r w:rsidRPr="00876E70">
        <w:rPr>
          <w:b w:val="0"/>
          <w:bCs w:val="0"/>
          <w:i/>
          <w:iCs/>
          <w:color w:val="auto"/>
          <w:sz w:val="22"/>
          <w:szCs w:val="22"/>
          <w:vertAlign w:val="subscript"/>
        </w:rPr>
        <w:t>max</w:t>
      </w:r>
      <w:proofErr w:type="spellEnd"/>
      <w:r w:rsidRPr="00876E70">
        <w:rPr>
          <w:b w:val="0"/>
          <w:bCs w:val="0"/>
          <w:color w:val="auto"/>
          <w:sz w:val="22"/>
          <w:szCs w:val="22"/>
        </w:rPr>
        <w:t>.</w:t>
      </w:r>
      <w:r w:rsidRPr="0087553C">
        <w:rPr>
          <w:b w:val="0"/>
          <w:bCs w:val="0"/>
          <w:color w:val="auto"/>
          <w:sz w:val="22"/>
          <w:szCs w:val="22"/>
        </w:rPr>
        <w:t xml:space="preserve"> </w:t>
      </w:r>
      <w:r w:rsidRPr="0087553C">
        <w:rPr>
          <w:color w:val="auto"/>
          <w:sz w:val="22"/>
          <w:szCs w:val="22"/>
        </w:rPr>
        <w:t xml:space="preserve">(B) </w:t>
      </w:r>
      <w:r w:rsidRPr="0087553C">
        <w:rPr>
          <w:b w:val="0"/>
          <w:bCs w:val="0"/>
          <w:color w:val="auto"/>
          <w:sz w:val="22"/>
          <w:szCs w:val="22"/>
        </w:rPr>
        <w:t xml:space="preserve">The solid </w:t>
      </w:r>
      <w:r w:rsidR="00E64F18" w:rsidRPr="0087553C">
        <w:rPr>
          <w:b w:val="0"/>
          <w:bCs w:val="0"/>
          <w:color w:val="auto"/>
          <w:sz w:val="22"/>
          <w:szCs w:val="22"/>
        </w:rPr>
        <w:t xml:space="preserve">curve </w:t>
      </w:r>
      <w:r w:rsidRPr="00876E70">
        <w:rPr>
          <w:b w:val="0"/>
          <w:bCs w:val="0"/>
          <w:color w:val="auto"/>
          <w:sz w:val="22"/>
          <w:szCs w:val="22"/>
        </w:rPr>
        <w:t xml:space="preserve">shows </w:t>
      </w:r>
      <w:proofErr w:type="spellStart"/>
      <w:r w:rsidRPr="00876E70">
        <w:rPr>
          <w:b w:val="0"/>
          <w:bCs w:val="0"/>
          <w:i/>
          <w:iCs/>
          <w:color w:val="auto"/>
          <w:sz w:val="22"/>
          <w:szCs w:val="22"/>
        </w:rPr>
        <w:t>dN</w:t>
      </w:r>
      <w:proofErr w:type="spellEnd"/>
      <w:r w:rsidRPr="00876E70">
        <w:rPr>
          <w:b w:val="0"/>
          <w:bCs w:val="0"/>
          <w:i/>
          <w:iCs/>
          <w:color w:val="auto"/>
          <w:sz w:val="22"/>
          <w:szCs w:val="22"/>
        </w:rPr>
        <w:t>/</w:t>
      </w:r>
      <w:proofErr w:type="spellStart"/>
      <w:r w:rsidRPr="00876E70">
        <w:rPr>
          <w:b w:val="0"/>
          <w:bCs w:val="0"/>
          <w:i/>
          <w:iCs/>
          <w:color w:val="auto"/>
          <w:sz w:val="22"/>
          <w:szCs w:val="22"/>
        </w:rPr>
        <w:t>dt</w:t>
      </w:r>
      <w:proofErr w:type="spellEnd"/>
      <w:r w:rsidR="00E64F18" w:rsidRPr="00876E70">
        <w:rPr>
          <w:b w:val="0"/>
          <w:bCs w:val="0"/>
          <w:i/>
          <w:iCs/>
          <w:color w:val="auto"/>
          <w:sz w:val="22"/>
          <w:szCs w:val="22"/>
        </w:rPr>
        <w:t>,</w:t>
      </w:r>
      <w:r w:rsidRPr="00876E70">
        <w:rPr>
          <w:b w:val="0"/>
          <w:bCs w:val="0"/>
          <w:i/>
          <w:iCs/>
          <w:color w:val="auto"/>
          <w:sz w:val="22"/>
          <w:szCs w:val="22"/>
        </w:rPr>
        <w:t xml:space="preserve"> </w:t>
      </w:r>
      <w:r w:rsidRPr="00876E70">
        <w:rPr>
          <w:b w:val="0"/>
          <w:bCs w:val="0"/>
          <w:color w:val="auto"/>
          <w:sz w:val="22"/>
          <w:szCs w:val="22"/>
        </w:rPr>
        <w:t>the derivative</w:t>
      </w:r>
      <w:r w:rsidRPr="0087553C">
        <w:rPr>
          <w:b w:val="0"/>
          <w:bCs w:val="0"/>
          <w:color w:val="auto"/>
          <w:sz w:val="22"/>
          <w:szCs w:val="22"/>
        </w:rPr>
        <w:t xml:space="preserve"> of the mean density</w:t>
      </w:r>
      <w:r w:rsidR="0099718F" w:rsidRPr="0087553C">
        <w:rPr>
          <w:b w:val="0"/>
          <w:bCs w:val="0"/>
          <w:color w:val="auto"/>
          <w:sz w:val="22"/>
          <w:szCs w:val="22"/>
        </w:rPr>
        <w:t xml:space="preserve"> (calculated as the derivative of the</w:t>
      </w:r>
      <w:r w:rsidR="002229A5" w:rsidRPr="0087553C">
        <w:rPr>
          <w:b w:val="0"/>
          <w:bCs w:val="0"/>
          <w:color w:val="auto"/>
          <w:sz w:val="22"/>
          <w:szCs w:val="22"/>
        </w:rPr>
        <w:t xml:space="preserve"> </w:t>
      </w:r>
      <w:r w:rsidR="009A3C77" w:rsidRPr="0087553C">
        <w:rPr>
          <w:b w:val="0"/>
          <w:bCs w:val="0"/>
          <w:color w:val="auto"/>
          <w:sz w:val="22"/>
          <w:szCs w:val="22"/>
        </w:rPr>
        <w:t>solid</w:t>
      </w:r>
      <w:r w:rsidR="002229A5" w:rsidRPr="0087553C">
        <w:rPr>
          <w:b w:val="0"/>
          <w:bCs w:val="0"/>
          <w:color w:val="auto"/>
          <w:sz w:val="22"/>
          <w:szCs w:val="22"/>
        </w:rPr>
        <w:t xml:space="preserve"> line in </w:t>
      </w:r>
      <w:r w:rsidR="00A9402F" w:rsidRPr="0087553C">
        <w:rPr>
          <w:b w:val="0"/>
          <w:bCs w:val="0"/>
          <w:color w:val="auto"/>
          <w:sz w:val="22"/>
          <w:szCs w:val="22"/>
        </w:rPr>
        <w:t xml:space="preserve">panel </w:t>
      </w:r>
      <w:r w:rsidR="002229A5" w:rsidRPr="0087553C">
        <w:rPr>
          <w:b w:val="0"/>
          <w:bCs w:val="0"/>
          <w:color w:val="auto"/>
          <w:sz w:val="22"/>
          <w:szCs w:val="22"/>
        </w:rPr>
        <w:t>A</w:t>
      </w:r>
      <w:r w:rsidR="0099718F" w:rsidRPr="0087553C">
        <w:rPr>
          <w:b w:val="0"/>
          <w:bCs w:val="0"/>
          <w:color w:val="auto"/>
          <w:sz w:val="22"/>
          <w:szCs w:val="22"/>
        </w:rPr>
        <w:t>)</w:t>
      </w:r>
      <w:r w:rsidRPr="0087553C">
        <w:rPr>
          <w:b w:val="0"/>
          <w:bCs w:val="0"/>
          <w:color w:val="auto"/>
          <w:sz w:val="22"/>
          <w:szCs w:val="22"/>
        </w:rPr>
        <w:t xml:space="preserve">. The dotted vertical line denotes </w:t>
      </w:r>
      <w:proofErr w:type="spellStart"/>
      <w:r w:rsidRPr="0087553C">
        <w:rPr>
          <w:b w:val="0"/>
          <w:bCs w:val="0"/>
          <w:i/>
          <w:iCs/>
          <w:color w:val="auto"/>
          <w:sz w:val="22"/>
          <w:szCs w:val="22"/>
        </w:rPr>
        <w:t>t</w:t>
      </w:r>
      <w:r w:rsidRPr="0087553C">
        <w:rPr>
          <w:b w:val="0"/>
          <w:bCs w:val="0"/>
          <w:i/>
          <w:iCs/>
          <w:color w:val="auto"/>
          <w:sz w:val="22"/>
          <w:szCs w:val="22"/>
          <w:vertAlign w:val="subscript"/>
        </w:rPr>
        <w:t>max</w:t>
      </w:r>
      <w:proofErr w:type="spellEnd"/>
      <w:r w:rsidRPr="0087553C">
        <w:rPr>
          <w:b w:val="0"/>
          <w:bCs w:val="0"/>
          <w:color w:val="auto"/>
          <w:sz w:val="22"/>
          <w:szCs w:val="22"/>
        </w:rPr>
        <w:t>. Data in this figure corresponds to the</w:t>
      </w:r>
      <w:r w:rsidR="00A46D2B" w:rsidRPr="0087553C">
        <w:rPr>
          <w:b w:val="0"/>
          <w:bCs w:val="0"/>
          <w:color w:val="auto"/>
          <w:sz w:val="22"/>
          <w:szCs w:val="22"/>
        </w:rPr>
        <w:t xml:space="preserve"> growth of </w:t>
      </w:r>
      <w:r w:rsidR="005647A6" w:rsidRPr="0087553C">
        <w:rPr>
          <w:b w:val="0"/>
          <w:bCs w:val="0"/>
          <w:color w:val="auto"/>
          <w:sz w:val="22"/>
          <w:szCs w:val="22"/>
        </w:rPr>
        <w:t>strain A1</w:t>
      </w:r>
      <w:r w:rsidR="00A46D2B" w:rsidRPr="0087553C">
        <w:rPr>
          <w:b w:val="0"/>
          <w:bCs w:val="0"/>
          <w:color w:val="auto"/>
          <w:sz w:val="22"/>
          <w:szCs w:val="22"/>
        </w:rPr>
        <w:t xml:space="preserve"> (</w:t>
      </w:r>
      <w:r w:rsidR="00515701" w:rsidRPr="0087553C">
        <w:rPr>
          <w:b w:val="0"/>
          <w:bCs w:val="0"/>
          <w:color w:val="auto"/>
          <w:sz w:val="22"/>
          <w:szCs w:val="22"/>
        </w:rPr>
        <w:t xml:space="preserve">red </w:t>
      </w:r>
      <w:r w:rsidR="00A46D2B" w:rsidRPr="0087553C">
        <w:rPr>
          <w:b w:val="0"/>
          <w:bCs w:val="0"/>
          <w:color w:val="auto"/>
          <w:sz w:val="22"/>
          <w:szCs w:val="22"/>
        </w:rPr>
        <w:t>markers in</w:t>
      </w:r>
      <w:r w:rsidRPr="0087553C">
        <w:rPr>
          <w:b w:val="0"/>
          <w:bCs w:val="0"/>
          <w:color w:val="auto"/>
          <w:sz w:val="22"/>
          <w:szCs w:val="22"/>
        </w:rPr>
        <w:t xml:space="preserve"> </w:t>
      </w:r>
      <w:r w:rsidR="00066190" w:rsidRPr="0087553C">
        <w:rPr>
          <w:b w:val="0"/>
          <w:bCs w:val="0"/>
          <w:color w:val="auto"/>
          <w:sz w:val="22"/>
          <w:szCs w:val="22"/>
        </w:rPr>
        <w:t>panel A1 of</w:t>
      </w:r>
      <w:r w:rsidR="005C6E42">
        <w:rPr>
          <w:color w:val="000000" w:themeColor="text1"/>
          <w:sz w:val="22"/>
          <w:szCs w:val="22"/>
        </w:rPr>
        <w:t xml:space="preserve"> Figure 3</w:t>
      </w:r>
      <w:r w:rsidR="00A46D2B" w:rsidRPr="0087553C">
        <w:rPr>
          <w:b w:val="0"/>
          <w:bCs w:val="0"/>
          <w:color w:val="auto"/>
          <w:sz w:val="22"/>
          <w:szCs w:val="22"/>
        </w:rPr>
        <w:t>)</w:t>
      </w:r>
      <w:r w:rsidR="00A80051" w:rsidRPr="0087553C">
        <w:rPr>
          <w:b w:val="0"/>
          <w:bCs w:val="0"/>
          <w:color w:val="auto"/>
          <w:sz w:val="22"/>
          <w:szCs w:val="22"/>
        </w:rPr>
        <w:t>.</w:t>
      </w:r>
    </w:p>
    <w:p w14:paraId="2E988C6B" w14:textId="14449588" w:rsidR="005E5082" w:rsidRPr="0025589C" w:rsidRDefault="001B1CBA" w:rsidP="00C34C28">
      <w:pPr>
        <w:spacing w:after="200"/>
      </w:pPr>
      <w:r w:rsidRPr="0025589C">
        <w:lastRenderedPageBreak/>
        <w:t xml:space="preserve">In </w:t>
      </w:r>
      <w:r w:rsidR="00512764" w:rsidRPr="0025589C">
        <w:t>contrast</w:t>
      </w:r>
      <w:r w:rsidRPr="0025589C">
        <w:t>,</w:t>
      </w:r>
      <w:r w:rsidR="009B044D" w:rsidRPr="0025589C">
        <w:t xml:space="preserve"> c</w:t>
      </w:r>
      <w:r w:rsidR="007A7F01" w:rsidRPr="0025589C">
        <w:t xml:space="preserve">ompetition experiments </w:t>
      </w:r>
      <w:r w:rsidR="00512764" w:rsidRPr="0025589C">
        <w:t xml:space="preserve">can </w:t>
      </w:r>
      <w:r w:rsidR="007A7F01" w:rsidRPr="0025589C">
        <w:t>infer relative fitness in a manner that accounts for all growth phases</w:t>
      </w:r>
      <w:r w:rsidR="0018672F" w:rsidRPr="0025589C">
        <w:t xml:space="preserve"> </w:t>
      </w:r>
      <w:r w:rsidR="003F085B" w:rsidRPr="0025589C">
        <w:fldChar w:fldCharType="begin" w:fldLock="1"/>
      </w:r>
      <w:r w:rsidR="001B606A">
        <w:instrText>ADDIN CSL_CITATION {"citationItems":[{"id":"ITEM-1","itemData":{"DOI":"10.1371/journal.pone.0126210","ISSN":"1932-6203","author":[{"dropping-particle":"","family":"Wiser","given":"Michael J","non-dropping-particle":"","parse-names":false,"suffix":""},{"dropping-particle":"","family":"Lenski","given":"Richard E.","non-dropping-particle":"","parse-names":false,"suffix":""}],"container-title":"PLOS ONE","id":"ITEM-1","issue":"5","issued":{"date-parts":[["2015"]]},"page":"e0126210","title":"A Comparison of Methods to Measure Fitness in &lt;i&gt;Escherichia coli&lt;/i&gt;","type":"article-journal","volume":"10"},"uris":["http://www.mendeley.com/documents/?uuid=e02f4657-f10b-4980-a582-98ea370b5fce"]}],"mendeley":{"formattedCitation":"(9)","plainTextFormattedCitation":"(9)","previouslyFormattedCitation":"(9)"},"properties":{"noteIndex":0},"schema":"https://github.com/citation-style-language/schema/raw/master/csl-citation.json"}</w:instrText>
      </w:r>
      <w:r w:rsidR="003F085B" w:rsidRPr="0025589C">
        <w:fldChar w:fldCharType="separate"/>
      </w:r>
      <w:r w:rsidR="00C016FF" w:rsidRPr="00C016FF">
        <w:rPr>
          <w:noProof/>
        </w:rPr>
        <w:t>(9)</w:t>
      </w:r>
      <w:r w:rsidR="003F085B" w:rsidRPr="0025589C">
        <w:fldChar w:fldCharType="end"/>
      </w:r>
      <w:r w:rsidR="007A7F01" w:rsidRPr="0025589C">
        <w:t xml:space="preserve">. In </w:t>
      </w:r>
      <w:r w:rsidR="00E42EF9" w:rsidRPr="0025589C">
        <w:t xml:space="preserve">pairwise </w:t>
      </w:r>
      <w:r w:rsidR="007A7F01" w:rsidRPr="0025589C">
        <w:t>competition experiments, two strains</w:t>
      </w:r>
      <w:r w:rsidR="00C016FF">
        <w:t xml:space="preserve"> - </w:t>
      </w:r>
      <w:r w:rsidR="000F5DC3" w:rsidRPr="0025589C">
        <w:t>a reference strain and a strain of interest</w:t>
      </w:r>
      <w:r w:rsidR="00C016FF">
        <w:t xml:space="preserve"> - </w:t>
      </w:r>
      <w:r w:rsidR="007A7F01" w:rsidRPr="0025589C">
        <w:t xml:space="preserve">are grown in a mixed culture. The </w:t>
      </w:r>
      <w:ins w:id="29" w:author="Yoav Ram" w:date="2018-11-29T11:07:00Z">
        <w:r w:rsidR="005B18B0">
          <w:t xml:space="preserve">density or </w:t>
        </w:r>
      </w:ins>
      <w:r w:rsidR="007A7F01" w:rsidRPr="0025589C">
        <w:t>frequency of each strain in the mixed culture is measured during the course of the experiment using  specific markers</w:t>
      </w:r>
      <w:r w:rsidRPr="0025589C">
        <w:t xml:space="preserve">, </w:t>
      </w:r>
      <w:r w:rsidR="000F5DC3">
        <w:t>either</w:t>
      </w:r>
      <w:r w:rsidRPr="0025589C">
        <w:t xml:space="preserve"> by counting colonies formed by </w:t>
      </w:r>
      <w:r w:rsidR="00510F80" w:rsidRPr="0025589C">
        <w:t xml:space="preserve">drug </w:t>
      </w:r>
      <w:r w:rsidRPr="0025589C">
        <w:t>resistant or auxotrophic strains</w:t>
      </w:r>
      <w:r w:rsidR="00FB039B" w:rsidRPr="0025589C">
        <w:t xml:space="preserve"> </w:t>
      </w:r>
      <w:r w:rsidRPr="0025589C">
        <w:fldChar w:fldCharType="begin" w:fldLock="1"/>
      </w:r>
      <w:r w:rsidR="001B606A">
        <w:instrText>ADDIN CSL_CITATION {"citationItems":[{"id":"ITEM-1","itemData":{"DOI":"10.1371/journal.pone.0126210","ISSN":"1932-6203","author":[{"dropping-particle":"","family":"Wiser","given":"Michael J","non-dropping-particle":"","parse-names":false,"suffix":""},{"dropping-particle":"","family":"Lenski","given":"Richard E.","non-dropping-particle":"","parse-names":false,"suffix":""}],"container-title":"PLOS ONE","id":"ITEM-1","issue":"5","issued":{"date-parts":[["2015"]]},"page":"e0126210","title":"A Comparison of Methods to Measure Fitness in &lt;i&gt;Escherichia coli&lt;/i&gt;","type":"article-journal","volume":"10"},"uris":["http://www.mendeley.com/documents/?uuid=e02f4657-f10b-4980-a582-98ea370b5fce"]}],"mendeley":{"formattedCitation":"(9)","plainTextFormattedCitation":"(9)","previouslyFormattedCitation":"(9)"},"properties":{"noteIndex":0},"schema":"https://github.com/citation-style-language/schema/raw/master/csl-citation.json"}</w:instrText>
      </w:r>
      <w:r w:rsidRPr="0025589C">
        <w:fldChar w:fldCharType="separate"/>
      </w:r>
      <w:r w:rsidR="00C016FF" w:rsidRPr="00C016FF">
        <w:rPr>
          <w:noProof/>
        </w:rPr>
        <w:t>(9)</w:t>
      </w:r>
      <w:r w:rsidRPr="0025589C">
        <w:fldChar w:fldCharType="end"/>
      </w:r>
      <w:r w:rsidRPr="0025589C">
        <w:t>, by monitoring</w:t>
      </w:r>
      <w:r w:rsidR="00510F80" w:rsidRPr="0025589C">
        <w:t xml:space="preserve"> </w:t>
      </w:r>
      <w:r w:rsidR="009B044D" w:rsidRPr="0025589C">
        <w:t xml:space="preserve">fluorescent markers </w:t>
      </w:r>
      <w:r w:rsidRPr="0025589C">
        <w:t xml:space="preserve">with </w:t>
      </w:r>
      <w:r w:rsidR="007A7F01" w:rsidRPr="0025589C">
        <w:t>flow cytometry</w:t>
      </w:r>
      <w:r w:rsidR="00FB039B" w:rsidRPr="0025589C">
        <w:t xml:space="preserve"> </w:t>
      </w:r>
      <w:r w:rsidR="007A7F01" w:rsidRPr="0025589C">
        <w:fldChar w:fldCharType="begin" w:fldLock="1"/>
      </w:r>
      <w:r w:rsidR="00C016FF">
        <w:instrText>ADDIN CSL_CITATION {"citationItems":[{"id":"ITEM-1","itemData":{"DOI":"10.1534/genetics.111.133454","ISSN":"1943-2631","PMID":"22042578","abstract":"Measuring fitness with precision is a key issue in evolutionary biology, particularly in studying mutations of small effects. It is usually thought that sampling error and drift prevent precise measurement of very small fitness effects. We circumvented these limits by using a new combined approach to measuring and analyzing fitness. We estimated the mutational fitness effect (MFE) of three independent mini-Tn10 transposon insertion mutations by conducting competition experiments in large populations of Escherichia coli under controlled laboratory conditions. Using flow cytometry to assess genotype frequencies from very large samples alleviated the problem of sampling error, while the effect of drift was controlled by using large populations and massive replication of fitness measures. Furthermore, with a set of four competition experiments between ancestral and mutant genotypes, we were able to decompose fitness measures into four estimated parameters that account for fitness effects of our fluorescent marker (α), the mutation (β), epistasis between the mutation and the marker (γ), and departure from transitivity (τ). Our method allowed us to estimate mean selection coefficients to a precision of 2 × 10(-4). We also found small, but significant, epistatic interactions between the allelic effects of mutations and markers and confirmed that fitness effects were transitive in most cases. Unexpectedly, we also detected variation in measures of s that were significantly bigger than expected due to drift alone, indicating the existence of cryptic variation, even in fully controlled experiments. Overall our results indicate that selection coefficients are best understood as being distributed, representing a limit on the precision with which selection can be measured, even under controlled laboratory conditions.","author":[{"dropping-particle":"","family":"Gallet","given":"Romain","non-dropping-particle":"","parse-names":false,"suffix":""},{"dropping-particle":"","family":"Cooper","given":"Tim F.","non-dropping-particle":"","parse-names":false,"suffix":""},{"dropping-particle":"","family":"Elena","given":"Santiago F.","non-dropping-particle":"","parse-names":false,"suffix":""},{"dropping-particle":"","family":"Lenormand","given":"Thomas","non-dropping-particle":"","parse-names":false,"suffix":""}],"container-title":"Genetics","id":"ITEM-1","issue":"1","issued":{"date-parts":[["2012","1"]]},"page":"175-86","title":"Measuring selection coefficients below 10&lt;sup&gt;-3&lt;/sup&gt;: method, questions, and prospects.","type":"article-journal","volume":"190"},"uris":["http://www.mendeley.com/documents/?uuid=cd2a6eab-05bb-4921-9afc-173b5ac40b8a"]}],"mendeley":{"formattedCitation":"(2)","plainTextFormattedCitation":"(2)","previouslyFormattedCitation":"(2)"},"properties":{"noteIndex":0},"schema":"https://github.com/citation-style-language/schema/raw/master/csl-citation.json"}</w:instrText>
      </w:r>
      <w:r w:rsidR="007A7F01" w:rsidRPr="0025589C">
        <w:fldChar w:fldCharType="separate"/>
      </w:r>
      <w:r w:rsidR="00A10657" w:rsidRPr="00A10657">
        <w:rPr>
          <w:noProof/>
        </w:rPr>
        <w:t>(2)</w:t>
      </w:r>
      <w:r w:rsidR="007A7F01" w:rsidRPr="0025589C">
        <w:fldChar w:fldCharType="end"/>
      </w:r>
      <w:r w:rsidRPr="0025589C">
        <w:t>,</w:t>
      </w:r>
      <w:r w:rsidR="007A7F01" w:rsidRPr="0025589C">
        <w:t xml:space="preserve"> </w:t>
      </w:r>
      <w:r w:rsidR="009B044D" w:rsidRPr="0025589C">
        <w:t xml:space="preserve">or </w:t>
      </w:r>
      <w:r w:rsidR="000F5DC3">
        <w:t xml:space="preserve">by </w:t>
      </w:r>
      <w:r w:rsidRPr="0025589C">
        <w:t xml:space="preserve">counting DNA barcode reads using </w:t>
      </w:r>
      <w:r w:rsidR="007A7F01" w:rsidRPr="0025589C">
        <w:t>deep sequencing</w:t>
      </w:r>
      <w:r w:rsidR="00FB039B" w:rsidRPr="0025589C">
        <w:t xml:space="preserve"> </w:t>
      </w:r>
      <w:r w:rsidR="007A7F01" w:rsidRPr="0025589C">
        <w:fldChar w:fldCharType="begin" w:fldLock="1"/>
      </w:r>
      <w:r w:rsidR="001B606A">
        <w:instrText>ADDIN CSL_CITATION {"citationItems":[{"id":"ITEM-1","itemData":{"DOI":"10.1534/genetics.113.156190","ISSN":"1943-2631","PMID":"24398421","abstract":"The role of adaptation in the evolutionary process has been contentious for decades. At the heart of the century-old debate between neutralists and selectionists lies the distribution of fitness effects (DFE) - that is, the selective effect of all mutations. Attempts to describe the DFE have been varied, occupying theoreticians and experimentalists alike. New high-throughput techniques stand to make important contributions to empirical efforts to characterize the DFE, but the usefulness of such approaches depends on the availability of robust statistical methods for their interpretation. We here present and discuss a Bayesian MCMC approach to estimate fitness from deep sequencing data, and use it to assess the DFE for the same 560 point mutations in a coding region of Hsp90 in Saccharomyces cerevisiae across six different environmental conditions. Using these estimates, we compare the differences in the DFEs resulting from mutations covering 1, 2 and 3 nucleotide steps from the wild type - showing that multiple-step mutations harbor more potential for adaptation in challenging environments, but also tend to be more deleterious in the standard environment. All observations are discussed in the light of expectations arising from Fisher's geometric model.","author":[{"dropping-particle":"","family":"Bank","given":"Claudia","non-dropping-particle":"","parse-names":false,"suffix":""},{"dropping-particle":"","family":"Hietpas","given":"Ryan T.","non-dropping-particle":"","parse-names":false,"suffix":""},{"dropping-particle":"","family":"Wong","given":"Alex","non-dropping-particle":"","parse-names":false,"suffix":""},{"dropping-particle":"","family":"Bolon","given":"Daniel N. A.","non-dropping-particle":"","parse-names":false,"suffix":""},{"dropping-particle":"","family":"Jensen","given":"Jeffrey D.","non-dropping-particle":"","parse-names":false,"suffix":""}],"container-title":"Genetics","id":"ITEM-1","issue":"3","issued":{"date-parts":[["2014","1","7"]]},"page":"1-35","title":"A Bayesian MCMC Approach To Assess the Complete Distribution of Fitness Effects of New Mutations: Uncovering the Potential for Adaptive Walks in Challenging Environments.","type":"article-journal","volume":"196"},"uris":["http://www.mendeley.com/documents/?uuid=b8f847ea-1b54-47de-87a1-50edb2cc40d9"]},{"id":"ITEM-2","itemData":{"DOI":"10.1038/nature14279","ISSN":"0028-0836","abstract":"Evolution of large asexual cell populations underlies [sim]30% of deaths worldwide, including those caused by bacteria, fungi, parasites, and cancer. However, the dynamics underlying these evolutionary processes remain poorly understood because they involve many competing beneficial lineages, most of which never rise above extremely low frequencies in the population. To observe these normally hidden evolutionary dynamics, we constructed a sequencing-based ultra high-resolution lineage tracking system in Saccharomyces cerevisiae that allowed us to monitor the relative frequencies of [sim]500,000 lineages simultaneously. In contrast to some expectations, we found that the spectrum of fitness effects of beneficial mutations is neither exponential nor monotonic. Early adaptation is a predictable consequence of this spectrum and is strikingly reproducible, but the initial small-effect mutations are soon outcompeted by rarer large-effect mutations that result in variability between replicates. These results suggest that early evolutionary dynamics may be deterministic for a period of time before stochastic effects become important.","author":[{"dropping-particle":"","family":"Levy","given":"Sasha F.","non-dropping-particle":"","parse-names":false,"suffix":""},{"dropping-particle":"","family":"Blundell","given":"Jamie R.","non-dropping-particle":"","parse-names":false,"suffix":""},{"dropping-particle":"","family":"Venkataram","given":"Sandeep","non-dropping-particle":"","parse-names":false,"suffix":""},{"dropping-particle":"","family":"Petrov","given":"Dmitri A.","non-dropping-particle":"","parse-names":false,"suffix":""},{"dropping-particle":"","family":"Fisher","given":"Daniel S.","non-dropping-particle":"","parse-names":false,"suffix":""},{"dropping-particle":"","family":"Sherlock","given":"Gavin","non-dropping-particle":"","parse-names":false,"suffix":""}],"container-title":"Nature","id":"ITEM-2","issue":"7542","issued":{"date-parts":[["2015","2","25"]]},"page":"181-186","title":"Quantitative evolutionary dynamics using high-resolution lineage tracking","type":"article-journal","volume":"519"},"uris":["http://www.mendeley.com/documents/?uuid=35e8adc9-7156-49fa-aebf-5dca7aa1e05a"]}],"mendeley":{"formattedCitation":"(10, 11)","plainTextFormattedCitation":"(10, 11)","previouslyFormattedCitation":"(10, 11)"},"properties":{"noteIndex":0},"schema":"https://github.com/citation-style-language/schema/raw/master/csl-citation.json"}</w:instrText>
      </w:r>
      <w:r w:rsidR="007A7F01" w:rsidRPr="0025589C">
        <w:fldChar w:fldCharType="separate"/>
      </w:r>
      <w:r w:rsidR="00C016FF" w:rsidRPr="00C016FF">
        <w:rPr>
          <w:noProof/>
        </w:rPr>
        <w:t>(10, 11)</w:t>
      </w:r>
      <w:r w:rsidR="007A7F01" w:rsidRPr="0025589C">
        <w:fldChar w:fldCharType="end"/>
      </w:r>
      <w:r w:rsidR="007A7F01" w:rsidRPr="0025589C">
        <w:t xml:space="preserve">. </w:t>
      </w:r>
      <w:r w:rsidR="007A7F01" w:rsidRPr="005B18B0">
        <w:rPr>
          <w:rPrChange w:id="30" w:author="Yoav Ram" w:date="2018-11-29T11:08:00Z">
            <w:rPr>
              <w:highlight w:val="yellow"/>
            </w:rPr>
          </w:rPrChange>
        </w:rPr>
        <w:t xml:space="preserve">The </w:t>
      </w:r>
      <w:r w:rsidR="00C016FF" w:rsidRPr="005B18B0">
        <w:rPr>
          <w:rPrChange w:id="31" w:author="Yoav Ram" w:date="2018-11-29T11:08:00Z">
            <w:rPr>
              <w:highlight w:val="yellow"/>
            </w:rPr>
          </w:rPrChange>
        </w:rPr>
        <w:t>relative fitness</w:t>
      </w:r>
      <w:r w:rsidR="007A7F01" w:rsidRPr="005B18B0">
        <w:rPr>
          <w:rPrChange w:id="32" w:author="Yoav Ram" w:date="2018-11-29T11:08:00Z">
            <w:rPr>
              <w:highlight w:val="yellow"/>
            </w:rPr>
          </w:rPrChange>
        </w:rPr>
        <w:t xml:space="preserve"> of the strains of interest </w:t>
      </w:r>
      <w:r w:rsidR="002C4B07" w:rsidRPr="005B18B0">
        <w:rPr>
          <w:rPrChange w:id="33" w:author="Yoav Ram" w:date="2018-11-29T11:08:00Z">
            <w:rPr>
              <w:highlight w:val="yellow"/>
            </w:rPr>
          </w:rPrChange>
        </w:rPr>
        <w:t>are</w:t>
      </w:r>
      <w:r w:rsidR="000F5DC3" w:rsidRPr="005B18B0">
        <w:rPr>
          <w:rPrChange w:id="34" w:author="Yoav Ram" w:date="2018-11-29T11:08:00Z">
            <w:rPr>
              <w:highlight w:val="yellow"/>
            </w:rPr>
          </w:rPrChange>
        </w:rPr>
        <w:t xml:space="preserve"> </w:t>
      </w:r>
      <w:r w:rsidR="00DF7C4C" w:rsidRPr="005B18B0">
        <w:rPr>
          <w:rPrChange w:id="35" w:author="Yoav Ram" w:date="2018-11-29T11:08:00Z">
            <w:rPr>
              <w:highlight w:val="yellow"/>
            </w:rPr>
          </w:rPrChange>
        </w:rPr>
        <w:t>then</w:t>
      </w:r>
      <w:r w:rsidR="007A7F01" w:rsidRPr="005B18B0">
        <w:rPr>
          <w:rPrChange w:id="36" w:author="Yoav Ram" w:date="2018-11-29T11:08:00Z">
            <w:rPr>
              <w:highlight w:val="yellow"/>
            </w:rPr>
          </w:rPrChange>
        </w:rPr>
        <w:t xml:space="preserve"> estimated from changes in the </w:t>
      </w:r>
      <w:ins w:id="37" w:author="Yoav Ram" w:date="2018-11-29T11:08:00Z">
        <w:r w:rsidR="005B18B0" w:rsidRPr="005B18B0">
          <w:rPr>
            <w:rPrChange w:id="38" w:author="Yoav Ram" w:date="2018-11-29T11:08:00Z">
              <w:rPr>
                <w:highlight w:val="yellow"/>
              </w:rPr>
            </w:rPrChange>
          </w:rPr>
          <w:t xml:space="preserve">densities or </w:t>
        </w:r>
      </w:ins>
      <w:r w:rsidR="007A7F01" w:rsidRPr="005B18B0">
        <w:rPr>
          <w:rPrChange w:id="39" w:author="Yoav Ram" w:date="2018-11-29T11:08:00Z">
            <w:rPr>
              <w:highlight w:val="yellow"/>
            </w:rPr>
          </w:rPrChange>
        </w:rPr>
        <w:t xml:space="preserve">frequencies </w:t>
      </w:r>
      <w:r w:rsidR="000F5DC3" w:rsidRPr="005B18B0">
        <w:rPr>
          <w:rPrChange w:id="40" w:author="Yoav Ram" w:date="2018-11-29T11:08:00Z">
            <w:rPr>
              <w:highlight w:val="yellow"/>
            </w:rPr>
          </w:rPrChange>
        </w:rPr>
        <w:t xml:space="preserve">of the strains </w:t>
      </w:r>
      <w:r w:rsidR="007A7F01" w:rsidRPr="005B18B0">
        <w:rPr>
          <w:rPrChange w:id="41" w:author="Yoav Ram" w:date="2018-11-29T11:08:00Z">
            <w:rPr>
              <w:highlight w:val="yellow"/>
            </w:rPr>
          </w:rPrChange>
        </w:rPr>
        <w:t>during the competition experiment</w:t>
      </w:r>
      <w:r w:rsidR="007A7F01" w:rsidRPr="005B18B0">
        <w:rPr>
          <w:rPrChange w:id="42" w:author="Yoav Ram" w:date="2018-11-29T11:08:00Z">
            <w:rPr/>
          </w:rPrChange>
        </w:rPr>
        <w:t xml:space="preserve">. </w:t>
      </w:r>
      <w:r w:rsidR="000F5DC3" w:rsidRPr="005B18B0">
        <w:rPr>
          <w:rPrChange w:id="43" w:author="Yoav Ram" w:date="2018-11-29T11:08:00Z">
            <w:rPr/>
          </w:rPrChange>
        </w:rPr>
        <w:t>Such competition experiments</w:t>
      </w:r>
      <w:r w:rsidR="007A7F01" w:rsidRPr="005B18B0">
        <w:rPr>
          <w:rPrChange w:id="44" w:author="Yoav Ram" w:date="2018-11-29T11:08:00Z">
            <w:rPr/>
          </w:rPrChange>
        </w:rPr>
        <w:t xml:space="preserve"> can </w:t>
      </w:r>
      <w:r w:rsidR="002C4B07" w:rsidRPr="005B18B0">
        <w:rPr>
          <w:rPrChange w:id="45" w:author="Yoav Ram" w:date="2018-11-29T11:08:00Z">
            <w:rPr/>
          </w:rPrChange>
        </w:rPr>
        <w:t>allow</w:t>
      </w:r>
      <w:r w:rsidR="007A7F01" w:rsidRPr="005B18B0">
        <w:rPr>
          <w:rPrChange w:id="46" w:author="Yoav Ram" w:date="2018-11-29T11:08:00Z">
            <w:rPr/>
          </w:rPrChange>
        </w:rPr>
        <w:t xml:space="preserve"> relative</w:t>
      </w:r>
      <w:r w:rsidR="007A7F01" w:rsidRPr="0025589C">
        <w:t xml:space="preserve"> fitness</w:t>
      </w:r>
      <w:r w:rsidR="002C4B07">
        <w:t xml:space="preserve"> to be inferred</w:t>
      </w:r>
      <w:r w:rsidR="007A7F01" w:rsidRPr="0025589C">
        <w:t xml:space="preserve"> with high precision</w:t>
      </w:r>
      <w:r w:rsidR="003465C8">
        <w:t xml:space="preserve"> </w:t>
      </w:r>
      <w:r w:rsidR="007A7F01" w:rsidRPr="0025589C">
        <w:fldChar w:fldCharType="begin" w:fldLock="1"/>
      </w:r>
      <w:r w:rsidR="00C016FF">
        <w:instrText>ADDIN CSL_CITATION {"citationItems":[{"id":"ITEM-1","itemData":{"DOI":"10.1534/genetics.111.133454","ISSN":"1943-2631","PMID":"22042578","abstract":"Measuring fitness with precision is a key issue in evolutionary biology, particularly in studying mutations of small effects. It is usually thought that sampling error and drift prevent precise measurement of very small fitness effects. We circumvented these limits by using a new combined approach to measuring and analyzing fitness. We estimated the mutational fitness effect (MFE) of three independent mini-Tn10 transposon insertion mutations by conducting competition experiments in large populations of Escherichia coli under controlled laboratory conditions. Using flow cytometry to assess genotype frequencies from very large samples alleviated the problem of sampling error, while the effect of drift was controlled by using large populations and massive replication of fitness measures. Furthermore, with a set of four competition experiments between ancestral and mutant genotypes, we were able to decompose fitness measures into four estimated parameters that account for fitness effects of our fluorescent marker (α), the mutation (β), epistasis between the mutation and the marker (γ), and departure from transitivity (τ). Our method allowed us to estimate mean selection coefficients to a precision of 2 × 10(-4). We also found small, but significant, epistatic interactions between the allelic effects of mutations and markers and confirmed that fitness effects were transitive in most cases. Unexpectedly, we also detected variation in measures of s that were significantly bigger than expected due to drift alone, indicating the existence of cryptic variation, even in fully controlled experiments. Overall our results indicate that selection coefficients are best understood as being distributed, representing a limit on the precision with which selection can be measured, even under controlled laboratory conditions.","author":[{"dropping-particle":"","family":"Gallet","given":"Romain","non-dropping-particle":"","parse-names":false,"suffix":""},{"dropping-particle":"","family":"Cooper","given":"Tim F.","non-dropping-particle":"","parse-names":false,"suffix":""},{"dropping-particle":"","family":"Elena","given":"Santiago F.","non-dropping-particle":"","parse-names":false,"suffix":""},{"dropping-particle":"","family":"Lenormand","given":"Thomas","non-dropping-particle":"","parse-names":false,"suffix":""}],"container-title":"Genetics","id":"ITEM-1","issue":"1","issued":{"date-parts":[["2012","1"]]},"page":"175-86","title":"Measuring selection coefficients below 10&lt;sup&gt;-3&lt;/sup&gt;: method, questions, and prospects.","type":"article-journal","volume":"190"},"uris":["http://www.mendeley.com/documents/?uuid=cd2a6eab-05bb-4921-9afc-173b5ac40b8a"]}],"mendeley":{"formattedCitation":"(2)","plainTextFormattedCitation":"(2)","previouslyFormattedCitation":"(2)"},"properties":{"noteIndex":0},"schema":"https://github.com/citation-style-language/schema/raw/master/csl-citation.json"}</w:instrText>
      </w:r>
      <w:r w:rsidR="007A7F01" w:rsidRPr="0025589C">
        <w:fldChar w:fldCharType="separate"/>
      </w:r>
      <w:r w:rsidR="00A10657" w:rsidRPr="00A10657">
        <w:rPr>
          <w:noProof/>
        </w:rPr>
        <w:t>(2)</w:t>
      </w:r>
      <w:r w:rsidR="007A7F01" w:rsidRPr="0025589C">
        <w:fldChar w:fldCharType="end"/>
      </w:r>
      <w:r w:rsidR="007A7F01" w:rsidRPr="0025589C">
        <w:t xml:space="preserve">, as they directly estimate fitness from changes in </w:t>
      </w:r>
      <w:r w:rsidR="009B2D2B" w:rsidRPr="0025589C">
        <w:t xml:space="preserve">strain </w:t>
      </w:r>
      <w:r w:rsidR="007A7F01" w:rsidRPr="0025589C">
        <w:t xml:space="preserve">frequencies over time. </w:t>
      </w:r>
    </w:p>
    <w:p w14:paraId="05D32839" w14:textId="7A655777" w:rsidR="007A7F01" w:rsidRPr="0025589C" w:rsidRDefault="007A7F01" w:rsidP="00C34C28">
      <w:r w:rsidRPr="0025589C">
        <w:t xml:space="preserve">However, competition experiments are </w:t>
      </w:r>
      <w:r w:rsidR="000F5DC3">
        <w:t xml:space="preserve">challenging because they are </w:t>
      </w:r>
      <w:r w:rsidRPr="0025589C">
        <w:t>more laborious</w:t>
      </w:r>
      <w:r w:rsidR="009B044D" w:rsidRPr="0025589C">
        <w:t xml:space="preserve"> and expensive</w:t>
      </w:r>
      <w:r w:rsidRPr="0025589C">
        <w:t xml:space="preserve"> than</w:t>
      </w:r>
      <w:r w:rsidR="000F5DC3">
        <w:t xml:space="preserve"> simple</w:t>
      </w:r>
      <w:r w:rsidRPr="0025589C">
        <w:t xml:space="preserve"> growth curve experiments</w:t>
      </w:r>
      <w:r w:rsidR="000F5DC3">
        <w:t>. Furthermore</w:t>
      </w:r>
      <w:r w:rsidRPr="0025589C">
        <w:t>,</w:t>
      </w:r>
      <w:r w:rsidR="000F5DC3">
        <w:t xml:space="preserve"> they</w:t>
      </w:r>
      <w:r w:rsidRPr="0025589C">
        <w:t xml:space="preserve"> requi</w:t>
      </w:r>
      <w:r w:rsidR="000F5DC3">
        <w:t>re</w:t>
      </w:r>
      <w:r w:rsidRPr="0025589C">
        <w:t xml:space="preserve"> </w:t>
      </w:r>
      <w:r w:rsidR="00AD631A" w:rsidRPr="0025589C">
        <w:t>th</w:t>
      </w:r>
      <w:r w:rsidR="00AD631A">
        <w:t xml:space="preserve">e </w:t>
      </w:r>
      <w:r w:rsidR="000F5DC3">
        <w:t xml:space="preserve">strains of interest </w:t>
      </w:r>
      <w:r w:rsidR="00AD631A">
        <w:t xml:space="preserve">to </w:t>
      </w:r>
      <w:r w:rsidR="000F5DC3">
        <w:t xml:space="preserve">be modified </w:t>
      </w:r>
      <w:r w:rsidR="00AD631A">
        <w:t xml:space="preserve">for </w:t>
      </w:r>
      <w:r w:rsidR="000F5DC3">
        <w:t>monitor</w:t>
      </w:r>
      <w:r w:rsidR="00AD631A">
        <w:t xml:space="preserve">ing </w:t>
      </w:r>
      <w:r w:rsidR="000F5DC3">
        <w:t>with</w:t>
      </w:r>
      <w:r w:rsidRPr="0025589C">
        <w:t xml:space="preserve"> genetic or phenotypic assays</w:t>
      </w:r>
      <w:r w:rsidR="00E43C55" w:rsidRPr="0025589C">
        <w:t xml:space="preserve"> (see </w:t>
      </w:r>
      <w:r w:rsidR="00E43C55" w:rsidRPr="0025589C">
        <w:rPr>
          <w:noProof/>
        </w:rPr>
        <w:fldChar w:fldCharType="begin" w:fldLock="1"/>
      </w:r>
      <w:r w:rsidR="00C016FF">
        <w:rPr>
          <w:noProof/>
        </w:rPr>
        <w:instrText>ADDIN CSL_CITATION {"citationItems":[{"id":"ITEM-1","itemData":{"DOI":"10.1371/journal.pone.0126915","ISSN":"1932-6203","author":[{"dropping-particle":"","family":"Concepción-Acevedo","given":"Jeniffer","non-dropping-particle":"","parse-names":false,"suffix":""},{"dropping-particle":"","family":"Weiss","given":"Howard N.","non-dropping-particle":"","parse-names":false,"suffix":""},{"dropping-particle":"","family":"Chaudhry","given":"Waqas Nasir","non-dropping-particle":"","parse-names":false,"suffix":""},{"dropping-particle":"","family":"Levin","given":"Bruce R.","non-dropping-particle":"","parse-names":false,"suffix":""}],"container-title":"Plos One","id":"ITEM-1","issue":"6","issued":{"date-parts":[["2015"]]},"page":"e0126915","title":"Malthusian Parameters as Estimators of the Fitness of Microbes: A Cautionary Tale about the Low Side of High Throughput","type":"article-journal","volume":"10"},"uris":["http://www.mendeley.com/documents/?uuid=ff5b14a1-2eed-4181-bbbe-e8e83a728fd8"]}],"mendeley":{"formattedCitation":"(3)","plainTextFormattedCitation":"(3)","previouslyFormattedCitation":"(3)"},"properties":{"noteIndex":0},"schema":"https://github.com/citation-style-language/schema/raw/master/csl-citation.json"}</w:instrText>
      </w:r>
      <w:r w:rsidR="00E43C55" w:rsidRPr="0025589C">
        <w:rPr>
          <w:noProof/>
        </w:rPr>
        <w:fldChar w:fldCharType="separate"/>
      </w:r>
      <w:r w:rsidR="00A10657" w:rsidRPr="00A10657">
        <w:rPr>
          <w:noProof/>
        </w:rPr>
        <w:t>(3)</w:t>
      </w:r>
      <w:r w:rsidR="00E43C55" w:rsidRPr="0025589C">
        <w:rPr>
          <w:noProof/>
        </w:rPr>
        <w:fldChar w:fldCharType="end"/>
      </w:r>
      <w:r w:rsidR="00E43C55" w:rsidRPr="0025589C">
        <w:rPr>
          <w:noProof/>
        </w:rPr>
        <w:t xml:space="preserve"> and references therein)</w:t>
      </w:r>
      <w:r w:rsidR="00C016FF">
        <w:rPr>
          <w:noProof/>
        </w:rPr>
        <w:t xml:space="preserve"> </w:t>
      </w:r>
      <w:r w:rsidR="00C016FF" w:rsidRPr="005B18B0">
        <w:rPr>
          <w:noProof/>
          <w:rPrChange w:id="47" w:author="Yoav Ram" w:date="2018-11-29T11:08:00Z">
            <w:rPr>
              <w:noProof/>
              <w:highlight w:val="yellow"/>
            </w:rPr>
          </w:rPrChange>
        </w:rPr>
        <w:t>and to be grown together in a mixed culture under identical environmental conditions</w:t>
      </w:r>
      <w:r w:rsidRPr="005B18B0">
        <w:rPr>
          <w:rPrChange w:id="48" w:author="Yoav Ram" w:date="2018-11-29T11:08:00Z">
            <w:rPr>
              <w:highlight w:val="yellow"/>
            </w:rPr>
          </w:rPrChange>
        </w:rPr>
        <w:t>.</w:t>
      </w:r>
      <w:r w:rsidRPr="005B18B0">
        <w:rPr>
          <w:rPrChange w:id="49" w:author="Yoav Ram" w:date="2018-11-29T11:08:00Z">
            <w:rPr/>
          </w:rPrChange>
        </w:rPr>
        <w:t xml:space="preserve"> </w:t>
      </w:r>
      <w:r w:rsidR="000F5DC3" w:rsidRPr="005B18B0">
        <w:rPr>
          <w:rPrChange w:id="50" w:author="Yoav Ram" w:date="2018-11-29T11:08:00Z">
            <w:rPr/>
          </w:rPrChange>
        </w:rPr>
        <w:t>Accordingl</w:t>
      </w:r>
      <w:r w:rsidR="000F5DC3">
        <w:t>y</w:t>
      </w:r>
      <w:r w:rsidRPr="0025589C">
        <w:t xml:space="preserve">, </w:t>
      </w:r>
      <w:r w:rsidR="00DF7C4C" w:rsidRPr="0025589C">
        <w:t xml:space="preserve">competition experiments </w:t>
      </w:r>
      <w:r w:rsidRPr="0025589C">
        <w:t>are often impractical in non-</w:t>
      </w:r>
      <w:r w:rsidRPr="005B18B0">
        <w:rPr>
          <w:rPrChange w:id="51" w:author="Yoav Ram" w:date="2018-11-29T11:08:00Z">
            <w:rPr/>
          </w:rPrChange>
        </w:rPr>
        <w:t>model organisms</w:t>
      </w:r>
      <w:r w:rsidR="00C016FF" w:rsidRPr="005B18B0">
        <w:rPr>
          <w:rPrChange w:id="52" w:author="Yoav Ram" w:date="2018-11-29T11:08:00Z">
            <w:rPr/>
          </w:rPrChange>
        </w:rPr>
        <w:t xml:space="preserve"> </w:t>
      </w:r>
      <w:r w:rsidR="00C016FF" w:rsidRPr="005B18B0">
        <w:rPr>
          <w:rPrChange w:id="53" w:author="Yoav Ram" w:date="2018-11-29T11:08:00Z">
            <w:rPr>
              <w:highlight w:val="yellow"/>
            </w:rPr>
          </w:rPrChange>
        </w:rPr>
        <w:t xml:space="preserve">and for measuring </w:t>
      </w:r>
      <w:r w:rsidR="00667056" w:rsidRPr="005B18B0">
        <w:rPr>
          <w:rPrChange w:id="54" w:author="Yoav Ram" w:date="2018-11-29T11:08:00Z">
            <w:rPr>
              <w:highlight w:val="yellow"/>
            </w:rPr>
          </w:rPrChange>
        </w:rPr>
        <w:t xml:space="preserve">the </w:t>
      </w:r>
      <w:r w:rsidR="00C016FF" w:rsidRPr="005B18B0">
        <w:rPr>
          <w:rPrChange w:id="55" w:author="Yoav Ram" w:date="2018-11-29T11:08:00Z">
            <w:rPr>
              <w:highlight w:val="yellow"/>
            </w:rPr>
          </w:rPrChange>
        </w:rPr>
        <w:t xml:space="preserve">fitness </w:t>
      </w:r>
      <w:r w:rsidR="00667056" w:rsidRPr="005B18B0">
        <w:rPr>
          <w:rPrChange w:id="56" w:author="Yoav Ram" w:date="2018-11-29T11:08:00Z">
            <w:rPr>
              <w:highlight w:val="yellow"/>
            </w:rPr>
          </w:rPrChange>
        </w:rPr>
        <w:t>effect</w:t>
      </w:r>
      <w:r w:rsidR="00C016FF" w:rsidRPr="005B18B0">
        <w:rPr>
          <w:rPrChange w:id="57" w:author="Yoav Ram" w:date="2018-11-29T11:08:00Z">
            <w:rPr>
              <w:highlight w:val="yellow"/>
            </w:rPr>
          </w:rPrChange>
        </w:rPr>
        <w:t xml:space="preserve"> </w:t>
      </w:r>
      <w:r w:rsidR="00667056" w:rsidRPr="005B18B0">
        <w:rPr>
          <w:rPrChange w:id="58" w:author="Yoav Ram" w:date="2018-11-29T11:08:00Z">
            <w:rPr>
              <w:highlight w:val="yellow"/>
            </w:rPr>
          </w:rPrChange>
        </w:rPr>
        <w:t xml:space="preserve">of </w:t>
      </w:r>
      <w:r w:rsidR="00C016FF" w:rsidRPr="005B18B0">
        <w:rPr>
          <w:rPrChange w:id="59" w:author="Yoav Ram" w:date="2018-11-29T11:08:00Z">
            <w:rPr>
              <w:highlight w:val="yellow"/>
            </w:rPr>
          </w:rPrChange>
        </w:rPr>
        <w:t>environment</w:t>
      </w:r>
      <w:r w:rsidR="00667056" w:rsidRPr="005B18B0">
        <w:rPr>
          <w:rPrChange w:id="60" w:author="Yoav Ram" w:date="2018-11-29T11:08:00Z">
            <w:rPr>
              <w:highlight w:val="yellow"/>
            </w:rPr>
          </w:rPrChange>
        </w:rPr>
        <w:t>al change</w:t>
      </w:r>
      <w:r w:rsidRPr="005B18B0">
        <w:rPr>
          <w:rPrChange w:id="61" w:author="Yoav Ram" w:date="2018-11-29T11:08:00Z">
            <w:rPr/>
          </w:rPrChange>
        </w:rPr>
        <w:t>. Therefore, many investigato</w:t>
      </w:r>
      <w:r w:rsidRPr="0025589C">
        <w:t>rs prefer to use proxies of fitness such as growth rates</w:t>
      </w:r>
      <w:r w:rsidR="000F5DC3">
        <w:t xml:space="preserve"> from simple growth curve experiments</w:t>
      </w:r>
      <w:r w:rsidRPr="0025589C">
        <w:t>.</w:t>
      </w:r>
      <w:r w:rsidR="005E5082" w:rsidRPr="0025589C">
        <w:t xml:space="preserve"> </w:t>
      </w:r>
      <w:r w:rsidRPr="0025589C">
        <w:t>Even when competition experiments are a plausible</w:t>
      </w:r>
      <w:r w:rsidR="00510F80" w:rsidRPr="0025589C">
        <w:t xml:space="preserve"> approach</w:t>
      </w:r>
      <w:r w:rsidRPr="0025589C">
        <w:t xml:space="preserve"> (</w:t>
      </w:r>
      <w:r w:rsidR="000F5DC3">
        <w:t>e.g.</w:t>
      </w:r>
      <w:r w:rsidRPr="0025589C">
        <w:t xml:space="preserve"> in microbial lineages with established markers</w:t>
      </w:r>
      <w:r w:rsidR="00FB039B" w:rsidRPr="0025589C">
        <w:t xml:space="preserve"> </w:t>
      </w:r>
      <w:r w:rsidRPr="0025589C">
        <w:fldChar w:fldCharType="begin" w:fldLock="1"/>
      </w:r>
      <w:r w:rsidR="001B606A">
        <w:instrText>ADDIN CSL_CITATION {"citationItems":[{"id":"ITEM-1","itemData":{"DOI":"10.1371/journal.pone.0126210","ISSN":"1932-6203","author":[{"dropping-particle":"","family":"Wiser","given":"Michael J","non-dropping-particle":"","parse-names":false,"suffix":""},{"dropping-particle":"","family":"Lenski","given":"Richard E.","non-dropping-particle":"","parse-names":false,"suffix":""}],"container-title":"PLOS ONE","id":"ITEM-1","issue":"5","issued":{"date-parts":[["2015"]]},"page":"e0126210","title":"A Comparison of Methods to Measure Fitness in &lt;i&gt;Escherichia coli&lt;/i&gt;","type":"article-journal","volume":"10"},"uris":["http://www.mendeley.com/documents/?uuid=e02f4657-f10b-4980-a582-98ea370b5fce"]}],"mendeley":{"formattedCitation":"(9)","plainTextFormattedCitation":"(9)","previouslyFormattedCitation":"(9)"},"properties":{"noteIndex":0},"schema":"https://github.com/citation-style-language/schema/raw/master/csl-citation.json"}</w:instrText>
      </w:r>
      <w:r w:rsidRPr="0025589C">
        <w:fldChar w:fldCharType="separate"/>
      </w:r>
      <w:r w:rsidR="00C016FF" w:rsidRPr="00C016FF">
        <w:rPr>
          <w:noProof/>
        </w:rPr>
        <w:t>(9)</w:t>
      </w:r>
      <w:r w:rsidRPr="0025589C">
        <w:fldChar w:fldCharType="end"/>
      </w:r>
      <w:r w:rsidRPr="0025589C">
        <w:t xml:space="preserve">), </w:t>
      </w:r>
      <w:r w:rsidR="004A431F" w:rsidRPr="00667056">
        <w:rPr>
          <w:rFonts w:eastAsia="Times New Roman"/>
        </w:rPr>
        <w:t xml:space="preserve">it is hard to infer </w:t>
      </w:r>
      <w:r w:rsidR="00F34555" w:rsidRPr="00667056">
        <w:rPr>
          <w:rFonts w:eastAsia="Times New Roman"/>
        </w:rPr>
        <w:t xml:space="preserve">how differences in growth during </w:t>
      </w:r>
      <w:r w:rsidR="004A431F" w:rsidRPr="00667056">
        <w:rPr>
          <w:rFonts w:eastAsia="Times New Roman"/>
        </w:rPr>
        <w:t xml:space="preserve">various </w:t>
      </w:r>
      <w:r w:rsidR="00F34555" w:rsidRPr="00667056">
        <w:rPr>
          <w:rFonts w:eastAsia="Times New Roman"/>
        </w:rPr>
        <w:t xml:space="preserve">growth phases </w:t>
      </w:r>
      <w:r w:rsidR="00667056" w:rsidRPr="00C34C28">
        <w:rPr>
          <w:rFonts w:eastAsia="Times New Roman"/>
        </w:rPr>
        <w:t>affect</w:t>
      </w:r>
      <w:r w:rsidR="004A431F" w:rsidRPr="00667056">
        <w:rPr>
          <w:rFonts w:eastAsia="Times New Roman"/>
        </w:rPr>
        <w:t xml:space="preserve"> </w:t>
      </w:r>
      <w:r w:rsidR="00F34555" w:rsidRPr="00667056">
        <w:rPr>
          <w:rFonts w:eastAsia="Times New Roman"/>
        </w:rPr>
        <w:t>relative fitness</w:t>
      </w:r>
      <w:r w:rsidR="004A431F" w:rsidRPr="00667056">
        <w:rPr>
          <w:rFonts w:eastAsia="Times New Roman"/>
        </w:rPr>
        <w:t xml:space="preserve"> in competitions</w:t>
      </w:r>
      <w:r w:rsidR="00F34555" w:rsidRPr="00667056">
        <w:rPr>
          <w:rFonts w:eastAsia="Times New Roman"/>
        </w:rPr>
        <w:t>.</w:t>
      </w:r>
      <w:r w:rsidRPr="00667056">
        <w:t xml:space="preserve"> </w:t>
      </w:r>
    </w:p>
    <w:p w14:paraId="3A0F3D15" w14:textId="434FDC1E" w:rsidR="000F5DC3" w:rsidRDefault="007A7F01" w:rsidP="00C34C28">
      <w:pPr>
        <w:rPr>
          <w:rFonts w:eastAsiaTheme="majorEastAsia"/>
          <w:b/>
          <w:bCs/>
          <w:kern w:val="32"/>
          <w:sz w:val="28"/>
          <w:szCs w:val="28"/>
        </w:rPr>
      </w:pPr>
      <w:r w:rsidRPr="0025589C">
        <w:t xml:space="preserve">Here we present </w:t>
      </w:r>
      <w:r w:rsidRPr="0025589C">
        <w:rPr>
          <w:lang w:bidi="ar-SA"/>
        </w:rPr>
        <w:t xml:space="preserve">a new computational </w:t>
      </w:r>
      <w:r w:rsidR="00DF7C4C" w:rsidRPr="0025589C">
        <w:rPr>
          <w:lang w:bidi="ar-SA"/>
        </w:rPr>
        <w:t xml:space="preserve">approach </w:t>
      </w:r>
      <w:r w:rsidR="000F5DC3">
        <w:rPr>
          <w:lang w:bidi="ar-SA"/>
        </w:rPr>
        <w:t>that</w:t>
      </w:r>
      <w:r w:rsidR="000F5DC3" w:rsidRPr="0025589C">
        <w:rPr>
          <w:rFonts w:eastAsia="Times New Roman"/>
          <w:i/>
        </w:rPr>
        <w:t xml:space="preserve"> </w:t>
      </w:r>
      <w:r w:rsidR="00510F80" w:rsidRPr="0025589C">
        <w:rPr>
          <w:rFonts w:eastAsia="Times New Roman"/>
        </w:rPr>
        <w:t>provides</w:t>
      </w:r>
      <w:r w:rsidR="001076CD" w:rsidRPr="0025589C">
        <w:rPr>
          <w:rFonts w:eastAsia="Times New Roman"/>
        </w:rPr>
        <w:t xml:space="preserve"> </w:t>
      </w:r>
      <w:r w:rsidRPr="0025589C">
        <w:t xml:space="preserve">a predictive and descriptive framework for estimating growth </w:t>
      </w:r>
      <w:r w:rsidR="00DF7C4C" w:rsidRPr="0025589C">
        <w:t xml:space="preserve">parameters </w:t>
      </w:r>
      <w:r w:rsidRPr="0025589C">
        <w:t>from growth dynamics</w:t>
      </w:r>
      <w:r w:rsidR="008A4790" w:rsidRPr="0025589C">
        <w:t xml:space="preserve"> and </w:t>
      </w:r>
      <w:r w:rsidR="00AD631A">
        <w:t xml:space="preserve">for </w:t>
      </w:r>
      <w:r w:rsidRPr="0025589C">
        <w:t xml:space="preserve">predicting </w:t>
      </w:r>
      <w:r w:rsidR="00DF7C4C" w:rsidRPr="0025589C">
        <w:t xml:space="preserve">relative </w:t>
      </w:r>
      <w:r w:rsidRPr="0025589C">
        <w:t>growth in mixed culture</w:t>
      </w:r>
      <w:r w:rsidR="00AB7E08" w:rsidRPr="0025589C">
        <w:t>s</w:t>
      </w:r>
      <w:r w:rsidRPr="0025589C">
        <w:t>.</w:t>
      </w:r>
      <w:r w:rsidR="00321833">
        <w:t xml:space="preserve"> We </w:t>
      </w:r>
      <w:ins w:id="62" w:author="Yoav Ram" w:date="2018-11-29T11:09:00Z">
        <w:r w:rsidR="005B18B0">
          <w:t xml:space="preserve">provide two </w:t>
        </w:r>
      </w:ins>
      <w:ins w:id="63" w:author="Yoav Ram" w:date="2018-11-29T15:19:00Z">
        <w:r w:rsidR="00C828BF">
          <w:t xml:space="preserve">different experimental </w:t>
        </w:r>
      </w:ins>
      <w:r w:rsidR="00321833">
        <w:t>validat</w:t>
      </w:r>
      <w:ins w:id="64" w:author="Yoav Ram" w:date="2018-11-29T11:09:00Z">
        <w:r w:rsidR="005B18B0">
          <w:t xml:space="preserve">ions of </w:t>
        </w:r>
      </w:ins>
      <w:del w:id="65" w:author="Yoav Ram" w:date="2018-11-29T11:09:00Z">
        <w:r w:rsidR="00321833" w:rsidDel="005B18B0">
          <w:delText xml:space="preserve">e </w:delText>
        </w:r>
      </w:del>
      <w:r w:rsidR="00321833">
        <w:t>this approach</w:t>
      </w:r>
      <w:r w:rsidR="00667056" w:rsidRPr="005B18B0">
        <w:rPr>
          <w:rPrChange w:id="66" w:author="Yoav Ram" w:date="2018-11-29T11:09:00Z">
            <w:rPr/>
          </w:rPrChange>
        </w:rPr>
        <w:t>,</w:t>
      </w:r>
      <w:r w:rsidR="00321833" w:rsidRPr="005B18B0">
        <w:rPr>
          <w:rPrChange w:id="67" w:author="Yoav Ram" w:date="2018-11-29T11:09:00Z">
            <w:rPr/>
          </w:rPrChange>
        </w:rPr>
        <w:t xml:space="preserve"> </w:t>
      </w:r>
      <w:r w:rsidR="00321833" w:rsidRPr="005B18B0">
        <w:rPr>
          <w:rPrChange w:id="68" w:author="Yoav Ram" w:date="2018-11-29T11:09:00Z">
            <w:rPr>
              <w:highlight w:val="yellow"/>
            </w:rPr>
          </w:rPrChange>
        </w:rPr>
        <w:t xml:space="preserve">and demonstrate its application for </w:t>
      </w:r>
      <w:r w:rsidR="00667056" w:rsidRPr="005B18B0">
        <w:rPr>
          <w:rPrChange w:id="69" w:author="Yoav Ram" w:date="2018-11-29T11:09:00Z">
            <w:rPr>
              <w:highlight w:val="yellow"/>
            </w:rPr>
          </w:rPrChange>
        </w:rPr>
        <w:t>estimating</w:t>
      </w:r>
      <w:r w:rsidR="00321833" w:rsidRPr="005B18B0">
        <w:rPr>
          <w:rPrChange w:id="70" w:author="Yoav Ram" w:date="2018-11-29T11:09:00Z">
            <w:rPr>
              <w:highlight w:val="yellow"/>
            </w:rPr>
          </w:rPrChange>
        </w:rPr>
        <w:t xml:space="preserve"> the relative fitness </w:t>
      </w:r>
      <w:r w:rsidR="00667056" w:rsidRPr="005B18B0">
        <w:rPr>
          <w:rPrChange w:id="71" w:author="Yoav Ram" w:date="2018-11-29T11:09:00Z">
            <w:rPr>
              <w:highlight w:val="yellow"/>
            </w:rPr>
          </w:rPrChange>
        </w:rPr>
        <w:t>cost of protein expression</w:t>
      </w:r>
      <w:r w:rsidR="00321833" w:rsidRPr="005B18B0">
        <w:rPr>
          <w:rPrChange w:id="72" w:author="Yoav Ram" w:date="2018-11-29T11:09:00Z">
            <w:rPr>
              <w:highlight w:val="yellow"/>
            </w:rPr>
          </w:rPrChange>
        </w:rPr>
        <w:t>.</w:t>
      </w:r>
      <w:r w:rsidR="00321833">
        <w:t xml:space="preserve"> </w:t>
      </w:r>
    </w:p>
    <w:p w14:paraId="37F5D5EE" w14:textId="4051BCF0" w:rsidR="00250AF2" w:rsidRDefault="003B532C" w:rsidP="00C34C28">
      <w:pPr>
        <w:keepNext/>
        <w:jc w:val="center"/>
      </w:pPr>
      <w:r>
        <w:rPr>
          <w:noProof/>
        </w:rPr>
        <w:lastRenderedPageBreak/>
        <w:drawing>
          <wp:inline distT="0" distB="0" distL="0" distR="0" wp14:anchorId="1ACA0DE5" wp14:editId="6D1D8522">
            <wp:extent cx="4320000" cy="3801829"/>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320000" cy="3801829"/>
                    </a:xfrm>
                    <a:prstGeom prst="rect">
                      <a:avLst/>
                    </a:prstGeom>
                  </pic:spPr>
                </pic:pic>
              </a:graphicData>
            </a:graphic>
          </wp:inline>
        </w:drawing>
      </w:r>
    </w:p>
    <w:p w14:paraId="379B4BBB" w14:textId="3172845D" w:rsidR="00250AF2" w:rsidRPr="0087553C" w:rsidRDefault="00250AF2" w:rsidP="00577A2C">
      <w:pPr>
        <w:pStyle w:val="Caption"/>
        <w:spacing w:line="360" w:lineRule="auto"/>
        <w:rPr>
          <w:rFonts w:eastAsiaTheme="majorEastAsia"/>
          <w:sz w:val="22"/>
          <w:szCs w:val="22"/>
        </w:rPr>
      </w:pPr>
      <w:bookmarkStart w:id="73" w:name="_Ref512333581"/>
      <w:r w:rsidRPr="0087553C">
        <w:rPr>
          <w:color w:val="000000" w:themeColor="text1"/>
          <w:sz w:val="22"/>
          <w:szCs w:val="22"/>
        </w:rPr>
        <w:t xml:space="preserve">Figure </w:t>
      </w:r>
      <w:r w:rsidRPr="0087553C">
        <w:rPr>
          <w:color w:val="000000" w:themeColor="text1"/>
          <w:sz w:val="22"/>
          <w:szCs w:val="22"/>
        </w:rPr>
        <w:fldChar w:fldCharType="begin"/>
      </w:r>
      <w:r w:rsidRPr="0087553C">
        <w:rPr>
          <w:color w:val="000000" w:themeColor="text1"/>
          <w:sz w:val="22"/>
          <w:szCs w:val="22"/>
        </w:rPr>
        <w:instrText xml:space="preserve"> SEQ Figure \* ARABIC </w:instrText>
      </w:r>
      <w:r w:rsidRPr="0087553C">
        <w:rPr>
          <w:color w:val="000000" w:themeColor="text1"/>
          <w:sz w:val="22"/>
          <w:szCs w:val="22"/>
        </w:rPr>
        <w:fldChar w:fldCharType="separate"/>
      </w:r>
      <w:r w:rsidR="00C94948">
        <w:rPr>
          <w:noProof/>
          <w:color w:val="000000" w:themeColor="text1"/>
          <w:sz w:val="22"/>
          <w:szCs w:val="22"/>
        </w:rPr>
        <w:t>2</w:t>
      </w:r>
      <w:r w:rsidRPr="0087553C">
        <w:rPr>
          <w:color w:val="000000" w:themeColor="text1"/>
          <w:sz w:val="22"/>
          <w:szCs w:val="22"/>
        </w:rPr>
        <w:fldChar w:fldCharType="end"/>
      </w:r>
      <w:bookmarkEnd w:id="73"/>
      <w:r w:rsidRPr="0087553C">
        <w:rPr>
          <w:color w:val="000000" w:themeColor="text1"/>
          <w:sz w:val="22"/>
          <w:szCs w:val="22"/>
        </w:rPr>
        <w:t xml:space="preserve">. </w:t>
      </w:r>
      <w:r w:rsidR="004C11FC" w:rsidRPr="0087553C">
        <w:rPr>
          <w:color w:val="000000" w:themeColor="text1"/>
          <w:sz w:val="22"/>
          <w:szCs w:val="22"/>
        </w:rPr>
        <w:t>Illustration of the new computational approach. (A)</w:t>
      </w:r>
      <w:r w:rsidR="004C11FC" w:rsidRPr="0087553C">
        <w:rPr>
          <w:b w:val="0"/>
          <w:bCs w:val="0"/>
          <w:color w:val="000000" w:themeColor="text1"/>
          <w:sz w:val="22"/>
          <w:szCs w:val="22"/>
        </w:rPr>
        <w:t xml:space="preserve"> </w:t>
      </w:r>
      <w:r w:rsidR="00D35BFD" w:rsidRPr="0087553C">
        <w:rPr>
          <w:b w:val="0"/>
          <w:bCs w:val="0"/>
          <w:color w:val="000000" w:themeColor="text1"/>
          <w:sz w:val="22"/>
          <w:szCs w:val="22"/>
        </w:rPr>
        <w:t>T</w:t>
      </w:r>
      <w:r w:rsidR="004C11FC" w:rsidRPr="0087553C">
        <w:rPr>
          <w:b w:val="0"/>
          <w:bCs w:val="0"/>
          <w:color w:val="000000" w:themeColor="text1"/>
          <w:sz w:val="22"/>
          <w:szCs w:val="22"/>
        </w:rPr>
        <w:t>wo strains (here marked as red and green</w:t>
      </w:r>
      <w:r w:rsidR="00283F31">
        <w:rPr>
          <w:b w:val="0"/>
          <w:bCs w:val="0"/>
          <w:color w:val="000000" w:themeColor="text1"/>
          <w:sz w:val="22"/>
          <w:szCs w:val="22"/>
        </w:rPr>
        <w:t xml:space="preserve"> circles</w:t>
      </w:r>
      <w:r w:rsidR="004C11FC" w:rsidRPr="0087553C">
        <w:rPr>
          <w:b w:val="0"/>
          <w:bCs w:val="0"/>
          <w:color w:val="000000" w:themeColor="text1"/>
          <w:sz w:val="22"/>
          <w:szCs w:val="22"/>
        </w:rPr>
        <w:t>) are grown separately in mono-cultures while measuring the cell culture density (e.g. optical density), and growth models are fitted to the measured growth curves from each experiment, providing estimates for the growth parameters of each</w:t>
      </w:r>
      <w:r w:rsidR="004C11FC" w:rsidRPr="00876E70">
        <w:rPr>
          <w:b w:val="0"/>
          <w:bCs w:val="0"/>
          <w:color w:val="000000" w:themeColor="text1"/>
          <w:sz w:val="22"/>
          <w:szCs w:val="22"/>
        </w:rPr>
        <w:t xml:space="preserve"> strain</w:t>
      </w:r>
      <w:r w:rsidR="00AD1148" w:rsidRPr="00876E70">
        <w:rPr>
          <w:b w:val="0"/>
          <w:bCs w:val="0"/>
          <w:color w:val="000000" w:themeColor="text1"/>
          <w:sz w:val="22"/>
          <w:szCs w:val="22"/>
        </w:rPr>
        <w:t xml:space="preserve">: initial cell density </w:t>
      </w:r>
      <w:r w:rsidR="00AD1148" w:rsidRPr="00876E70">
        <w:rPr>
          <w:b w:val="0"/>
          <w:bCs w:val="0"/>
          <w:i/>
          <w:iCs/>
          <w:color w:val="000000" w:themeColor="text1"/>
          <w:sz w:val="22"/>
          <w:szCs w:val="22"/>
        </w:rPr>
        <w:t>N</w:t>
      </w:r>
      <w:r w:rsidR="00AD1148" w:rsidRPr="00876E70">
        <w:rPr>
          <w:b w:val="0"/>
          <w:bCs w:val="0"/>
          <w:i/>
          <w:iCs/>
          <w:color w:val="000000" w:themeColor="text1"/>
          <w:sz w:val="22"/>
          <w:szCs w:val="22"/>
          <w:vertAlign w:val="subscript"/>
        </w:rPr>
        <w:t>0</w:t>
      </w:r>
      <w:r w:rsidR="00AD1148" w:rsidRPr="00876E70">
        <w:rPr>
          <w:b w:val="0"/>
          <w:bCs w:val="0"/>
          <w:color w:val="000000" w:themeColor="text1"/>
          <w:sz w:val="22"/>
          <w:szCs w:val="22"/>
        </w:rPr>
        <w:t xml:space="preserve">, maximum cell density </w:t>
      </w:r>
      <w:r w:rsidR="00AD1148" w:rsidRPr="00876E70">
        <w:rPr>
          <w:b w:val="0"/>
          <w:bCs w:val="0"/>
          <w:i/>
          <w:iCs/>
          <w:color w:val="000000" w:themeColor="text1"/>
          <w:sz w:val="22"/>
          <w:szCs w:val="22"/>
        </w:rPr>
        <w:t>K</w:t>
      </w:r>
      <w:r w:rsidR="00AD1148" w:rsidRPr="00876E70">
        <w:rPr>
          <w:b w:val="0"/>
          <w:bCs w:val="0"/>
          <w:color w:val="000000" w:themeColor="text1"/>
          <w:sz w:val="22"/>
          <w:szCs w:val="22"/>
        </w:rPr>
        <w:t xml:space="preserve">, specific growth rate </w:t>
      </w:r>
      <w:r w:rsidR="00AD1148" w:rsidRPr="00876E70">
        <w:rPr>
          <w:b w:val="0"/>
          <w:bCs w:val="0"/>
          <w:i/>
          <w:iCs/>
          <w:color w:val="000000" w:themeColor="text1"/>
          <w:sz w:val="22"/>
          <w:szCs w:val="22"/>
        </w:rPr>
        <w:t>r</w:t>
      </w:r>
      <w:r w:rsidR="00AD1148" w:rsidRPr="00876E70">
        <w:rPr>
          <w:b w:val="0"/>
          <w:bCs w:val="0"/>
          <w:color w:val="000000" w:themeColor="text1"/>
          <w:sz w:val="22"/>
          <w:szCs w:val="22"/>
        </w:rPr>
        <w:t xml:space="preserve">, deceleration parameter </w:t>
      </w:r>
      <w:r w:rsidR="00AD1148" w:rsidRPr="00876E70">
        <w:rPr>
          <w:b w:val="0"/>
          <w:bCs w:val="0"/>
          <w:i/>
          <w:iCs/>
          <w:color w:val="000000" w:themeColor="text1"/>
          <w:sz w:val="22"/>
          <w:szCs w:val="22"/>
          <w:lang w:val="el-GR"/>
        </w:rPr>
        <w:t>ν</w:t>
      </w:r>
      <w:r w:rsidR="00AD1148" w:rsidRPr="00876E70">
        <w:rPr>
          <w:b w:val="0"/>
          <w:bCs w:val="0"/>
          <w:color w:val="000000" w:themeColor="text1"/>
          <w:sz w:val="22"/>
          <w:szCs w:val="22"/>
        </w:rPr>
        <w:t xml:space="preserve">, initial adjustment </w:t>
      </w:r>
      <w:r w:rsidR="00AD1148" w:rsidRPr="00876E70">
        <w:rPr>
          <w:b w:val="0"/>
          <w:bCs w:val="0"/>
          <w:i/>
          <w:iCs/>
          <w:color w:val="000000" w:themeColor="text1"/>
          <w:sz w:val="22"/>
          <w:szCs w:val="22"/>
        </w:rPr>
        <w:t>q</w:t>
      </w:r>
      <w:r w:rsidR="00AD1148" w:rsidRPr="00876E70">
        <w:rPr>
          <w:b w:val="0"/>
          <w:bCs w:val="0"/>
          <w:i/>
          <w:iCs/>
          <w:color w:val="000000" w:themeColor="text1"/>
          <w:sz w:val="22"/>
          <w:szCs w:val="22"/>
          <w:vertAlign w:val="subscript"/>
        </w:rPr>
        <w:t>0</w:t>
      </w:r>
      <w:r w:rsidR="00AD1148" w:rsidRPr="00876E70">
        <w:rPr>
          <w:b w:val="0"/>
          <w:bCs w:val="0"/>
          <w:color w:val="000000" w:themeColor="text1"/>
          <w:sz w:val="22"/>
          <w:szCs w:val="22"/>
        </w:rPr>
        <w:t xml:space="preserve">, and adjustment rate </w:t>
      </w:r>
      <w:r w:rsidR="00AD1148" w:rsidRPr="00876E70">
        <w:rPr>
          <w:b w:val="0"/>
          <w:bCs w:val="0"/>
          <w:i/>
          <w:iCs/>
          <w:color w:val="000000" w:themeColor="text1"/>
          <w:sz w:val="22"/>
          <w:szCs w:val="22"/>
        </w:rPr>
        <w:t>m</w:t>
      </w:r>
      <w:r w:rsidR="004C11FC" w:rsidRPr="00876E70">
        <w:rPr>
          <w:b w:val="0"/>
          <w:bCs w:val="0"/>
          <w:color w:val="000000" w:themeColor="text1"/>
          <w:sz w:val="22"/>
          <w:szCs w:val="22"/>
        </w:rPr>
        <w:t>.</w:t>
      </w:r>
      <w:r w:rsidR="004C11FC" w:rsidRPr="0087553C">
        <w:rPr>
          <w:b w:val="0"/>
          <w:bCs w:val="0"/>
          <w:color w:val="000000" w:themeColor="text1"/>
          <w:sz w:val="22"/>
          <w:szCs w:val="22"/>
        </w:rPr>
        <w:t xml:space="preserve"> </w:t>
      </w:r>
      <w:r w:rsidR="004C11FC" w:rsidRPr="0087553C">
        <w:rPr>
          <w:color w:val="000000" w:themeColor="text1"/>
          <w:sz w:val="22"/>
          <w:szCs w:val="22"/>
        </w:rPr>
        <w:t xml:space="preserve">(B) </w:t>
      </w:r>
      <w:r w:rsidR="00D35BFD" w:rsidRPr="0087553C">
        <w:rPr>
          <w:b w:val="0"/>
          <w:bCs w:val="0"/>
          <w:color w:val="000000" w:themeColor="text1"/>
          <w:sz w:val="22"/>
          <w:szCs w:val="22"/>
        </w:rPr>
        <w:t>T</w:t>
      </w:r>
      <w:r w:rsidR="004C11FC" w:rsidRPr="0087553C">
        <w:rPr>
          <w:b w:val="0"/>
          <w:bCs w:val="0"/>
          <w:color w:val="000000" w:themeColor="text1"/>
          <w:sz w:val="22"/>
          <w:szCs w:val="22"/>
        </w:rPr>
        <w:t xml:space="preserve">he </w:t>
      </w:r>
      <w:r w:rsidR="00D35BFD" w:rsidRPr="0087553C">
        <w:rPr>
          <w:b w:val="0"/>
          <w:bCs w:val="0"/>
          <w:color w:val="000000" w:themeColor="text1"/>
          <w:sz w:val="22"/>
          <w:szCs w:val="22"/>
        </w:rPr>
        <w:t xml:space="preserve">same </w:t>
      </w:r>
      <w:r w:rsidR="004C11FC" w:rsidRPr="0087553C">
        <w:rPr>
          <w:b w:val="0"/>
          <w:bCs w:val="0"/>
          <w:color w:val="000000" w:themeColor="text1"/>
          <w:sz w:val="22"/>
          <w:szCs w:val="22"/>
        </w:rPr>
        <w:t xml:space="preserve">two strains are grown in a mixed culture, and the </w:t>
      </w:r>
      <w:r w:rsidR="004C11FC" w:rsidRPr="0087553C">
        <w:rPr>
          <w:b w:val="0"/>
          <w:bCs w:val="0"/>
          <w:i/>
          <w:iCs/>
          <w:color w:val="000000" w:themeColor="text1"/>
          <w:sz w:val="22"/>
          <w:szCs w:val="22"/>
        </w:rPr>
        <w:t>total</w:t>
      </w:r>
      <w:r w:rsidR="004C11FC" w:rsidRPr="0087553C">
        <w:rPr>
          <w:b w:val="0"/>
          <w:bCs w:val="0"/>
          <w:color w:val="000000" w:themeColor="text1"/>
          <w:sz w:val="22"/>
          <w:szCs w:val="22"/>
        </w:rPr>
        <w:t xml:space="preserve"> cell density of the mixed culture is measured. The resulting growth curve is fitted to a competition model, providing </w:t>
      </w:r>
      <w:r w:rsidR="004C11FC" w:rsidRPr="00876E70">
        <w:rPr>
          <w:b w:val="0"/>
          <w:bCs w:val="0"/>
          <w:color w:val="000000" w:themeColor="text1"/>
          <w:sz w:val="22"/>
          <w:szCs w:val="22"/>
        </w:rPr>
        <w:t>estimate</w:t>
      </w:r>
      <w:r w:rsidR="00D35BFD" w:rsidRPr="00876E70">
        <w:rPr>
          <w:b w:val="0"/>
          <w:bCs w:val="0"/>
          <w:color w:val="000000" w:themeColor="text1"/>
          <w:sz w:val="22"/>
          <w:szCs w:val="22"/>
        </w:rPr>
        <w:t>s</w:t>
      </w:r>
      <w:r w:rsidR="004C11FC" w:rsidRPr="00876E70">
        <w:rPr>
          <w:b w:val="0"/>
          <w:bCs w:val="0"/>
          <w:color w:val="000000" w:themeColor="text1"/>
          <w:sz w:val="22"/>
          <w:szCs w:val="22"/>
        </w:rPr>
        <w:t xml:space="preserve"> for the competition parameters</w:t>
      </w:r>
      <w:r w:rsidR="00AD1148" w:rsidRPr="00876E70">
        <w:rPr>
          <w:b w:val="0"/>
          <w:bCs w:val="0"/>
          <w:color w:val="000000" w:themeColor="text1"/>
          <w:sz w:val="22"/>
          <w:szCs w:val="22"/>
        </w:rPr>
        <w:t xml:space="preserve"> </w:t>
      </w:r>
      <w:r w:rsidR="00C2093C" w:rsidRPr="00876E70">
        <w:rPr>
          <w:b w:val="0"/>
          <w:bCs w:val="0"/>
          <w:i/>
          <w:iCs/>
          <w:color w:val="000000" w:themeColor="text1"/>
          <w:sz w:val="22"/>
          <w:szCs w:val="22"/>
        </w:rPr>
        <w:t>c</w:t>
      </w:r>
      <w:r w:rsidR="00AD1148" w:rsidRPr="00876E70">
        <w:rPr>
          <w:b w:val="0"/>
          <w:bCs w:val="0"/>
          <w:i/>
          <w:iCs/>
          <w:color w:val="000000" w:themeColor="text1"/>
          <w:sz w:val="22"/>
          <w:szCs w:val="22"/>
          <w:vertAlign w:val="subscript"/>
        </w:rPr>
        <w:t>1</w:t>
      </w:r>
      <w:r w:rsidR="00AD1148" w:rsidRPr="00876E70">
        <w:rPr>
          <w:b w:val="0"/>
          <w:bCs w:val="0"/>
          <w:i/>
          <w:iCs/>
          <w:color w:val="000000" w:themeColor="text1"/>
          <w:sz w:val="22"/>
          <w:szCs w:val="22"/>
        </w:rPr>
        <w:t xml:space="preserve"> </w:t>
      </w:r>
      <w:r w:rsidR="00AD1148" w:rsidRPr="00876E70">
        <w:rPr>
          <w:b w:val="0"/>
          <w:bCs w:val="0"/>
          <w:color w:val="000000" w:themeColor="text1"/>
          <w:sz w:val="22"/>
          <w:szCs w:val="22"/>
        </w:rPr>
        <w:t>and</w:t>
      </w:r>
      <w:r w:rsidR="00AD1148" w:rsidRPr="00876E70">
        <w:rPr>
          <w:b w:val="0"/>
          <w:bCs w:val="0"/>
          <w:i/>
          <w:iCs/>
          <w:color w:val="000000" w:themeColor="text1"/>
          <w:sz w:val="22"/>
          <w:szCs w:val="22"/>
        </w:rPr>
        <w:t xml:space="preserve"> </w:t>
      </w:r>
      <w:r w:rsidR="00C2093C" w:rsidRPr="00876E70">
        <w:rPr>
          <w:b w:val="0"/>
          <w:bCs w:val="0"/>
          <w:i/>
          <w:iCs/>
          <w:color w:val="000000" w:themeColor="text1"/>
          <w:sz w:val="22"/>
          <w:szCs w:val="22"/>
        </w:rPr>
        <w:t>c</w:t>
      </w:r>
      <w:r w:rsidR="00AD1148" w:rsidRPr="00876E70">
        <w:rPr>
          <w:b w:val="0"/>
          <w:bCs w:val="0"/>
          <w:i/>
          <w:iCs/>
          <w:color w:val="000000" w:themeColor="text1"/>
          <w:sz w:val="22"/>
          <w:szCs w:val="22"/>
          <w:vertAlign w:val="subscript"/>
        </w:rPr>
        <w:t>2</w:t>
      </w:r>
      <w:r w:rsidR="004C11FC" w:rsidRPr="00876E70">
        <w:rPr>
          <w:b w:val="0"/>
          <w:bCs w:val="0"/>
          <w:color w:val="000000" w:themeColor="text1"/>
          <w:sz w:val="22"/>
          <w:szCs w:val="22"/>
        </w:rPr>
        <w:t xml:space="preserve">. Importantly, </w:t>
      </w:r>
      <w:r w:rsidR="00AD631A" w:rsidRPr="00876E70">
        <w:rPr>
          <w:b w:val="0"/>
          <w:bCs w:val="0"/>
          <w:color w:val="000000" w:themeColor="text1"/>
          <w:sz w:val="22"/>
          <w:szCs w:val="22"/>
        </w:rPr>
        <w:t xml:space="preserve">at </w:t>
      </w:r>
      <w:r w:rsidR="00B9795F" w:rsidRPr="00876E70">
        <w:rPr>
          <w:b w:val="0"/>
          <w:bCs w:val="0"/>
          <w:color w:val="000000" w:themeColor="text1"/>
          <w:sz w:val="22"/>
          <w:szCs w:val="22"/>
        </w:rPr>
        <w:t xml:space="preserve">this stage </w:t>
      </w:r>
      <w:r w:rsidR="004C11FC" w:rsidRPr="00876E70">
        <w:rPr>
          <w:b w:val="0"/>
          <w:bCs w:val="0"/>
          <w:color w:val="000000" w:themeColor="text1"/>
          <w:sz w:val="22"/>
          <w:szCs w:val="22"/>
        </w:rPr>
        <w:t xml:space="preserve">the cells are </w:t>
      </w:r>
      <w:r w:rsidR="004C11FC" w:rsidRPr="00876E70">
        <w:rPr>
          <w:b w:val="0"/>
          <w:bCs w:val="0"/>
          <w:i/>
          <w:iCs/>
          <w:color w:val="000000" w:themeColor="text1"/>
          <w:sz w:val="22"/>
          <w:szCs w:val="22"/>
        </w:rPr>
        <w:t>not</w:t>
      </w:r>
      <w:r w:rsidR="004C11FC" w:rsidRPr="00876E70">
        <w:rPr>
          <w:b w:val="0"/>
          <w:bCs w:val="0"/>
          <w:color w:val="000000" w:themeColor="text1"/>
          <w:sz w:val="22"/>
          <w:szCs w:val="22"/>
        </w:rPr>
        <w:t xml:space="preserve"> identi</w:t>
      </w:r>
      <w:r w:rsidR="004C11FC" w:rsidRPr="0087553C">
        <w:rPr>
          <w:b w:val="0"/>
          <w:bCs w:val="0"/>
          <w:color w:val="000000" w:themeColor="text1"/>
          <w:sz w:val="22"/>
          <w:szCs w:val="22"/>
        </w:rPr>
        <w:t>fied by their strain</w:t>
      </w:r>
      <w:r w:rsidR="00AD631A">
        <w:rPr>
          <w:b w:val="0"/>
          <w:bCs w:val="0"/>
          <w:color w:val="000000" w:themeColor="text1"/>
          <w:sz w:val="22"/>
          <w:szCs w:val="22"/>
        </w:rPr>
        <w:t>;</w:t>
      </w:r>
      <w:r w:rsidR="00AD631A" w:rsidRPr="0087553C">
        <w:rPr>
          <w:b w:val="0"/>
          <w:bCs w:val="0"/>
          <w:color w:val="000000" w:themeColor="text1"/>
          <w:sz w:val="22"/>
          <w:szCs w:val="22"/>
        </w:rPr>
        <w:t xml:space="preserve"> </w:t>
      </w:r>
      <w:r w:rsidR="004C11FC" w:rsidRPr="0087553C">
        <w:rPr>
          <w:b w:val="0"/>
          <w:bCs w:val="0"/>
          <w:color w:val="000000" w:themeColor="text1"/>
          <w:sz w:val="22"/>
          <w:szCs w:val="22"/>
        </w:rPr>
        <w:t>hence the gray</w:t>
      </w:r>
      <w:r w:rsidR="00283F31">
        <w:rPr>
          <w:b w:val="0"/>
          <w:bCs w:val="0"/>
          <w:color w:val="000000" w:themeColor="text1"/>
          <w:sz w:val="22"/>
          <w:szCs w:val="22"/>
        </w:rPr>
        <w:t>ed</w:t>
      </w:r>
      <w:r w:rsidR="00AD631A">
        <w:rPr>
          <w:b w:val="0"/>
          <w:bCs w:val="0"/>
          <w:color w:val="000000" w:themeColor="text1"/>
          <w:sz w:val="22"/>
          <w:szCs w:val="22"/>
        </w:rPr>
        <w:t xml:space="preserve"> </w:t>
      </w:r>
      <w:r w:rsidR="00283F31">
        <w:rPr>
          <w:b w:val="0"/>
          <w:bCs w:val="0"/>
          <w:color w:val="000000" w:themeColor="text1"/>
          <w:sz w:val="22"/>
          <w:szCs w:val="22"/>
        </w:rPr>
        <w:t>circles</w:t>
      </w:r>
      <w:r w:rsidR="004C11FC" w:rsidRPr="0087553C">
        <w:rPr>
          <w:b w:val="0"/>
          <w:bCs w:val="0"/>
          <w:color w:val="000000" w:themeColor="text1"/>
          <w:sz w:val="22"/>
          <w:szCs w:val="22"/>
        </w:rPr>
        <w:t>.</w:t>
      </w:r>
      <w:r w:rsidRPr="0087553C">
        <w:rPr>
          <w:sz w:val="22"/>
          <w:szCs w:val="22"/>
        </w:rPr>
        <w:br w:type="page"/>
      </w:r>
    </w:p>
    <w:p w14:paraId="7C7985F0" w14:textId="77777777" w:rsidR="00BF5556" w:rsidRPr="0025589C" w:rsidRDefault="00BF5556" w:rsidP="00C34C28">
      <w:pPr>
        <w:pStyle w:val="Heading1"/>
        <w:spacing w:line="360" w:lineRule="auto"/>
        <w:ind w:firstLine="284"/>
      </w:pPr>
      <w:r w:rsidRPr="0025589C">
        <w:lastRenderedPageBreak/>
        <w:t xml:space="preserve">Results </w:t>
      </w:r>
    </w:p>
    <w:p w14:paraId="5D143D73" w14:textId="58D51D69" w:rsidR="00BF5556" w:rsidRDefault="00A66911" w:rsidP="00C34C28">
      <w:del w:id="74" w:author="Yoav Ram" w:date="2018-11-29T11:10:00Z">
        <w:r w:rsidDel="002347EB">
          <w:rPr>
            <w:iCs/>
          </w:rPr>
          <w:delText>First</w:delText>
        </w:r>
      </w:del>
      <w:ins w:id="75" w:author="Yoav Ram" w:date="2018-11-29T11:10:00Z">
        <w:r w:rsidR="002347EB">
          <w:rPr>
            <w:iCs/>
          </w:rPr>
          <w:t>Here</w:t>
        </w:r>
      </w:ins>
      <w:r>
        <w:rPr>
          <w:iCs/>
        </w:rPr>
        <w:t>, we describe o</w:t>
      </w:r>
      <w:r w:rsidRPr="0025589C">
        <w:rPr>
          <w:iCs/>
        </w:rPr>
        <w:t>ur</w:t>
      </w:r>
      <w:r w:rsidRPr="0025589C">
        <w:t xml:space="preserve"> </w:t>
      </w:r>
      <w:r w:rsidR="00BF5556" w:rsidRPr="0025589C">
        <w:t>approach</w:t>
      </w:r>
      <w:r>
        <w:t xml:space="preserve">, which </w:t>
      </w:r>
      <w:r w:rsidR="00BF5556" w:rsidRPr="0025589C">
        <w:t>consists of three stages: (a) fitting growth models to mono</w:t>
      </w:r>
      <w:r w:rsidR="00420670">
        <w:t>-</w:t>
      </w:r>
      <w:r w:rsidR="00BF5556" w:rsidRPr="0025589C">
        <w:t>culture growth curve data</w:t>
      </w:r>
      <w:r w:rsidR="00BF5556">
        <w:t xml:space="preserve"> (</w:t>
      </w:r>
      <w:r w:rsidR="00BF5556" w:rsidRPr="00D35BFD">
        <w:rPr>
          <w:b/>
          <w:bCs/>
        </w:rPr>
        <w:fldChar w:fldCharType="begin"/>
      </w:r>
      <w:r w:rsidR="00BF5556" w:rsidRPr="00D35BFD">
        <w:rPr>
          <w:b/>
          <w:bCs/>
        </w:rPr>
        <w:instrText xml:space="preserve"> REF _Ref512333581 \h </w:instrText>
      </w:r>
      <w:r w:rsidR="00BF5556">
        <w:rPr>
          <w:b/>
          <w:bCs/>
        </w:rPr>
        <w:instrText xml:space="preserve"> \* MERGEFORMAT </w:instrText>
      </w:r>
      <w:r w:rsidR="00BF5556" w:rsidRPr="00D35BFD">
        <w:rPr>
          <w:b/>
          <w:bCs/>
        </w:rPr>
      </w:r>
      <w:r w:rsidR="00BF5556" w:rsidRPr="00D35BFD">
        <w:rPr>
          <w:b/>
          <w:bCs/>
        </w:rPr>
        <w:fldChar w:fldCharType="separate"/>
      </w:r>
      <w:r w:rsidR="00E66975" w:rsidRPr="00E66975">
        <w:rPr>
          <w:b/>
          <w:bCs/>
          <w:color w:val="000000" w:themeColor="text1"/>
          <w:sz w:val="22"/>
          <w:szCs w:val="22"/>
        </w:rPr>
        <w:t xml:space="preserve">Figure </w:t>
      </w:r>
      <w:r w:rsidR="00E66975" w:rsidRPr="00E66975">
        <w:rPr>
          <w:b/>
          <w:bCs/>
          <w:noProof/>
          <w:color w:val="000000" w:themeColor="text1"/>
          <w:sz w:val="22"/>
          <w:szCs w:val="22"/>
        </w:rPr>
        <w:t>2</w:t>
      </w:r>
      <w:r w:rsidR="00BF5556" w:rsidRPr="00D35BFD">
        <w:rPr>
          <w:b/>
          <w:bCs/>
        </w:rPr>
        <w:fldChar w:fldCharType="end"/>
      </w:r>
      <w:r w:rsidR="00BF5556" w:rsidRPr="00D35BFD">
        <w:rPr>
          <w:b/>
          <w:bCs/>
        </w:rPr>
        <w:t>A</w:t>
      </w:r>
      <w:r w:rsidR="00BF5556">
        <w:t>)</w:t>
      </w:r>
      <w:r w:rsidR="00BF5556" w:rsidRPr="0025589C">
        <w:t>, (b) fitting competition models to mixed culture growth curve data</w:t>
      </w:r>
      <w:r w:rsidR="00BF5556">
        <w:t xml:space="preserve"> (</w:t>
      </w:r>
      <w:r w:rsidR="00BF5556" w:rsidRPr="00934B6D">
        <w:rPr>
          <w:b/>
          <w:bCs/>
        </w:rPr>
        <w:fldChar w:fldCharType="begin"/>
      </w:r>
      <w:r w:rsidR="00BF5556" w:rsidRPr="00934B6D">
        <w:rPr>
          <w:b/>
          <w:bCs/>
        </w:rPr>
        <w:instrText xml:space="preserve"> REF _Ref512333581 \h </w:instrText>
      </w:r>
      <w:r w:rsidR="00BF5556">
        <w:rPr>
          <w:b/>
          <w:bCs/>
        </w:rPr>
        <w:instrText xml:space="preserve"> \* MERGEFORMAT </w:instrText>
      </w:r>
      <w:r w:rsidR="00BF5556" w:rsidRPr="00934B6D">
        <w:rPr>
          <w:b/>
          <w:bCs/>
        </w:rPr>
      </w:r>
      <w:r w:rsidR="00BF5556" w:rsidRPr="00934B6D">
        <w:rPr>
          <w:b/>
          <w:bCs/>
        </w:rPr>
        <w:fldChar w:fldCharType="separate"/>
      </w:r>
      <w:r w:rsidR="00E66975" w:rsidRPr="00E66975">
        <w:rPr>
          <w:b/>
          <w:bCs/>
          <w:color w:val="000000" w:themeColor="text1"/>
          <w:sz w:val="22"/>
          <w:szCs w:val="22"/>
        </w:rPr>
        <w:t xml:space="preserve">Figure </w:t>
      </w:r>
      <w:r w:rsidR="00E66975" w:rsidRPr="00E66975">
        <w:rPr>
          <w:b/>
          <w:bCs/>
          <w:noProof/>
          <w:color w:val="000000" w:themeColor="text1"/>
          <w:sz w:val="22"/>
          <w:szCs w:val="22"/>
        </w:rPr>
        <w:t>2</w:t>
      </w:r>
      <w:r w:rsidR="00BF5556" w:rsidRPr="00934B6D">
        <w:rPr>
          <w:b/>
          <w:bCs/>
        </w:rPr>
        <w:fldChar w:fldCharType="end"/>
      </w:r>
      <w:r w:rsidR="00BF5556">
        <w:rPr>
          <w:b/>
          <w:bCs/>
        </w:rPr>
        <w:t>B</w:t>
      </w:r>
      <w:r w:rsidR="00BF5556">
        <w:t>)</w:t>
      </w:r>
      <w:r w:rsidR="00BF5556" w:rsidRPr="0025589C">
        <w:t xml:space="preserve">, and (c) predicting relative growth in a mixed culture using the estimated growth and competition parameters. </w:t>
      </w:r>
      <w:del w:id="76" w:author="Yoav Ram" w:date="2018-11-29T11:10:00Z">
        <w:r w:rsidDel="002347EB">
          <w:delText>Second, w</w:delText>
        </w:r>
      </w:del>
      <w:ins w:id="77" w:author="Yoav Ram" w:date="2018-11-29T11:10:00Z">
        <w:r w:rsidR="002347EB">
          <w:t>W</w:t>
        </w:r>
      </w:ins>
      <w:r>
        <w:t xml:space="preserve">e </w:t>
      </w:r>
      <w:del w:id="78" w:author="Yoav Ram" w:date="2018-11-29T11:10:00Z">
        <w:r w:rsidDel="002347EB">
          <w:delText xml:space="preserve">describe </w:delText>
        </w:r>
      </w:del>
      <w:ins w:id="79" w:author="Yoav Ram" w:date="2018-11-29T11:10:00Z">
        <w:r w:rsidR="002347EB">
          <w:t xml:space="preserve">provide </w:t>
        </w:r>
      </w:ins>
      <w:del w:id="80" w:author="Yoav Ram" w:date="2018-11-29T11:09:00Z">
        <w:r w:rsidDel="002347EB">
          <w:delText xml:space="preserve">an </w:delText>
        </w:r>
      </w:del>
      <w:ins w:id="81" w:author="Yoav Ram" w:date="2018-11-29T11:09:00Z">
        <w:r w:rsidR="002347EB">
          <w:t xml:space="preserve">two </w:t>
        </w:r>
      </w:ins>
      <w:ins w:id="82" w:author="Yoav Ram" w:date="2018-11-29T11:36:00Z">
        <w:r w:rsidR="00A93A63">
          <w:t xml:space="preserve">independent </w:t>
        </w:r>
      </w:ins>
      <w:r>
        <w:t>experimental validation</w:t>
      </w:r>
      <w:ins w:id="83" w:author="Yoav Ram" w:date="2018-11-29T11:09:00Z">
        <w:r w:rsidR="002347EB">
          <w:t>s</w:t>
        </w:r>
      </w:ins>
      <w:r>
        <w:t xml:space="preserve"> of our </w:t>
      </w:r>
      <w:r w:rsidR="00BF5556" w:rsidRPr="0025589C">
        <w:t>approach</w:t>
      </w:r>
      <w:ins w:id="84" w:author="Yoav Ram" w:date="2018-11-29T11:36:00Z">
        <w:r w:rsidR="00A93A63">
          <w:t xml:space="preserve">, one with fluorescent </w:t>
        </w:r>
        <w:r w:rsidR="00A93A63" w:rsidRPr="0025589C">
          <w:rPr>
            <w:i/>
            <w:iCs/>
          </w:rPr>
          <w:t>E</w:t>
        </w:r>
        <w:r w:rsidR="00A93A63">
          <w:rPr>
            <w:i/>
            <w:iCs/>
          </w:rPr>
          <w:t>scherichia</w:t>
        </w:r>
        <w:r w:rsidR="00A93A63" w:rsidRPr="0025589C">
          <w:rPr>
            <w:i/>
            <w:iCs/>
          </w:rPr>
          <w:t xml:space="preserve"> coli</w:t>
        </w:r>
        <w:r w:rsidR="00A93A63">
          <w:rPr>
            <w:i/>
            <w:iCs/>
          </w:rPr>
          <w:t xml:space="preserve"> </w:t>
        </w:r>
        <w:r w:rsidR="00A93A63">
          <w:t xml:space="preserve">strains, and one with </w:t>
        </w:r>
        <w:r w:rsidR="00A93A63">
          <w:rPr>
            <w:i/>
            <w:iCs/>
          </w:rPr>
          <w:t>E. coli</w:t>
        </w:r>
        <w:r w:rsidR="00A93A63">
          <w:t xml:space="preserve"> strains </w:t>
        </w:r>
      </w:ins>
      <w:ins w:id="85" w:author="Yoav Ram" w:date="2018-11-29T11:37:00Z">
        <w:r w:rsidR="00A93A63">
          <w:t>that previously evolved under various metabolic challenges</w:t>
        </w:r>
      </w:ins>
      <w:del w:id="86" w:author="Yoav Ram" w:date="2018-11-29T11:10:00Z">
        <w:r w:rsidDel="002347EB">
          <w:delText>,</w:delText>
        </w:r>
        <w:r w:rsidR="00BF5556" w:rsidRPr="0025589C" w:rsidDel="002347EB">
          <w:delText xml:space="preserve"> </w:delText>
        </w:r>
      </w:del>
      <w:ins w:id="87" w:author="Yoav Ram" w:date="2018-11-29T11:36:00Z">
        <w:r w:rsidR="00A93A63">
          <w:t>.</w:t>
        </w:r>
      </w:ins>
      <w:ins w:id="88" w:author="Yoav Ram" w:date="2018-11-29T11:10:00Z">
        <w:r w:rsidR="002347EB">
          <w:t xml:space="preserve"> </w:t>
        </w:r>
      </w:ins>
      <w:ins w:id="89" w:author="Yoav Ram" w:date="2018-11-29T11:36:00Z">
        <w:r w:rsidR="00A93A63">
          <w:t>I</w:t>
        </w:r>
      </w:ins>
      <w:ins w:id="90" w:author="Yoav Ram" w:date="2018-11-29T11:10:00Z">
        <w:r w:rsidR="002347EB">
          <w:t xml:space="preserve">n </w:t>
        </w:r>
      </w:ins>
      <w:ins w:id="91" w:author="Yoav Ram" w:date="2018-11-29T11:11:00Z">
        <w:r w:rsidR="002347EB">
          <w:t>these experiments,</w:t>
        </w:r>
      </w:ins>
      <w:del w:id="92" w:author="Yoav Ram" w:date="2018-11-29T11:11:00Z">
        <w:r w:rsidDel="002347EB">
          <w:delText>in which</w:delText>
        </w:r>
      </w:del>
      <w:r>
        <w:t xml:space="preserve"> we </w:t>
      </w:r>
      <w:r w:rsidR="00BF5556" w:rsidRPr="0025589C">
        <w:t xml:space="preserve">measured growth of two </w:t>
      </w:r>
      <w:del w:id="93" w:author="Yoav Ram" w:date="2018-11-29T11:37:00Z">
        <w:r w:rsidR="00BF5556" w:rsidRPr="0025589C" w:rsidDel="00A93A63">
          <w:rPr>
            <w:i/>
            <w:iCs/>
          </w:rPr>
          <w:delText>E</w:delText>
        </w:r>
        <w:r w:rsidR="00BF5556" w:rsidDel="00A93A63">
          <w:rPr>
            <w:i/>
            <w:iCs/>
          </w:rPr>
          <w:delText>scherichia</w:delText>
        </w:r>
        <w:r w:rsidR="00BF5556" w:rsidRPr="0025589C" w:rsidDel="00A93A63">
          <w:rPr>
            <w:i/>
            <w:iCs/>
          </w:rPr>
          <w:delText xml:space="preserve"> coli </w:delText>
        </w:r>
      </w:del>
      <w:r w:rsidR="00BF5556" w:rsidRPr="0025589C">
        <w:t>strains in mono- and mixed culture</w:t>
      </w:r>
      <w:del w:id="94" w:author="Yoav Ram" w:date="2018-11-29T11:12:00Z">
        <w:r w:rsidR="00BF5556" w:rsidRPr="0025589C" w:rsidDel="002347EB">
          <w:delText xml:space="preserve"> over time</w:delText>
        </w:r>
      </w:del>
      <w:r>
        <w:t xml:space="preserve">, </w:t>
      </w:r>
      <w:r w:rsidR="00BF5556" w:rsidRPr="0025589C">
        <w:t xml:space="preserve">used our approach to predict </w:t>
      </w:r>
      <w:del w:id="95" w:author="Yoav Ram" w:date="2018-11-29T11:12:00Z">
        <w:r w:rsidR="00BF5556" w:rsidRPr="0025589C" w:rsidDel="002347EB">
          <w:delText xml:space="preserve">the relative frequencies of both strains in </w:delText>
        </w:r>
      </w:del>
      <w:ins w:id="96" w:author="Yoav Ram" w:date="2018-11-29T11:12:00Z">
        <w:r w:rsidR="002347EB">
          <w:t xml:space="preserve">growth in </w:t>
        </w:r>
      </w:ins>
      <w:r w:rsidR="00BF5556" w:rsidRPr="0025589C">
        <w:t>the mixed culture</w:t>
      </w:r>
      <w:r>
        <w:t xml:space="preserve">, and </w:t>
      </w:r>
      <w:r w:rsidR="00BF5556" w:rsidRPr="0025589C">
        <w:t>compared these predictions to</w:t>
      </w:r>
      <w:ins w:id="97" w:author="Yoav Ram" w:date="2018-11-29T11:38:00Z">
        <w:r w:rsidR="00A93A63">
          <w:t xml:space="preserve"> the</w:t>
        </w:r>
      </w:ins>
      <w:r w:rsidR="00BF5556" w:rsidRPr="0025589C">
        <w:t xml:space="preserve"> empirical </w:t>
      </w:r>
      <w:del w:id="98" w:author="Yoav Ram" w:date="2018-11-29T11:38:00Z">
        <w:r w:rsidR="00BF5556" w:rsidRPr="0025589C" w:rsidDel="00A93A63">
          <w:delText>measurements</w:delText>
        </w:r>
      </w:del>
      <w:del w:id="99" w:author="Yoav Ram" w:date="2018-11-29T11:12:00Z">
        <w:r w:rsidR="00BF5556" w:rsidRPr="0025589C" w:rsidDel="002347EB">
          <w:delText xml:space="preserve"> </w:delText>
        </w:r>
      </w:del>
      <w:ins w:id="100" w:author="Yoav Ram" w:date="2018-11-29T11:12:00Z">
        <w:r w:rsidR="002347EB">
          <w:t>results</w:t>
        </w:r>
      </w:ins>
      <w:del w:id="101" w:author="Yoav Ram" w:date="2018-11-29T11:12:00Z">
        <w:r w:rsidR="00BF5556" w:rsidRPr="0025589C" w:rsidDel="002347EB">
          <w:delText>of strain</w:delText>
        </w:r>
        <w:r w:rsidR="00BF5556" w:rsidDel="002347EB">
          <w:delText xml:space="preserve"> relative</w:delText>
        </w:r>
        <w:r w:rsidR="00BF5556" w:rsidRPr="0025589C" w:rsidDel="002347EB">
          <w:delText xml:space="preserve"> frequencies</w:delText>
        </w:r>
      </w:del>
      <w:r w:rsidR="00BF5556" w:rsidRPr="0025589C">
        <w:t>.</w:t>
      </w:r>
      <w:ins w:id="102" w:author="Yoav Ram" w:date="2018-11-29T11:11:00Z">
        <w:r w:rsidR="002347EB">
          <w:t xml:space="preserve"> </w:t>
        </w:r>
      </w:ins>
      <w:ins w:id="103" w:author="Yoav Ram" w:date="2018-11-29T11:12:00Z">
        <w:r w:rsidR="002347EB">
          <w:t>Finally</w:t>
        </w:r>
      </w:ins>
      <w:del w:id="104" w:author="Yoav Ram" w:date="2018-11-29T11:12:00Z">
        <w:r w:rsidDel="002347EB">
          <w:delText xml:space="preserve"> </w:delText>
        </w:r>
        <w:r w:rsidR="00667056" w:rsidRPr="002347EB" w:rsidDel="002347EB">
          <w:rPr>
            <w:rPrChange w:id="105" w:author="Yoav Ram" w:date="2018-11-29T11:12:00Z">
              <w:rPr>
                <w:highlight w:val="yellow"/>
              </w:rPr>
            </w:rPrChange>
          </w:rPr>
          <w:delText>Third</w:delText>
        </w:r>
      </w:del>
      <w:r w:rsidRPr="002347EB">
        <w:rPr>
          <w:rPrChange w:id="106" w:author="Yoav Ram" w:date="2018-11-29T11:12:00Z">
            <w:rPr>
              <w:highlight w:val="yellow"/>
            </w:rPr>
          </w:rPrChange>
        </w:rPr>
        <w:t xml:space="preserve">, we describe an </w:t>
      </w:r>
      <w:del w:id="107" w:author="Yoav Ram" w:date="2018-11-29T11:10:00Z">
        <w:r w:rsidRPr="002347EB" w:rsidDel="002347EB">
          <w:rPr>
            <w:rPrChange w:id="108" w:author="Yoav Ram" w:date="2018-11-29T11:12:00Z">
              <w:rPr>
                <w:highlight w:val="yellow"/>
              </w:rPr>
            </w:rPrChange>
          </w:rPr>
          <w:delText xml:space="preserve">independent </w:delText>
        </w:r>
        <w:r w:rsidR="00667056" w:rsidRPr="002347EB" w:rsidDel="002347EB">
          <w:rPr>
            <w:rPrChange w:id="109" w:author="Yoav Ram" w:date="2018-11-29T11:12:00Z">
              <w:rPr>
                <w:highlight w:val="yellow"/>
              </w:rPr>
            </w:rPrChange>
          </w:rPr>
          <w:delText xml:space="preserve">validation of our </w:delText>
        </w:r>
        <w:r w:rsidRPr="002347EB" w:rsidDel="002347EB">
          <w:rPr>
            <w:rPrChange w:id="110" w:author="Yoav Ram" w:date="2018-11-29T11:12:00Z">
              <w:rPr>
                <w:highlight w:val="yellow"/>
              </w:rPr>
            </w:rPrChange>
          </w:rPr>
          <w:delText xml:space="preserve">approach and demonstrate </w:delText>
        </w:r>
        <w:r w:rsidR="00667056" w:rsidRPr="002347EB" w:rsidDel="002347EB">
          <w:rPr>
            <w:rPrChange w:id="111" w:author="Yoav Ram" w:date="2018-11-29T11:12:00Z">
              <w:rPr>
                <w:highlight w:val="yellow"/>
              </w:rPr>
            </w:rPrChange>
          </w:rPr>
          <w:delText xml:space="preserve">its </w:delText>
        </w:r>
      </w:del>
      <w:r w:rsidR="00667056" w:rsidRPr="002347EB">
        <w:rPr>
          <w:rPrChange w:id="112" w:author="Yoav Ram" w:date="2018-11-29T11:12:00Z">
            <w:rPr>
              <w:highlight w:val="yellow"/>
            </w:rPr>
          </w:rPrChange>
        </w:rPr>
        <w:t xml:space="preserve">application </w:t>
      </w:r>
      <w:ins w:id="113" w:author="Yoav Ram" w:date="2018-11-29T11:10:00Z">
        <w:r w:rsidR="002347EB" w:rsidRPr="002347EB">
          <w:rPr>
            <w:rPrChange w:id="114" w:author="Yoav Ram" w:date="2018-11-29T11:12:00Z">
              <w:rPr>
                <w:highlight w:val="yellow"/>
              </w:rPr>
            </w:rPrChange>
          </w:rPr>
          <w:t xml:space="preserve">of our method </w:t>
        </w:r>
      </w:ins>
      <w:r w:rsidR="00667056" w:rsidRPr="002347EB">
        <w:rPr>
          <w:rPrChange w:id="115" w:author="Yoav Ram" w:date="2018-11-29T11:12:00Z">
            <w:rPr>
              <w:highlight w:val="yellow"/>
            </w:rPr>
          </w:rPrChange>
        </w:rPr>
        <w:t xml:space="preserve">for estimating the </w:t>
      </w:r>
      <w:r w:rsidRPr="002347EB">
        <w:rPr>
          <w:rPrChange w:id="116" w:author="Yoav Ram" w:date="2018-11-29T11:12:00Z">
            <w:rPr>
              <w:highlight w:val="yellow"/>
            </w:rPr>
          </w:rPrChange>
        </w:rPr>
        <w:t xml:space="preserve">relative fitness </w:t>
      </w:r>
      <w:ins w:id="117" w:author="Yoav Ram" w:date="2018-11-29T11:38:00Z">
        <w:r w:rsidR="00A93A63">
          <w:t xml:space="preserve">cost </w:t>
        </w:r>
      </w:ins>
      <w:del w:id="118" w:author="Yoav Ram" w:date="2018-11-29T11:38:00Z">
        <w:r w:rsidR="00667056" w:rsidRPr="002347EB" w:rsidDel="00F9372F">
          <w:rPr>
            <w:rPrChange w:id="119" w:author="Yoav Ram" w:date="2018-11-29T11:12:00Z">
              <w:rPr>
                <w:highlight w:val="yellow"/>
              </w:rPr>
            </w:rPrChange>
          </w:rPr>
          <w:delText xml:space="preserve">of </w:delText>
        </w:r>
      </w:del>
      <w:ins w:id="120" w:author="Yoav Ram" w:date="2018-11-29T11:38:00Z">
        <w:r w:rsidR="00F9372F">
          <w:t xml:space="preserve">due to </w:t>
        </w:r>
      </w:ins>
      <w:r w:rsidR="00667056" w:rsidRPr="002347EB">
        <w:rPr>
          <w:rPrChange w:id="121" w:author="Yoav Ram" w:date="2018-11-29T11:12:00Z">
            <w:rPr>
              <w:highlight w:val="yellow"/>
            </w:rPr>
          </w:rPrChange>
        </w:rPr>
        <w:t>expressi</w:t>
      </w:r>
      <w:ins w:id="122" w:author="Yoav Ram" w:date="2018-11-29T11:38:00Z">
        <w:r w:rsidR="00F9372F">
          <w:t xml:space="preserve">on of </w:t>
        </w:r>
      </w:ins>
      <w:del w:id="123" w:author="Yoav Ram" w:date="2018-11-29T11:38:00Z">
        <w:r w:rsidR="00667056" w:rsidRPr="002347EB" w:rsidDel="00F9372F">
          <w:rPr>
            <w:rPrChange w:id="124" w:author="Yoav Ram" w:date="2018-11-29T11:12:00Z">
              <w:rPr>
                <w:highlight w:val="yellow"/>
              </w:rPr>
            </w:rPrChange>
          </w:rPr>
          <w:delText xml:space="preserve">ng </w:delText>
        </w:r>
      </w:del>
      <w:r w:rsidR="00667056" w:rsidRPr="002347EB">
        <w:rPr>
          <w:rPrChange w:id="125" w:author="Yoav Ram" w:date="2018-11-29T11:12:00Z">
            <w:rPr>
              <w:highlight w:val="yellow"/>
            </w:rPr>
          </w:rPrChange>
        </w:rPr>
        <w:t xml:space="preserve">the </w:t>
      </w:r>
      <w:r w:rsidR="00667056" w:rsidRPr="002347EB">
        <w:rPr>
          <w:i/>
          <w:iCs/>
          <w:rPrChange w:id="126" w:author="Yoav Ram" w:date="2018-11-29T11:12:00Z">
            <w:rPr>
              <w:i/>
              <w:iCs/>
              <w:highlight w:val="yellow"/>
            </w:rPr>
          </w:rPrChange>
        </w:rPr>
        <w:t>lac</w:t>
      </w:r>
      <w:r w:rsidR="00667056" w:rsidRPr="002347EB">
        <w:rPr>
          <w:rPrChange w:id="127" w:author="Yoav Ram" w:date="2018-11-29T11:12:00Z">
            <w:rPr>
              <w:highlight w:val="yellow"/>
            </w:rPr>
          </w:rPrChange>
        </w:rPr>
        <w:t xml:space="preserve"> operon.</w:t>
      </w:r>
    </w:p>
    <w:p w14:paraId="63E868BE" w14:textId="0117DCB9" w:rsidR="00D96F6C" w:rsidRPr="0025589C" w:rsidRDefault="00313D88" w:rsidP="00C34C28">
      <w:pPr>
        <w:pStyle w:val="Heading2"/>
        <w:spacing w:line="360" w:lineRule="auto"/>
        <w:ind w:firstLine="284"/>
      </w:pPr>
      <w:r w:rsidRPr="0025589C">
        <w:t>Experimental</w:t>
      </w:r>
      <w:r w:rsidR="003D722E">
        <w:t xml:space="preserve"> validation</w:t>
      </w:r>
      <w:r w:rsidRPr="0025589C">
        <w:t xml:space="preserve"> design</w:t>
      </w:r>
    </w:p>
    <w:p w14:paraId="348F0779" w14:textId="5B1A1F04" w:rsidR="009D5CE5" w:rsidDel="006A1741" w:rsidRDefault="00A93A63" w:rsidP="00C34C28">
      <w:pPr>
        <w:rPr>
          <w:del w:id="128" w:author="Yoav Ram" w:date="2018-11-29T11:24:00Z"/>
        </w:rPr>
      </w:pPr>
      <w:ins w:id="129" w:author="Yoav Ram" w:date="2018-11-29T11:33:00Z">
        <w:r>
          <w:rPr>
            <w:b/>
            <w:bCs/>
          </w:rPr>
          <w:t>F</w:t>
        </w:r>
        <w:r w:rsidRPr="00A93A63">
          <w:rPr>
            <w:b/>
            <w:bCs/>
          </w:rPr>
          <w:t xml:space="preserve">luorescence </w:t>
        </w:r>
      </w:ins>
      <w:ins w:id="130" w:author="Yoav Ram" w:date="2018-11-29T11:13:00Z">
        <w:r w:rsidR="002347EB" w:rsidRPr="002347EB">
          <w:rPr>
            <w:b/>
            <w:bCs/>
            <w:rPrChange w:id="131" w:author="Yoav Ram" w:date="2018-11-29T11:14:00Z">
              <w:rPr/>
            </w:rPrChange>
          </w:rPr>
          <w:t>e</w:t>
        </w:r>
      </w:ins>
      <w:ins w:id="132" w:author="Yoav Ram" w:date="2018-11-29T11:14:00Z">
        <w:r w:rsidR="002347EB" w:rsidRPr="002347EB">
          <w:rPr>
            <w:b/>
            <w:bCs/>
            <w:rPrChange w:id="133" w:author="Yoav Ram" w:date="2018-11-29T11:14:00Z">
              <w:rPr/>
            </w:rPrChange>
          </w:rPr>
          <w:t>xperiment</w:t>
        </w:r>
      </w:ins>
      <w:ins w:id="134" w:author="Yoav Ram" w:date="2018-11-29T11:25:00Z">
        <w:r w:rsidR="006A1741">
          <w:rPr>
            <w:b/>
            <w:bCs/>
          </w:rPr>
          <w:t>s</w:t>
        </w:r>
      </w:ins>
      <w:ins w:id="135" w:author="Yoav Ram" w:date="2018-11-29T11:14:00Z">
        <w:r w:rsidR="002347EB" w:rsidRPr="002347EB">
          <w:rPr>
            <w:b/>
            <w:bCs/>
            <w:rPrChange w:id="136" w:author="Yoav Ram" w:date="2018-11-29T11:14:00Z">
              <w:rPr/>
            </w:rPrChange>
          </w:rPr>
          <w:t>:</w:t>
        </w:r>
      </w:ins>
      <w:ins w:id="137" w:author="Yoav Ram" w:date="2018-11-29T11:13:00Z">
        <w:r w:rsidR="002347EB">
          <w:t xml:space="preserve"> </w:t>
        </w:r>
      </w:ins>
      <w:r w:rsidR="000F5DC3">
        <w:t>Three</w:t>
      </w:r>
      <w:r w:rsidR="00A10657">
        <w:t xml:space="preserve"> </w:t>
      </w:r>
      <w:ins w:id="138" w:author="Yoav Ram" w:date="2018-11-29T11:33:00Z">
        <w:r>
          <w:t xml:space="preserve">fluorescence </w:t>
        </w:r>
      </w:ins>
      <w:r w:rsidR="00DC3BC6" w:rsidRPr="0025589C">
        <w:t>experiments</w:t>
      </w:r>
      <w:r w:rsidR="00A10657">
        <w:t xml:space="preserve"> (</w:t>
      </w:r>
      <w:del w:id="139" w:author="Yoav Ram" w:date="2018-11-29T11:33:00Z">
        <w:r w:rsidR="00A10657" w:rsidDel="00A93A63">
          <w:delText xml:space="preserve">marked </w:delText>
        </w:r>
      </w:del>
      <w:ins w:id="140" w:author="Yoav Ram" w:date="2018-11-29T11:33:00Z">
        <w:r>
          <w:t xml:space="preserve">denoted </w:t>
        </w:r>
      </w:ins>
      <w:r w:rsidR="00A10657">
        <w:t>A, B, and C)</w:t>
      </w:r>
      <w:r w:rsidR="00DC3BC6" w:rsidRPr="0025589C">
        <w:t xml:space="preserve"> </w:t>
      </w:r>
      <w:r w:rsidR="000F5DC3">
        <w:t>were performed</w:t>
      </w:r>
      <w:r w:rsidR="00A86C18">
        <w:t xml:space="preserve"> </w:t>
      </w:r>
      <w:del w:id="141" w:author="Yoav Ram" w:date="2018-11-29T11:14:00Z">
        <w:r w:rsidR="00A86C18" w:rsidDel="002347EB">
          <w:delText>at the Berman and Hadany labs (Tel Aviv University)</w:delText>
        </w:r>
        <w:r w:rsidR="000F5DC3" w:rsidDel="002347EB">
          <w:delText xml:space="preserve"> </w:delText>
        </w:r>
      </w:del>
      <w:r w:rsidR="00DC3BC6" w:rsidRPr="0025589C">
        <w:t xml:space="preserve">with </w:t>
      </w:r>
      <w:del w:id="142" w:author="Yoav Ram" w:date="2018-11-29T11:33:00Z">
        <w:r w:rsidR="00DC3BC6" w:rsidRPr="0025589C" w:rsidDel="00A93A63">
          <w:delText xml:space="preserve">different </w:delText>
        </w:r>
      </w:del>
      <w:ins w:id="143" w:author="Yoav Ram" w:date="2018-11-29T11:33:00Z">
        <w:r>
          <w:t>two</w:t>
        </w:r>
        <w:r w:rsidRPr="0025589C">
          <w:t xml:space="preserve"> </w:t>
        </w:r>
      </w:ins>
      <w:del w:id="144" w:author="Yoav Ram" w:date="2018-11-29T11:34:00Z">
        <w:r w:rsidR="00DC3BC6" w:rsidRPr="0025589C" w:rsidDel="00A93A63">
          <w:delText xml:space="preserve">sets </w:delText>
        </w:r>
      </w:del>
      <w:ins w:id="145" w:author="Yoav Ram" w:date="2018-11-29T11:34:00Z">
        <w:r>
          <w:t>pairs</w:t>
        </w:r>
        <w:r w:rsidRPr="0025589C">
          <w:t xml:space="preserve"> </w:t>
        </w:r>
      </w:ins>
      <w:r w:rsidR="00DC3BC6" w:rsidRPr="0025589C">
        <w:t xml:space="preserve">of </w:t>
      </w:r>
      <w:r w:rsidR="00DC3BC6" w:rsidRPr="0025589C">
        <w:rPr>
          <w:i/>
          <w:iCs/>
        </w:rPr>
        <w:t xml:space="preserve">E. coli </w:t>
      </w:r>
      <w:r w:rsidR="00DC3BC6" w:rsidRPr="0025589C">
        <w:t>strains marked with</w:t>
      </w:r>
      <w:r w:rsidR="00F62023" w:rsidRPr="0025589C">
        <w:t xml:space="preserve"> green and red</w:t>
      </w:r>
      <w:r w:rsidR="00DC3BC6" w:rsidRPr="0025589C">
        <w:t xml:space="preserve"> fluorescent proteins</w:t>
      </w:r>
      <w:r w:rsidR="00F62023" w:rsidRPr="0025589C">
        <w:t xml:space="preserve"> (GFP and RFP, respectively</w:t>
      </w:r>
      <w:ins w:id="146" w:author="Yoav Ram" w:date="2018-11-29T11:33:00Z">
        <w:r>
          <w:t>).</w:t>
        </w:r>
      </w:ins>
      <w:ins w:id="147" w:author="Yoav Ram" w:date="2018-11-29T11:25:00Z">
        <w:r w:rsidR="006A1741">
          <w:t xml:space="preserve"> </w:t>
        </w:r>
      </w:ins>
      <w:ins w:id="148" w:author="Yoav Ram" w:date="2018-11-29T11:33:00Z">
        <w:r>
          <w:t>T</w:t>
        </w:r>
      </w:ins>
      <w:ins w:id="149" w:author="Yoav Ram" w:date="2018-11-29T11:25:00Z">
        <w:r w:rsidR="006A1741">
          <w:t xml:space="preserve">he same </w:t>
        </w:r>
      </w:ins>
      <w:ins w:id="150" w:author="Yoav Ram" w:date="2018-11-29T11:34:00Z">
        <w:r>
          <w:t>pair</w:t>
        </w:r>
      </w:ins>
      <w:ins w:id="151" w:author="Yoav Ram" w:date="2018-11-29T11:25:00Z">
        <w:r w:rsidR="006A1741">
          <w:t xml:space="preserve"> of strains was used in experiment A and B</w:t>
        </w:r>
      </w:ins>
      <w:r w:rsidR="00F62023" w:rsidRPr="0025589C">
        <w:t>)</w:t>
      </w:r>
      <w:r w:rsidR="00DC3BC6" w:rsidRPr="0025589C">
        <w:t xml:space="preserve">. </w:t>
      </w:r>
      <w:r w:rsidR="007E29CB">
        <w:t>E</w:t>
      </w:r>
      <w:r w:rsidR="00DC3BC6" w:rsidRPr="0025589C">
        <w:t>ach experiment</w:t>
      </w:r>
      <w:r w:rsidR="007E29CB">
        <w:t xml:space="preserve"> consists of three sub-experiments:</w:t>
      </w:r>
      <w:r w:rsidR="00DC3BC6" w:rsidRPr="0025589C">
        <w:t xml:space="preserve"> 32 replicate </w:t>
      </w:r>
      <w:r w:rsidR="00420670">
        <w:t>mono-culture</w:t>
      </w:r>
      <w:del w:id="152" w:author="Yoav Ram" w:date="2018-11-29T11:24:00Z">
        <w:r w:rsidR="00420670" w:rsidDel="006A1741">
          <w:delText xml:space="preserve"> </w:delText>
        </w:r>
      </w:del>
      <w:r w:rsidR="00DC3BC6" w:rsidRPr="0025589C">
        <w:t>s of the GFP strain</w:t>
      </w:r>
      <w:r w:rsidR="007E29CB">
        <w:t>;</w:t>
      </w:r>
      <w:r w:rsidR="00DC3BC6" w:rsidRPr="0025589C">
        <w:t xml:space="preserve"> 30 replicate </w:t>
      </w:r>
      <w:r w:rsidR="00420670">
        <w:t xml:space="preserve">mono-culture </w:t>
      </w:r>
      <w:r w:rsidR="00DC3BC6" w:rsidRPr="0025589C">
        <w:t>s of the RFP strain</w:t>
      </w:r>
      <w:r w:rsidR="007E29CB">
        <w:t>;</w:t>
      </w:r>
      <w:r w:rsidR="00DC3BC6" w:rsidRPr="0025589C">
        <w:t xml:space="preserve"> and 32 replicate mixed cultures containing the GFP and RFP strains together</w:t>
      </w:r>
      <w:r w:rsidR="007E29CB">
        <w:t xml:space="preserve">. </w:t>
      </w:r>
      <w:r w:rsidR="00AA2374">
        <w:t>These</w:t>
      </w:r>
      <w:r w:rsidR="007E29CB">
        <w:t xml:space="preserve"> sub-experiments</w:t>
      </w:r>
      <w:r w:rsidR="00DC3BC6" w:rsidRPr="0025589C">
        <w:t xml:space="preserve"> were </w:t>
      </w:r>
      <w:r w:rsidR="007E29CB">
        <w:t xml:space="preserve">performed </w:t>
      </w:r>
      <w:r w:rsidR="00DC3BC6" w:rsidRPr="0025589C">
        <w:t>under t</w:t>
      </w:r>
      <w:r w:rsidR="00AA2374">
        <w:t xml:space="preserve">he same experimental conditions in a single </w:t>
      </w:r>
      <w:r w:rsidR="00AA2374" w:rsidRPr="0025589C">
        <w:t>96-well plate</w:t>
      </w:r>
      <w:r w:rsidR="00AA2374">
        <w:t xml:space="preserve"> format.</w:t>
      </w:r>
      <w:ins w:id="153" w:author="Yoav Ram" w:date="2018-11-29T11:24:00Z">
        <w:r w:rsidR="006A1741">
          <w:t xml:space="preserve"> </w:t>
        </w:r>
      </w:ins>
      <w:ins w:id="154" w:author="Yoav Ram" w:date="2018-11-29T11:34:00Z">
        <w:r>
          <w:t xml:space="preserve">Experiments started by diluting </w:t>
        </w:r>
      </w:ins>
    </w:p>
    <w:p w14:paraId="4DEBB748" w14:textId="69831A80" w:rsidR="009D5CE5" w:rsidDel="006A1741" w:rsidRDefault="009D5CE5" w:rsidP="00A93A63">
      <w:pPr>
        <w:rPr>
          <w:del w:id="155" w:author="Yoav Ram" w:date="2018-11-29T11:25:00Z"/>
        </w:rPr>
        <w:pPrChange w:id="156" w:author="Yoav Ram" w:date="2018-11-29T11:34:00Z">
          <w:pPr/>
        </w:pPrChange>
      </w:pPr>
      <w:del w:id="157" w:author="Yoav Ram" w:date="2018-11-29T11:24:00Z">
        <w:r w:rsidRPr="00F3419E" w:rsidDel="006A1741">
          <w:delText xml:space="preserve">In experiment A, strain TG1 was labeled with RFP (strain A1) and strain DH5α was labeled with GFP (strain A2). </w:delText>
        </w:r>
      </w:del>
      <w:del w:id="158" w:author="Yoav Ram" w:date="2018-11-29T11:34:00Z">
        <w:r w:rsidR="000F5DC3" w:rsidDel="00A93A63">
          <w:delText>S</w:delText>
        </w:r>
      </w:del>
      <w:ins w:id="159" w:author="Yoav Ram" w:date="2018-11-29T11:34:00Z">
        <w:r w:rsidR="00A93A63">
          <w:t>s</w:t>
        </w:r>
      </w:ins>
      <w:r w:rsidRPr="00F3419E">
        <w:t xml:space="preserve">tationary phase bacteria </w:t>
      </w:r>
      <w:r w:rsidR="000F5DC3">
        <w:t xml:space="preserve">were </w:t>
      </w:r>
      <w:del w:id="160" w:author="Yoav Ram" w:date="2018-11-29T11:34:00Z">
        <w:r w:rsidR="000F5DC3" w:rsidDel="00A93A63">
          <w:delText xml:space="preserve">diluted </w:delText>
        </w:r>
      </w:del>
      <w:r w:rsidRPr="00F3419E">
        <w:t xml:space="preserve">into fresh media, yielding a </w:t>
      </w:r>
      <w:del w:id="161" w:author="Yoav Ram" w:date="2018-11-29T11:35:00Z">
        <w:r w:rsidRPr="00F3419E" w:rsidDel="00A93A63">
          <w:delText xml:space="preserve">lag phase </w:delText>
        </w:r>
      </w:del>
      <w:r w:rsidRPr="00F3419E">
        <w:t xml:space="preserve">culture in which lag phase </w:t>
      </w:r>
      <w:r w:rsidR="000F5DC3">
        <w:t xml:space="preserve">was observably </w:t>
      </w:r>
      <w:r>
        <w:t xml:space="preserve">longer for the green strain. </w:t>
      </w:r>
      <w:r w:rsidRPr="00F3419E">
        <w:t xml:space="preserve">In experiment B, </w:t>
      </w:r>
      <w:del w:id="162" w:author="Yoav Ram" w:date="2018-11-29T11:24:00Z">
        <w:r w:rsidRPr="00F3419E" w:rsidDel="006A1741">
          <w:delText xml:space="preserve">strain TG1 was labeled with RFP (strain B1) and strain DH5α labeled with GFP (strain B2). Both </w:delText>
        </w:r>
      </w:del>
      <w:r w:rsidRPr="00F3419E">
        <w:t>strains were pre-grown in fresh media for 4 hours</w:t>
      </w:r>
      <w:r w:rsidR="000F5DC3">
        <w:t xml:space="preserve"> (to exponential growth phase)</w:t>
      </w:r>
      <w:r w:rsidRPr="00F3419E">
        <w:t xml:space="preserve"> and then diluted into fresh media, so that there </w:t>
      </w:r>
      <w:r w:rsidR="000F5DC3">
        <w:t>was</w:t>
      </w:r>
      <w:r w:rsidR="000F5DC3" w:rsidRPr="00F3419E">
        <w:t xml:space="preserve"> </w:t>
      </w:r>
      <w:r w:rsidRPr="00F3419E">
        <w:t xml:space="preserve">no </w:t>
      </w:r>
      <w:r>
        <w:t xml:space="preserve">observable lag phase. </w:t>
      </w:r>
      <w:del w:id="163" w:author="Yoav Ram" w:date="2018-11-29T11:24:00Z">
        <w:r w:rsidRPr="00F3419E" w:rsidDel="006A1741">
          <w:delText>In experiment C, strain K12 MG1655-Δfnr was labeled with RFP (strain C1) and strain JM109 labeled with GFP (strain C2)</w:delText>
        </w:r>
        <w:r w:rsidR="002C4B07" w:rsidDel="006A1741">
          <w:delText xml:space="preserve">. Experiment C </w:delText>
        </w:r>
        <w:r w:rsidR="00CA59A5" w:rsidDel="006A1741">
          <w:delText xml:space="preserve">was performed as described for </w:delText>
        </w:r>
        <w:r w:rsidRPr="00F3419E" w:rsidDel="006A1741">
          <w:delText>experiment A.</w:delText>
        </w:r>
      </w:del>
    </w:p>
    <w:p w14:paraId="1A246307" w14:textId="2826BDDE" w:rsidR="00DC3BC6" w:rsidRDefault="00DC3BC6" w:rsidP="00A93A63">
      <w:pPr>
        <w:rPr>
          <w:ins w:id="164" w:author="Yoav Ram" w:date="2018-11-29T11:25:00Z"/>
        </w:rPr>
        <w:pPrChange w:id="165" w:author="Yoav Ram" w:date="2018-11-29T11:34:00Z">
          <w:pPr/>
        </w:pPrChange>
      </w:pPr>
      <w:r w:rsidRPr="0025589C">
        <w:t>The optical density</w:t>
      </w:r>
      <w:ins w:id="166" w:author="Yoav Ram" w:date="2018-11-29T11:29:00Z">
        <w:r w:rsidR="007F0D86">
          <w:t xml:space="preserve"> </w:t>
        </w:r>
      </w:ins>
      <w:del w:id="167" w:author="Yoav Ram" w:date="2018-11-29T11:29:00Z">
        <w:r w:rsidR="00CA59A5" w:rsidDel="007F0D86">
          <w:delText xml:space="preserve"> (OD</w:delText>
        </w:r>
        <w:r w:rsidR="00CA59A5" w:rsidDel="007F0D86">
          <w:rPr>
            <w:vertAlign w:val="subscript"/>
          </w:rPr>
          <w:delText>595</w:delText>
        </w:r>
        <w:r w:rsidR="00CA59A5" w:rsidDel="007F0D86">
          <w:delText>)</w:delText>
        </w:r>
        <w:r w:rsidRPr="0025589C" w:rsidDel="007F0D86">
          <w:delText xml:space="preserve"> </w:delText>
        </w:r>
      </w:del>
      <w:r w:rsidRPr="0025589C">
        <w:t xml:space="preserve">of </w:t>
      </w:r>
      <w:r w:rsidR="008922CD">
        <w:t>every well</w:t>
      </w:r>
      <w:r w:rsidR="008922CD" w:rsidRPr="0025589C">
        <w:t xml:space="preserve"> </w:t>
      </w:r>
      <w:r w:rsidR="00B912A3">
        <w:t>(</w:t>
      </w:r>
      <w:r w:rsidR="008922CD">
        <w:t xml:space="preserve">i.e. </w:t>
      </w:r>
      <w:r w:rsidR="00AA2374">
        <w:t xml:space="preserve">in all sub-experiments, both in </w:t>
      </w:r>
      <w:r w:rsidR="00B912A3">
        <w:t xml:space="preserve">mono-cultures and </w:t>
      </w:r>
      <w:r w:rsidR="00AA2374">
        <w:t xml:space="preserve">in </w:t>
      </w:r>
      <w:r w:rsidR="00B912A3">
        <w:t xml:space="preserve">mixed culture </w:t>
      </w:r>
      <w:r w:rsidR="008922CD">
        <w:t>wells</w:t>
      </w:r>
      <w:r w:rsidR="00B912A3">
        <w:t>)</w:t>
      </w:r>
      <w:r w:rsidRPr="0025589C">
        <w:t xml:space="preserve"> was measured </w:t>
      </w:r>
      <w:del w:id="168" w:author="Yoav Ram" w:date="2018-11-29T11:30:00Z">
        <w:r w:rsidRPr="0025589C" w:rsidDel="007F0D86">
          <w:delText xml:space="preserve">every 15 minutes </w:delText>
        </w:r>
      </w:del>
      <w:r w:rsidRPr="0025589C">
        <w:t>using an automatic plate reader</w:t>
      </w:r>
      <w:r w:rsidR="00C02003" w:rsidRPr="0025589C">
        <w:t xml:space="preserve"> </w:t>
      </w:r>
      <w:del w:id="169" w:author="Yoav Ram" w:date="2018-11-29T11:30:00Z">
        <w:r w:rsidR="00C02003" w:rsidRPr="0025589C" w:rsidDel="007F0D86">
          <w:delText>for at least 7 hours</w:delText>
        </w:r>
        <w:r w:rsidR="00F62023" w:rsidRPr="0025589C" w:rsidDel="007F0D86">
          <w:delText xml:space="preserve"> </w:delText>
        </w:r>
      </w:del>
      <w:r w:rsidR="00F62023" w:rsidRPr="0025589C">
        <w:t>(</w:t>
      </w:r>
      <w:r w:rsidR="00A10657">
        <w:t>markers in</w:t>
      </w:r>
      <w:r w:rsidR="00944BEF">
        <w:t xml:space="preserve"> </w:t>
      </w:r>
      <w:r w:rsidR="00944BEF" w:rsidRPr="00944BEF">
        <w:rPr>
          <w:b/>
          <w:bCs/>
        </w:rPr>
        <w:t>Figure 3</w:t>
      </w:r>
      <w:r w:rsidR="00F62023" w:rsidRPr="0025589C">
        <w:t>)</w:t>
      </w:r>
      <w:r w:rsidRPr="0025589C">
        <w:t>.</w:t>
      </w:r>
      <w:r w:rsidR="00F62023" w:rsidRPr="0025589C">
        <w:t xml:space="preserve"> </w:t>
      </w:r>
      <w:r w:rsidR="00B912A3">
        <w:t>In addition, s</w:t>
      </w:r>
      <w:r w:rsidRPr="0025589C">
        <w:t xml:space="preserve">amples were collected from </w:t>
      </w:r>
      <w:del w:id="170" w:author="Yoav Ram" w:date="2018-11-29T11:35:00Z">
        <w:r w:rsidR="00AA2374" w:rsidDel="00A93A63">
          <w:delText>one of the</w:delText>
        </w:r>
      </w:del>
      <w:ins w:id="171" w:author="Yoav Ram" w:date="2018-11-29T11:35:00Z">
        <w:r w:rsidR="00A93A63">
          <w:t>the</w:t>
        </w:r>
      </w:ins>
      <w:r w:rsidR="008922CD" w:rsidRPr="0025589C">
        <w:t xml:space="preserve"> </w:t>
      </w:r>
      <w:r w:rsidRPr="0025589C">
        <w:t xml:space="preserve">mixed culture </w:t>
      </w:r>
      <w:r w:rsidR="00AA2374">
        <w:t xml:space="preserve">sub-experiment </w:t>
      </w:r>
      <w:r w:rsidR="008922CD">
        <w:t>well</w:t>
      </w:r>
      <w:r w:rsidR="00AA2374">
        <w:t>s</w:t>
      </w:r>
      <w:r w:rsidR="008922CD">
        <w:t xml:space="preserve"> </w:t>
      </w:r>
      <w:del w:id="172" w:author="Yoav Ram" w:date="2018-11-29T11:30:00Z">
        <w:r w:rsidRPr="0025589C" w:rsidDel="007F0D86">
          <w:delText xml:space="preserve">every hour for the first 7-8 hours, </w:delText>
        </w:r>
      </w:del>
      <w:r w:rsidRPr="0025589C">
        <w:t xml:space="preserve">and the relative frequencies of the two strains were measured </w:t>
      </w:r>
      <w:r w:rsidR="008F16E1" w:rsidRPr="0025589C">
        <w:t xml:space="preserve">by </w:t>
      </w:r>
      <w:r w:rsidRPr="0025589C">
        <w:t>flow</w:t>
      </w:r>
      <w:r w:rsidR="00A9402F">
        <w:t xml:space="preserve"> </w:t>
      </w:r>
      <w:r w:rsidRPr="0025589C">
        <w:t>cytometry</w:t>
      </w:r>
      <w:r w:rsidR="00A10657">
        <w:t xml:space="preserve"> (markers in</w:t>
      </w:r>
      <w:r w:rsidR="00A10657" w:rsidRPr="00A10657">
        <w:t xml:space="preserve"> </w:t>
      </w:r>
      <w:r w:rsidR="00A10657" w:rsidRPr="00A10657">
        <w:rPr>
          <w:b/>
          <w:bCs/>
        </w:rPr>
        <w:fldChar w:fldCharType="begin"/>
      </w:r>
      <w:r w:rsidR="00A10657" w:rsidRPr="00A10657">
        <w:rPr>
          <w:b/>
          <w:bCs/>
        </w:rPr>
        <w:instrText xml:space="preserve"> REF _Ref509481405 \h  \* MERGEFORMAT </w:instrText>
      </w:r>
      <w:r w:rsidR="00A10657" w:rsidRPr="00A10657">
        <w:rPr>
          <w:b/>
          <w:bCs/>
        </w:rPr>
      </w:r>
      <w:r w:rsidR="00A10657" w:rsidRPr="00A10657">
        <w:rPr>
          <w:b/>
          <w:bCs/>
        </w:rPr>
        <w:fldChar w:fldCharType="separate"/>
      </w:r>
      <w:r w:rsidR="00E66975" w:rsidRPr="00E66975">
        <w:rPr>
          <w:b/>
          <w:bCs/>
          <w:color w:val="000000" w:themeColor="text1"/>
        </w:rPr>
        <w:t xml:space="preserve">Figure </w:t>
      </w:r>
      <w:r w:rsidR="00E66975" w:rsidRPr="00E66975">
        <w:rPr>
          <w:b/>
          <w:bCs/>
          <w:noProof/>
          <w:color w:val="000000" w:themeColor="text1"/>
        </w:rPr>
        <w:t>5</w:t>
      </w:r>
      <w:r w:rsidR="00A10657" w:rsidRPr="00A10657">
        <w:rPr>
          <w:b/>
          <w:bCs/>
        </w:rPr>
        <w:fldChar w:fldCharType="end"/>
      </w:r>
      <w:r w:rsidR="00A10657">
        <w:t>)</w:t>
      </w:r>
      <w:r w:rsidRPr="0025589C">
        <w:t>.</w:t>
      </w:r>
      <w:r w:rsidR="00314FE0" w:rsidRPr="0025589C">
        <w:t xml:space="preserve"> </w:t>
      </w:r>
      <w:r w:rsidR="008F16E1" w:rsidRPr="0025589C">
        <w:t>S</w:t>
      </w:r>
      <w:r w:rsidRPr="0025589C">
        <w:t>ee</w:t>
      </w:r>
      <w:r w:rsidR="00946BE1">
        <w:t xml:space="preserve"> </w:t>
      </w:r>
      <w:r w:rsidR="00946BE1">
        <w:rPr>
          <w:b/>
          <w:bCs/>
        </w:rPr>
        <w:t xml:space="preserve">Materials and Methods </w:t>
      </w:r>
      <w:r w:rsidRPr="0025589C">
        <w:t xml:space="preserve">for </w:t>
      </w:r>
      <w:r w:rsidR="008F16E1" w:rsidRPr="0025589C">
        <w:t>additional details.</w:t>
      </w:r>
    </w:p>
    <w:p w14:paraId="36F65628" w14:textId="52B0CB90" w:rsidR="006A1741" w:rsidRPr="004E2D88" w:rsidRDefault="006A1741" w:rsidP="004E2D88">
      <w:pPr>
        <w:rPr>
          <w:rPrChange w:id="173" w:author="Yoav Ram" w:date="2018-11-29T11:39:00Z">
            <w:rPr/>
          </w:rPrChange>
        </w:rPr>
        <w:pPrChange w:id="174" w:author="Yoav Ram" w:date="2018-11-29T11:39:00Z">
          <w:pPr/>
        </w:pPrChange>
      </w:pPr>
      <w:proofErr w:type="spellStart"/>
      <w:ins w:id="175" w:author="Yoav Ram" w:date="2018-11-29T11:25:00Z">
        <w:r w:rsidRPr="006A1741">
          <w:rPr>
            <w:b/>
            <w:bCs/>
            <w:i/>
            <w:iCs/>
            <w:rPrChange w:id="176" w:author="Yoav Ram" w:date="2018-11-29T11:25:00Z">
              <w:rPr>
                <w:b/>
                <w:bCs/>
              </w:rPr>
            </w:rPrChange>
          </w:rPr>
          <w:t>LacI</w:t>
        </w:r>
        <w:proofErr w:type="spellEnd"/>
        <w:r>
          <w:rPr>
            <w:b/>
            <w:bCs/>
          </w:rPr>
          <w:t xml:space="preserve"> experiments: </w:t>
        </w:r>
      </w:ins>
      <w:ins w:id="177" w:author="Yoav Ram" w:date="2018-11-29T11:26:00Z">
        <w:r>
          <w:rPr>
            <w:i/>
            <w:iCs/>
          </w:rPr>
          <w:t>E. coli</w:t>
        </w:r>
        <w:r>
          <w:t xml:space="preserve"> strains from a long-term evolution experiment in diverse environmental conditions </w:t>
        </w:r>
        <w:r>
          <w:fldChar w:fldCharType="begin" w:fldLock="1"/>
        </w:r>
        <w:r>
          <w:instrText>ADDIN CSL_CITATION {"citationItems":[{"id":"ITEM-1","itemData":{"DOI":"10.1186/1471-2148-10-11","ISBN":"1471-2148","ISSN":"14712148","PMID":"20070898","abstract":"Environmental conditions affect the topology of the adaptive landscape and thus the trajectories followed by evolving populations. For example, a heterogeneous environment might lead to a more rugged adaptive landscape, making it more likely that replicate populations would evolve toward distinct adaptive peaks, relative to a uniform environment. To date, the influence of environmental variability on evolutionary dynamics has received relatively little experimental study. We report findings from an experiment designed to test the effects of environmental variability on the adaptation and divergence of replicate populations of E. coli. A total of 42 populations evolved for 2000 generations in 7 environmental regimes that differed in the number, identity, and presentation of the limiting resource. Regimes were organized in two sets, having the sugars glucose and maltose singly and in combination, or glucose and lactose singly and in combination. Combinations of sugars were presented either simultaneously or as temporally fluctuating resource regimes. This design allowed us to compare the effects of resource identity and presentation on the evolutionary trajectories followed by replicate populations. After 2000 generations, the fitness of all populations had increased relative to the common ancestor, but to different extents. Populations evolved in glucose improved the least, whereas populations evolving in maltose or lactose increased the most in their respective sets. Among-population divergence also differed across regimes, with variation higher in those groups that evolved in fluctuating environments than in those that faced constant resource regimens. This divergence under the fluctuating conditions increased between 1000 and 2000 generations, consistent with replicate populations evolving toward distinct adaptive peaks. These results support the hypothesis that environmental heterogeneity can give rise to more rugged adaptive landscapes, which in turn promote evolutionary diversification. These results also demonstrate that this effect depends on the form of environmental heterogeneity, with greater divergence when the pairs of resources fluctuated temporally rather than being presented simultaneously.","author":[{"dropping-particle":"","family":"Cooper","given":"Tim F.","non-dropping-particle":"","parse-names":false,"suffix":""},{"dropping-particle":"","family":"Lenski","given":"Richard E.","non-dropping-particle":"","parse-names":false,"suffix":""}],"container-title":"BMC Evolutionary Biology","id":"ITEM-1","issue":"1","issued":{"date-parts":[["2010"]]},"title":"Experimental evolution with E. coli in diverse resource environments. I. Fluctuating environments promote divergence of replicate populations","type":"article-journal","volume":"10"},"uris":["http://www.mendeley.com/documents/?uuid=1897831f-2c24-4176-9142-f34d74c7bf86"]}],"mendeley":{"formattedCitation":"(15)","plainTextFormattedCitation":"(15)","previouslyFormattedCitation":"(15)"},"properties":{"noteIndex":0},"schema":"https://github.com/citation-style-language/schema/raw/master/csl-citation.json"}</w:instrText>
        </w:r>
        <w:r>
          <w:fldChar w:fldCharType="separate"/>
        </w:r>
        <w:r w:rsidRPr="00667056">
          <w:rPr>
            <w:noProof/>
          </w:rPr>
          <w:t>(15)</w:t>
        </w:r>
        <w:r>
          <w:fldChar w:fldCharType="end"/>
        </w:r>
        <w:r>
          <w:t xml:space="preserve"> were sorted by the identity of their </w:t>
        </w:r>
        <w:proofErr w:type="spellStart"/>
        <w:r>
          <w:rPr>
            <w:i/>
            <w:iCs/>
          </w:rPr>
          <w:t>lacI</w:t>
        </w:r>
        <w:proofErr w:type="spellEnd"/>
        <w:r>
          <w:t xml:space="preserve"> gene, which represses the </w:t>
        </w:r>
        <w:r w:rsidRPr="007B5768">
          <w:rPr>
            <w:i/>
            <w:iCs/>
          </w:rPr>
          <w:t>lac</w:t>
        </w:r>
        <w:r>
          <w:t xml:space="preserve"> operon. Strains were designated </w:t>
        </w:r>
        <w:proofErr w:type="spellStart"/>
        <w:r>
          <w:rPr>
            <w:i/>
            <w:iCs/>
          </w:rPr>
          <w:t>lacI</w:t>
        </w:r>
        <w:r w:rsidRPr="008C0ECC">
          <w:rPr>
            <w:i/>
            <w:iCs/>
          </w:rPr>
          <w:t>-</w:t>
        </w:r>
        <w:r>
          <w:rPr>
            <w:i/>
            <w:iCs/>
            <w:vertAlign w:val="subscript"/>
          </w:rPr>
          <w:t>ev</w:t>
        </w:r>
        <w:proofErr w:type="spellEnd"/>
        <w:r>
          <w:rPr>
            <w:vertAlign w:val="subscript"/>
          </w:rPr>
          <w:t xml:space="preserve"> </w:t>
        </w:r>
        <w:r w:rsidRPr="00C34C28">
          <w:t>if</w:t>
        </w:r>
        <w:r>
          <w:t xml:space="preserve"> they fixed a </w:t>
        </w:r>
        <w:proofErr w:type="spellStart"/>
        <w:r>
          <w:rPr>
            <w:i/>
            <w:iCs/>
          </w:rPr>
          <w:t>lacI</w:t>
        </w:r>
        <w:proofErr w:type="spellEnd"/>
        <w:r>
          <w:rPr>
            <w:i/>
            <w:iCs/>
          </w:rPr>
          <w:t>-</w:t>
        </w:r>
        <w:r>
          <w:t xml:space="preserve"> mutation during the long-term evolution experiment, or </w:t>
        </w:r>
        <w:proofErr w:type="spellStart"/>
        <w:r>
          <w:rPr>
            <w:i/>
            <w:iCs/>
          </w:rPr>
          <w:t>lacI+</w:t>
        </w:r>
        <w:r>
          <w:rPr>
            <w:i/>
            <w:iCs/>
            <w:vertAlign w:val="subscript"/>
          </w:rPr>
          <w:t>ev</w:t>
        </w:r>
        <w:proofErr w:type="spellEnd"/>
        <w:r>
          <w:t xml:space="preserve"> if they maintained the ancestral allele. </w:t>
        </w:r>
      </w:ins>
      <w:proofErr w:type="spellStart"/>
      <w:ins w:id="178" w:author="Yoav Ram" w:date="2018-11-29T11:28:00Z">
        <w:r w:rsidR="007F0D86">
          <w:rPr>
            <w:i/>
            <w:iCs/>
          </w:rPr>
          <w:t>lacI</w:t>
        </w:r>
        <w:r w:rsidR="007F0D86">
          <w:t>+</w:t>
        </w:r>
        <w:r w:rsidR="007F0D86">
          <w:rPr>
            <w:vertAlign w:val="subscript"/>
          </w:rPr>
          <w:t>ev</w:t>
        </w:r>
        <w:proofErr w:type="spellEnd"/>
        <w:r w:rsidR="007F0D86">
          <w:rPr>
            <w:vertAlign w:val="subscript"/>
          </w:rPr>
          <w:t xml:space="preserve"> </w:t>
        </w:r>
        <w:r w:rsidR="007F0D86">
          <w:t xml:space="preserve">strains were mutated to </w:t>
        </w:r>
        <w:proofErr w:type="spellStart"/>
        <w:r w:rsidR="007F0D86">
          <w:rPr>
            <w:i/>
            <w:iCs/>
          </w:rPr>
          <w:t>lacI</w:t>
        </w:r>
        <w:proofErr w:type="spellEnd"/>
        <w:r w:rsidR="007F0D86">
          <w:t>-</w:t>
        </w:r>
      </w:ins>
      <w:ins w:id="179" w:author="Yoav Ram" w:date="2018-11-29T11:29:00Z">
        <w:r w:rsidR="007F0D86">
          <w:t>.</w:t>
        </w:r>
      </w:ins>
      <w:ins w:id="180" w:author="Yoav Ram" w:date="2018-11-29T11:28:00Z">
        <w:r w:rsidR="007F0D86">
          <w:t xml:space="preserve"> </w:t>
        </w:r>
      </w:ins>
      <w:ins w:id="181" w:author="Yoav Ram" w:date="2018-11-29T11:29:00Z">
        <w:r w:rsidR="007F0D86">
          <w:t>F</w:t>
        </w:r>
      </w:ins>
      <w:ins w:id="182" w:author="Yoav Ram" w:date="2018-11-29T11:28:00Z">
        <w:r w:rsidR="007F0D86">
          <w:t xml:space="preserve">or each pair of </w:t>
        </w:r>
        <w:proofErr w:type="spellStart"/>
        <w:r w:rsidR="007F0D86">
          <w:rPr>
            <w:i/>
            <w:iCs/>
          </w:rPr>
          <w:t>lacI</w:t>
        </w:r>
        <w:r w:rsidR="007F0D86">
          <w:t>+</w:t>
        </w:r>
        <w:r w:rsidR="007F0D86">
          <w:rPr>
            <w:vertAlign w:val="subscript"/>
          </w:rPr>
          <w:t>ev</w:t>
        </w:r>
        <w:proofErr w:type="spellEnd"/>
        <w:r w:rsidR="007F0D86">
          <w:rPr>
            <w:vertAlign w:val="subscript"/>
          </w:rPr>
          <w:t xml:space="preserve"> </w:t>
        </w:r>
        <w:r w:rsidR="007F0D86">
          <w:t xml:space="preserve">and mutant </w:t>
        </w:r>
        <w:proofErr w:type="spellStart"/>
        <w:r w:rsidR="007F0D86">
          <w:rPr>
            <w:i/>
            <w:iCs/>
          </w:rPr>
          <w:t>lacI</w:t>
        </w:r>
        <w:proofErr w:type="spellEnd"/>
        <w:r w:rsidR="007F0D86">
          <w:t>- strains</w:t>
        </w:r>
      </w:ins>
      <w:ins w:id="183" w:author="Yoav Ram" w:date="2018-11-29T11:29:00Z">
        <w:r w:rsidR="007F0D86">
          <w:t>,</w:t>
        </w:r>
      </w:ins>
      <w:ins w:id="184" w:author="Yoav Ram" w:date="2018-11-29T11:28:00Z">
        <w:r w:rsidR="007F0D86">
          <w:t xml:space="preserve"> growth curves were measured in a mono-culture, and competition experiments were conducted in a mixed culture.</w:t>
        </w:r>
      </w:ins>
      <w:ins w:id="185" w:author="Yoav Ram" w:date="2018-11-29T11:29:00Z">
        <w:r w:rsidR="007F0D86">
          <w:t xml:space="preserve"> </w:t>
        </w:r>
      </w:ins>
      <w:ins w:id="186" w:author="Yoav Ram" w:date="2018-11-29T11:28:00Z">
        <w:r w:rsidR="007F0D86">
          <w:t>S</w:t>
        </w:r>
      </w:ins>
      <w:ins w:id="187" w:author="Yoav Ram" w:date="2018-11-29T11:27:00Z">
        <w:r w:rsidRPr="0025589C">
          <w:t>ee</w:t>
        </w:r>
        <w:r>
          <w:t xml:space="preserve"> </w:t>
        </w:r>
        <w:r>
          <w:rPr>
            <w:b/>
            <w:bCs/>
          </w:rPr>
          <w:t xml:space="preserve">Materials and Methods </w:t>
        </w:r>
        <w:r w:rsidRPr="0025589C">
          <w:t>for additional details.</w:t>
        </w:r>
      </w:ins>
    </w:p>
    <w:p w14:paraId="66072EDE" w14:textId="63B66449" w:rsidR="007A7F01" w:rsidRPr="00834D0E" w:rsidRDefault="00C02003" w:rsidP="00C34C28">
      <w:pPr>
        <w:pStyle w:val="Heading2"/>
        <w:spacing w:line="360" w:lineRule="auto"/>
        <w:ind w:firstLine="284"/>
      </w:pPr>
      <w:r w:rsidRPr="00834D0E">
        <w:lastRenderedPageBreak/>
        <w:t>Estimat</w:t>
      </w:r>
      <w:r w:rsidR="009D5CE5">
        <w:t>ing</w:t>
      </w:r>
      <w:r w:rsidRPr="00834D0E">
        <w:t xml:space="preserve"> g</w:t>
      </w:r>
      <w:r w:rsidR="008140DF" w:rsidRPr="00834D0E">
        <w:t xml:space="preserve">rowth </w:t>
      </w:r>
      <w:r w:rsidRPr="00834D0E">
        <w:t>parameters</w:t>
      </w:r>
    </w:p>
    <w:p w14:paraId="06A8EF02" w14:textId="4007DECE" w:rsidR="007A7F01" w:rsidRPr="0025589C" w:rsidRDefault="007A7F01" w:rsidP="00C34C28">
      <w:r w:rsidRPr="00221500">
        <w:rPr>
          <w:b/>
          <w:bCs/>
        </w:rPr>
        <w:t>Growth model</w:t>
      </w:r>
      <w:r w:rsidR="00221500">
        <w:rPr>
          <w:b/>
          <w:bCs/>
        </w:rPr>
        <w:t xml:space="preserve">. </w:t>
      </w:r>
      <w:r w:rsidR="00651E9E" w:rsidRPr="0025589C">
        <w:t xml:space="preserve">The </w:t>
      </w:r>
      <w:proofErr w:type="spellStart"/>
      <w:r w:rsidRPr="0025589C">
        <w:t>Baranyi</w:t>
      </w:r>
      <w:proofErr w:type="spellEnd"/>
      <w:r w:rsidRPr="0025589C">
        <w:t>-Roberts m</w:t>
      </w:r>
      <w:r w:rsidR="00E43C55" w:rsidRPr="0025589C">
        <w:t>odel</w:t>
      </w:r>
      <w:r w:rsidR="00FB039B" w:rsidRPr="0025589C">
        <w:t xml:space="preserve"> </w:t>
      </w:r>
      <w:r w:rsidRPr="0025589C">
        <w:fldChar w:fldCharType="begin" w:fldLock="1"/>
      </w:r>
      <w:r w:rsidR="00F74E04">
        <w:instrText>ADDIN CSL_CITATION {"citationItems":[{"id":"ITEM-1","itemData":{"DOI":"10.1016/0168-1605(94)90157-0","ISSN":"01681605","PMID":"7873331","abstract":"A new member of the family of growth models described by Baranyi et al. (1993a) is introduced in which the physiological state of the cells is represented by a single variable. The duration of lag is determined by the value of that variable at inoculation and by the post-inoculation environment. When the subculturing procedure is standardized, as occurs in laboratory experiments leading to models, the physiological state of the inoculum is relatively constant and independent of subsequent growth conditions. It is shown that, with cells with the same pre-inoculation history, the product of the lag parameter and the maximum specific growth rate is a simple transformation of the initial physiological state. An important consequence is that it is sufficient to estimate this constant product and to determine how the environmental factors define the specific growth rate without modelling the environment dependence of the lag separately. Assuming that the specific growth rate follows the environmental changes instantaneously, the new model can also describe the bacterial growth in an environment where the factors, such as temperature, pH and a(w), change with time.","author":[{"dropping-particle":"","family":"Baranyi","given":"József","non-dropping-particle":"","parse-names":false,"suffix":""},{"dropping-particle":"","family":"Roberts","given":"Terry A.","non-dropping-particle":"","parse-names":false,"suffix":""}],"container-title":"International Journal of Food Microbiology","id":"ITEM-1","issued":{"date-parts":[["1994"]]},"page":"277-294","title":"A dynamic approach to predicting bacterial growth in food","type":"article-journal","volume":"23"},"uris":["http://www.mendeley.com/documents/?uuid=4a4a90f6-8019-47cf-aa0a-4aa3d269b6ab"]}],"mendeley":{"formattedCitation":"(12)","plainTextFormattedCitation":"(12)","previouslyFormattedCitation":"(12)"},"properties":{"noteIndex":0},"schema":"https://github.com/citation-style-language/schema/raw/master/csl-citation.json"}</w:instrText>
      </w:r>
      <w:r w:rsidRPr="0025589C">
        <w:fldChar w:fldCharType="separate"/>
      </w:r>
      <w:r w:rsidR="00667056" w:rsidRPr="00667056">
        <w:rPr>
          <w:noProof/>
        </w:rPr>
        <w:t>(12)</w:t>
      </w:r>
      <w:r w:rsidRPr="0025589C">
        <w:fldChar w:fldCharType="end"/>
      </w:r>
      <w:r w:rsidR="00E42EF9" w:rsidRPr="0025589C">
        <w:t xml:space="preserve"> </w:t>
      </w:r>
      <w:r w:rsidR="007115C2" w:rsidRPr="0025589C">
        <w:t xml:space="preserve">can be </w:t>
      </w:r>
      <w:r w:rsidR="00651E9E" w:rsidRPr="0025589C">
        <w:t xml:space="preserve">used </w:t>
      </w:r>
      <w:r w:rsidR="00AB7E08" w:rsidRPr="0025589C">
        <w:t xml:space="preserve">to model growth </w:t>
      </w:r>
      <w:r w:rsidR="004D715C">
        <w:t>that comprises</w:t>
      </w:r>
      <w:r w:rsidR="00AB7E08" w:rsidRPr="0025589C">
        <w:t xml:space="preserve"> several </w:t>
      </w:r>
      <w:r w:rsidR="00E42EF9" w:rsidRPr="0025589C">
        <w:t>phases</w:t>
      </w:r>
      <w:r w:rsidR="00AB7E08" w:rsidRPr="0025589C">
        <w:t>: lag phase, exponential phase,</w:t>
      </w:r>
      <w:r w:rsidR="00E42EF9" w:rsidRPr="0025589C">
        <w:t xml:space="preserve"> deceleration phase,</w:t>
      </w:r>
      <w:r w:rsidR="00AB7E08" w:rsidRPr="0025589C">
        <w:t xml:space="preserve"> and stationary phase</w:t>
      </w:r>
      <w:r w:rsidR="00FB039B" w:rsidRPr="0025589C">
        <w:t xml:space="preserve"> </w:t>
      </w:r>
      <w:r w:rsidR="00E42EF9" w:rsidRPr="0025589C">
        <w:fldChar w:fldCharType="begin" w:fldLock="1"/>
      </w:r>
      <w:r w:rsidR="00C016FF">
        <w:instrText>ADDIN CSL_CITATION {"citationItems":[{"id":"ITEM-1","itemData":{"DOI":"10.1093/molbev/mst187","ISBN":"0737-4038","ISSN":"07374038","PMID":"24170494","abstract":"In the 1960s-1980s, determination of bacterial growth rates was an important tool in microbial genetics, biochemistry, molecular biology, and microbial physiology. The exciting technical developments of the 1990s and the 2000s eclipsed that tool; as a result, many investigators today lack experience with growth rate measurements. Recently, investigators in a number of areas have started to use measurements of bacterial growth rates for a variety of purposes. Those measurements have been greatly facilitated by the availability of microwell plate readers that permit the simultaneous measurements on up to 384 different cultures. Only the exponential (logarithmic) portions of the resulting growth curves are useful for determining growth rates, and manual determination of that portion and calculation of growth rates can be tedious for high-throughput purposes. Here, we introduce the program GrowthRates that uses plate reader output files to automatically determine the exponential portion of the curve and to automatically calculate the growth rate, the maximum culture density, and the duration of the growth lag phase. GrowthRates is freely available for Macintosh, Windows, and Linux. We discuss the effects of culture volume, the classical bacterial growth curve, and the differences between determinations in rich media and minimal (mineral salts) media. This protocol covers calibration of the plate reader, growth of culture inocula for both rich and minimal media, and experimental setup. As a guide to reliability, we report typical day-to-day variation in growth rates and variation within experiments with respect to position of wells within the plates.","author":[{"dropping-particle":"","family":"Hall","given":"Barry G.","non-dropping-particle":"","parse-names":false,"suffix":""},{"dropping-particle":"","family":"Acar","given":"Hande","non-dropping-particle":"","parse-names":false,"suffix":""},{"dropping-particle":"","family":"Nandipati","given":"Anna","non-dropping-particle":"","parse-names":false,"suffix":""},{"dropping-particle":"","family":"Barlow","given":"Miriam","non-dropping-particle":"","parse-names":false,"suffix":""}],"container-title":"Molecular Biology and Evolution","id":"ITEM-1","issue":"1","issued":{"date-parts":[["2014"]]},"page":"232-238","title":"Growth rates made easy","type":"article-journal","volume":"31"},"uris":["http://www.mendeley.com/documents/?uuid=f081921d-ea2b-4792-ba44-f8184b796e8d"]}],"mendeley":{"formattedCitation":"(5)","plainTextFormattedCitation":"(5)","previouslyFormattedCitation":"(5)"},"properties":{"noteIndex":0},"schema":"https://github.com/citation-style-language/schema/raw/master/csl-citation.json"}</w:instrText>
      </w:r>
      <w:r w:rsidR="00E42EF9" w:rsidRPr="0025589C">
        <w:fldChar w:fldCharType="separate"/>
      </w:r>
      <w:r w:rsidR="00A10657" w:rsidRPr="00A10657">
        <w:rPr>
          <w:noProof/>
        </w:rPr>
        <w:t>(5)</w:t>
      </w:r>
      <w:r w:rsidR="00E42EF9" w:rsidRPr="0025589C">
        <w:fldChar w:fldCharType="end"/>
      </w:r>
      <w:r w:rsidRPr="0025589C">
        <w:t>.</w:t>
      </w:r>
      <w:r w:rsidR="00E43C55" w:rsidRPr="0025589C">
        <w:t xml:space="preserve"> </w:t>
      </w:r>
      <w:r w:rsidR="008179CB" w:rsidRPr="0025589C">
        <w:t>The model</w:t>
      </w:r>
      <w:r w:rsidR="00515701" w:rsidRPr="0025589C">
        <w:t xml:space="preserve"> assumes that </w:t>
      </w:r>
      <w:r w:rsidR="00D10C38">
        <w:t xml:space="preserve">cell </w:t>
      </w:r>
      <w:r w:rsidRPr="0025589C">
        <w:t xml:space="preserve">growth accelerates as </w:t>
      </w:r>
      <w:r w:rsidR="008179CB" w:rsidRPr="0025589C">
        <w:t xml:space="preserve">cells </w:t>
      </w:r>
      <w:r w:rsidRPr="0025589C">
        <w:t xml:space="preserve">adjust to </w:t>
      </w:r>
      <w:r w:rsidR="00C11F86" w:rsidRPr="0025589C">
        <w:t xml:space="preserve">new </w:t>
      </w:r>
      <w:r w:rsidRPr="0025589C">
        <w:t>growth conditions, then decelerates as resource</w:t>
      </w:r>
      <w:r w:rsidR="00E43C55" w:rsidRPr="0025589C">
        <w:t>s</w:t>
      </w:r>
      <w:r w:rsidRPr="0025589C">
        <w:t xml:space="preserve"> become scarce, and finally halts when resource</w:t>
      </w:r>
      <w:r w:rsidR="00E43C55" w:rsidRPr="0025589C">
        <w:t>s</w:t>
      </w:r>
      <w:r w:rsidRPr="0025589C">
        <w:t xml:space="preserve"> </w:t>
      </w:r>
      <w:r w:rsidR="00E43C55" w:rsidRPr="0025589C">
        <w:t xml:space="preserve">are </w:t>
      </w:r>
      <w:r w:rsidRPr="0025589C">
        <w:t>depleted</w:t>
      </w:r>
      <w:r w:rsidR="00FB039B" w:rsidRPr="0025589C">
        <w:t xml:space="preserve"> </w:t>
      </w:r>
      <w:r w:rsidR="00DF6B35" w:rsidRPr="0025589C">
        <w:fldChar w:fldCharType="begin" w:fldLock="1"/>
      </w:r>
      <w:r w:rsidR="00F74E04">
        <w:instrText>ADDIN CSL_CITATION {"citationItems":[{"id":"ITEM-1","itemData":{"DOI":"10.1016/0022-5193(67)90200-7","ISSN":"00225193","PMID":"6032798","abstract":"A simple two-stage cell growth model accounts for many universal features of cell behavior. A cell is assumed to comprise two basic compartments, a synthetic one (s) and a structural/genetic one (n). A doubling of n is a necessary and sufficient condition for cell division, regardless of the state of s. It is argued that confirmation of a cell model based on single cell growth curves is of little value—that more sensitive tests can be obtained by studying simulated populations of the model cells. A population model based on the above assumptions shows a close similarity in dynamic behavior to that of actual cell populations. Phenomena accounted for include lag and stationary phases, increased cell size and changed chemical composition of cells at higher growth rates, absence of lag phase from inocula of rapidly growing cells, continuation of cell division after removal from nutrient, cell division response lag, and other dynamic and steady state properties including temperature effects. The possible chemical identities of the compartments are explored in the light of current experimental evidence. Shortcomings of the model are discussed.","author":[{"dropping-particle":"","family":"Williams","given":"F.M.","non-dropping-particle":"","parse-names":false,"suffix":""}],"container-title":"Journal of Theoretical Biology","id":"ITEM-1","issue":"2","issued":{"date-parts":[["1967","5"]]},"page":"190-207","title":"A model of cell growth dynamics","type":"article-journal","volume":"15"},"uris":["http://www.mendeley.com/documents/?uuid=fc7c8b3a-9632-4c9a-ac43-ccfad940fa5d"]}],"mendeley":{"formattedCitation":"(13)","plainTextFormattedCitation":"(13)","previouslyFormattedCitation":"(13)"},"properties":{"noteIndex":0},"schema":"https://github.com/citation-style-language/schema/raw/master/csl-citation.json"}</w:instrText>
      </w:r>
      <w:r w:rsidR="00DF6B35" w:rsidRPr="0025589C">
        <w:fldChar w:fldCharType="separate"/>
      </w:r>
      <w:r w:rsidR="00667056" w:rsidRPr="00667056">
        <w:rPr>
          <w:noProof/>
        </w:rPr>
        <w:t>(13)</w:t>
      </w:r>
      <w:r w:rsidR="00DF6B35" w:rsidRPr="0025589C">
        <w:fldChar w:fldCharType="end"/>
      </w:r>
      <w:r w:rsidRPr="0025589C">
        <w:t>. The model is described by the followin</w:t>
      </w:r>
      <w:r w:rsidR="00C11F86" w:rsidRPr="0025589C">
        <w:t xml:space="preserve">g ordinary differential equation </w:t>
      </w:r>
      <w:r w:rsidR="00707C5F" w:rsidRPr="0025589C">
        <w:t>(</w:t>
      </w:r>
      <w:r w:rsidR="00C11F86" w:rsidRPr="0025589C">
        <w:t xml:space="preserve">see </w:t>
      </w:r>
      <w:proofErr w:type="spellStart"/>
      <w:r w:rsidR="00C11F86" w:rsidRPr="0025589C">
        <w:t>eqs</w:t>
      </w:r>
      <w:proofErr w:type="spellEnd"/>
      <w:r w:rsidR="00C11F86" w:rsidRPr="0025589C">
        <w:t>. 1c, 3a, and 5a in</w:t>
      </w:r>
      <w:r w:rsidR="00F2114D" w:rsidRPr="0025589C">
        <w:t xml:space="preserve"> </w:t>
      </w:r>
      <w:r w:rsidRPr="0025589C">
        <w:fldChar w:fldCharType="begin" w:fldLock="1"/>
      </w:r>
      <w:r w:rsidR="00F74E04">
        <w:instrText>ADDIN CSL_CITATION {"citationItems":[{"id":"ITEM-1","itemData":{"DOI":"10.1016/0168-1605(94)90157-0","ISSN":"01681605","PMID":"7873331","abstract":"A new member of the family of growth models described by Baranyi et al. (1993a) is introduced in which the physiological state of the cells is represented by a single variable. The duration of lag is determined by the value of that variable at inoculation and by the post-inoculation environment. When the subculturing procedure is standardized, as occurs in laboratory experiments leading to models, the physiological state of the inoculum is relatively constant and independent of subsequent growth conditions. It is shown that, with cells with the same pre-inoculation history, the product of the lag parameter and the maximum specific growth rate is a simple transformation of the initial physiological state. An important consequence is that it is sufficient to estimate this constant product and to determine how the environmental factors define the specific growth rate without modelling the environment dependence of the lag separately. Assuming that the specific growth rate follows the environmental changes instantaneously, the new model can also describe the bacterial growth in an environment where the factors, such as temperature, pH and a(w), change with time.","author":[{"dropping-particle":"","family":"Baranyi","given":"József","non-dropping-particle":"","parse-names":false,"suffix":""},{"dropping-particle":"","family":"Roberts","given":"Terry A.","non-dropping-particle":"","parse-names":false,"suffix":""}],"container-title":"International Journal of Food Microbiology","id":"ITEM-1","issued":{"date-parts":[["1994"]]},"page":"277-294","title":"A dynamic approach to predicting bacterial growth in food","type":"article-journal","volume":"23"},"uris":["http://www.mendeley.com/documents/?uuid=4a4a90f6-8019-47cf-aa0a-4aa3d269b6ab"]}],"mendeley":{"formattedCitation":"(12)","plainTextFormattedCitation":"(12)","previouslyFormattedCitation":"(12)"},"properties":{"noteIndex":0},"schema":"https://github.com/citation-style-language/schema/raw/master/csl-citation.json"}</w:instrText>
      </w:r>
      <w:r w:rsidRPr="0025589C">
        <w:fldChar w:fldCharType="separate"/>
      </w:r>
      <w:r w:rsidR="00667056" w:rsidRPr="00667056">
        <w:rPr>
          <w:noProof/>
        </w:rPr>
        <w:t>(12)</w:t>
      </w:r>
      <w:r w:rsidRPr="0025589C">
        <w:fldChar w:fldCharType="end"/>
      </w:r>
      <w:r w:rsidR="00707C5F" w:rsidRPr="0025589C">
        <w:t xml:space="preserve">; for a derivation of eq. 1 and further details, see </w:t>
      </w:r>
      <w:r w:rsidR="00262B0E" w:rsidRPr="001803EA">
        <w:rPr>
          <w:b/>
          <w:bCs/>
        </w:rPr>
        <w:t>Appendix</w:t>
      </w:r>
      <w:r w:rsidR="00707C5F" w:rsidRPr="001803EA">
        <w:rPr>
          <w:b/>
          <w:bCs/>
        </w:rPr>
        <w:t xml:space="preserve"> 1</w:t>
      </w:r>
      <w:r w:rsidR="00707C5F" w:rsidRPr="0025589C">
        <w:t>)</w:t>
      </w:r>
      <w:r w:rsidRPr="0025589C">
        <w:t>:</w:t>
      </w:r>
    </w:p>
    <w:p w14:paraId="2006ED86" w14:textId="648D25A4" w:rsidR="009D7074" w:rsidRPr="0025589C" w:rsidRDefault="00B5596A" w:rsidP="00C34C28">
      <w:pPr>
        <w:jc w:val="right"/>
      </w:pPr>
      <m:oMath>
        <m:f>
          <m:fPr>
            <m:ctrlPr>
              <w:rPr>
                <w:rFonts w:ascii="Cambria Math" w:hAnsi="Cambria Math"/>
                <w:i/>
              </w:rPr>
            </m:ctrlPr>
          </m:fPr>
          <m:num>
            <m:r>
              <w:rPr>
                <w:rFonts w:ascii="Cambria Math" w:hAnsi="Cambria Math"/>
              </w:rPr>
              <m:t>dN</m:t>
            </m:r>
          </m:num>
          <m:den>
            <m:r>
              <w:rPr>
                <w:rFonts w:ascii="Cambria Math" w:hAnsi="Cambria Math"/>
              </w:rPr>
              <m:t>dt</m:t>
            </m:r>
          </m:den>
        </m:f>
        <m:r>
          <w:rPr>
            <w:rFonts w:ascii="Cambria Math" w:hAnsi="Cambria Math"/>
          </w:rPr>
          <m:t>=r</m:t>
        </m:r>
        <m:r>
          <w:rPr>
            <w:rFonts w:ascii="MS Mincho" w:eastAsia="MS Mincho" w:hAnsi="MS Mincho" w:cs="MS Mincho"/>
          </w:rPr>
          <m:t>⋅</m:t>
        </m:r>
        <m:r>
          <w:rPr>
            <w:rFonts w:ascii="Cambria Math" w:hAnsi="Cambria Math"/>
          </w:rPr>
          <m:t>α</m:t>
        </m:r>
        <m:d>
          <m:dPr>
            <m:ctrlPr>
              <w:rPr>
                <w:rFonts w:ascii="Cambria Math" w:hAnsi="Cambria Math"/>
                <w:i/>
              </w:rPr>
            </m:ctrlPr>
          </m:dPr>
          <m:e>
            <m:r>
              <w:rPr>
                <w:rFonts w:ascii="Cambria Math" w:hAnsi="Cambria Math"/>
              </w:rPr>
              <m:t>t</m:t>
            </m:r>
          </m:e>
        </m:d>
        <m:r>
          <w:rPr>
            <w:rFonts w:ascii="MS Mincho" w:eastAsia="MS Mincho" w:hAnsi="MS Mincho" w:cs="MS Mincho"/>
          </w:rPr>
          <m:t>⋅</m:t>
        </m:r>
        <m:r>
          <w:rPr>
            <w:rFonts w:ascii="Cambria Math" w:hAnsi="Cambria Math"/>
          </w:rPr>
          <m:t>N</m:t>
        </m:r>
        <m:d>
          <m:dPr>
            <m:ctrlPr>
              <w:rPr>
                <w:rFonts w:ascii="Cambria Math" w:hAnsi="Cambria Math"/>
                <w:i/>
              </w:rPr>
            </m:ctrlPr>
          </m:dPr>
          <m:e>
            <m:r>
              <w:rPr>
                <w:rFonts w:ascii="Cambria Math" w:hAnsi="Cambria Math"/>
              </w:rPr>
              <m:t>1</m:t>
            </m:r>
            <m:r>
              <w:rPr>
                <w:rFonts w:ascii="Helvetica" w:eastAsia="Helvetica" w:hAnsi="Helvetica" w:cs="Helvetica"/>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N</m:t>
                        </m:r>
                      </m:num>
                      <m:den>
                        <m:r>
                          <w:rPr>
                            <w:rFonts w:ascii="Cambria Math" w:hAnsi="Cambria Math"/>
                          </w:rPr>
                          <m:t>K</m:t>
                        </m:r>
                      </m:den>
                    </m:f>
                  </m:e>
                </m:d>
              </m:e>
              <m:sup>
                <m:r>
                  <w:rPr>
                    <w:rFonts w:ascii="Cambria Math" w:hAnsi="Cambria Math"/>
                  </w:rPr>
                  <m:t>ν</m:t>
                </m:r>
              </m:sup>
            </m:sSup>
          </m:e>
        </m:d>
      </m:oMath>
      <w:r w:rsidR="007A7F01" w:rsidRPr="0025589C">
        <w:t xml:space="preserve">                                           </w:t>
      </w:r>
      <w:r w:rsidR="003465C8">
        <w:t>(1)</w:t>
      </w:r>
    </w:p>
    <w:p w14:paraId="6A92DC00" w14:textId="23A414EF" w:rsidR="007A7F01" w:rsidRPr="0025589C" w:rsidRDefault="007A7F01" w:rsidP="00C34C28">
      <w:r w:rsidRPr="00876E70">
        <w:t xml:space="preserve">where </w:t>
      </w:r>
      <m:oMath>
        <m:r>
          <w:rPr>
            <w:rFonts w:ascii="Cambria Math" w:hAnsi="Cambria Math"/>
          </w:rPr>
          <m:t>t</m:t>
        </m:r>
      </m:oMath>
      <w:r w:rsidRPr="00876E70">
        <w:t xml:space="preserve"> is time,</w:t>
      </w:r>
      <w:r w:rsidR="00C11F86" w:rsidRPr="00876E70">
        <w:t xml:space="preserve"> </w:t>
      </w:r>
      <m:oMath>
        <m:r>
          <w:rPr>
            <w:rFonts w:ascii="Cambria Math" w:hAnsi="Cambria Math"/>
          </w:rPr>
          <m:t>N=N(t)</m:t>
        </m:r>
      </m:oMath>
      <w:r w:rsidR="00C11F86" w:rsidRPr="00876E70">
        <w:t xml:space="preserve"> is the </w:t>
      </w:r>
      <w:r w:rsidR="00707C5F" w:rsidRPr="00876E70">
        <w:t xml:space="preserve">cell </w:t>
      </w:r>
      <w:r w:rsidR="00C11F86" w:rsidRPr="00876E70">
        <w:t xml:space="preserve">density at time </w:t>
      </w:r>
      <m:oMath>
        <m:r>
          <w:rPr>
            <w:rFonts w:ascii="Cambria Math" w:hAnsi="Cambria Math"/>
          </w:rPr>
          <m:t>t</m:t>
        </m:r>
      </m:oMath>
      <w:r w:rsidR="00C11F86" w:rsidRPr="00876E70">
        <w:t>,</w:t>
      </w:r>
      <w:r w:rsidRPr="00876E70">
        <w:t xml:space="preserve"> </w:t>
      </w:r>
      <m:oMath>
        <m:r>
          <w:rPr>
            <w:rFonts w:ascii="Cambria Math" w:hAnsi="Cambria Math"/>
          </w:rPr>
          <m:t>r</m:t>
        </m:r>
      </m:oMath>
      <w:r w:rsidRPr="00876E70">
        <w:t xml:space="preserve"> is the specific growth rate </w:t>
      </w:r>
      <w:r w:rsidR="002C4B07" w:rsidRPr="00876E70">
        <w:t>at</w:t>
      </w:r>
      <w:r w:rsidRPr="00876E70">
        <w:t xml:space="preserve"> low density, </w:t>
      </w:r>
      <m:oMath>
        <m:r>
          <w:rPr>
            <w:rFonts w:ascii="Cambria Math" w:hAnsi="Cambria Math"/>
          </w:rPr>
          <m:t>K</m:t>
        </m:r>
      </m:oMath>
      <w:r w:rsidRPr="00876E70">
        <w:t xml:space="preserve"> is the maximum </w:t>
      </w:r>
      <w:r w:rsidR="00707C5F" w:rsidRPr="00876E70">
        <w:t xml:space="preserve">cell </w:t>
      </w:r>
      <w:r w:rsidRPr="00876E70">
        <w:t xml:space="preserve">density, </w:t>
      </w:r>
      <m:oMath>
        <m:r>
          <w:rPr>
            <w:rFonts w:ascii="Cambria Math" w:hAnsi="Cambria Math"/>
          </w:rPr>
          <m:t>ν</m:t>
        </m:r>
      </m:oMath>
      <w:r w:rsidRPr="00876E70">
        <w:t xml:space="preserve"> </w:t>
      </w:r>
      <w:r w:rsidRPr="00876E70">
        <w:rPr>
          <w:iCs/>
        </w:rPr>
        <w:t>is a deceleration parameter</w:t>
      </w:r>
      <w:r w:rsidR="00C11F86" w:rsidRPr="00876E70">
        <w:rPr>
          <w:iCs/>
        </w:rPr>
        <w:t xml:space="preserve">, and </w:t>
      </w:r>
      <m:oMath>
        <m:r>
          <w:rPr>
            <w:rFonts w:ascii="Cambria Math" w:hAnsi="Cambria Math"/>
          </w:rPr>
          <m:t>α</m:t>
        </m:r>
        <m:d>
          <m:dPr>
            <m:ctrlPr>
              <w:rPr>
                <w:rFonts w:ascii="Cambria Math" w:hAnsi="Cambria Math"/>
                <w:i/>
              </w:rPr>
            </m:ctrlPr>
          </m:dPr>
          <m:e>
            <m:r>
              <w:rPr>
                <w:rFonts w:ascii="Cambria Math" w:hAnsi="Cambria Math"/>
              </w:rPr>
              <m:t>t</m:t>
            </m:r>
          </m:e>
        </m:d>
      </m:oMath>
      <w:r w:rsidR="00C11F86" w:rsidRPr="00876E70">
        <w:t xml:space="preserve"> is the adjustment function</w:t>
      </w:r>
      <w:r w:rsidR="009D5CE5" w:rsidRPr="00876E70">
        <w:t xml:space="preserve"> </w:t>
      </w:r>
      <m:oMath>
        <m:d>
          <m:dPr>
            <m:ctrlPr>
              <w:rPr>
                <w:rFonts w:ascii="Cambria Math" w:hAnsi="Cambria Math"/>
                <w:i/>
              </w:rPr>
            </m:ctrlPr>
          </m:dPr>
          <m:e>
            <m:r>
              <w:rPr>
                <w:rFonts w:ascii="Cambria Math" w:hAnsi="Cambria Math"/>
              </w:rPr>
              <m:t>0≤α</m:t>
            </m:r>
            <m:d>
              <m:dPr>
                <m:ctrlPr>
                  <w:rPr>
                    <w:rFonts w:ascii="Cambria Math" w:hAnsi="Cambria Math"/>
                    <w:i/>
                  </w:rPr>
                </m:ctrlPr>
              </m:dPr>
              <m:e>
                <m:r>
                  <w:rPr>
                    <w:rFonts w:ascii="Cambria Math" w:hAnsi="Cambria Math"/>
                  </w:rPr>
                  <m:t>t</m:t>
                </m:r>
              </m:e>
            </m:d>
            <m:r>
              <w:rPr>
                <w:rFonts w:ascii="Cambria Math" w:eastAsia="Helvetica" w:hAnsi="Cambria Math" w:cs="Helvetica"/>
              </w:rPr>
              <m:t>≤</m:t>
            </m:r>
            <m:r>
              <w:rPr>
                <w:rFonts w:ascii="Cambria Math" w:hAnsi="Cambria Math"/>
              </w:rPr>
              <m:t>1</m:t>
            </m:r>
          </m:e>
        </m:d>
      </m:oMath>
      <w:r w:rsidR="00707C5F" w:rsidRPr="00876E70">
        <w:t xml:space="preserve">, which </w:t>
      </w:r>
      <w:r w:rsidRPr="00876E70">
        <w:t xml:space="preserve">describes the fraction of the population that </w:t>
      </w:r>
      <w:r w:rsidR="00651E9E" w:rsidRPr="00876E70">
        <w:t xml:space="preserve">has adjusted to the new </w:t>
      </w:r>
      <w:r w:rsidR="00B02278" w:rsidRPr="00876E70">
        <w:t xml:space="preserve">growth </w:t>
      </w:r>
      <w:r w:rsidR="00651E9E" w:rsidRPr="00876E70">
        <w:t>conditions</w:t>
      </w:r>
      <w:r w:rsidRPr="00876E70">
        <w:t xml:space="preserve"> </w:t>
      </w:r>
      <w:r w:rsidR="00E42EF9" w:rsidRPr="00876E70">
        <w:t xml:space="preserve">by </w:t>
      </w:r>
      <w:r w:rsidRPr="00876E70">
        <w:t xml:space="preserve">time </w:t>
      </w:r>
      <m:oMath>
        <m:r>
          <w:rPr>
            <w:rFonts w:ascii="Cambria Math" w:hAnsi="Cambria Math"/>
          </w:rPr>
          <m:t>t</m:t>
        </m:r>
      </m:oMath>
      <w:r w:rsidRPr="00876E70">
        <w:t xml:space="preserve">. </w:t>
      </w:r>
      <w:r w:rsidR="00707C5F" w:rsidRPr="00876E70">
        <w:t>In</w:t>
      </w:r>
      <w:r w:rsidR="00707C5F" w:rsidRPr="0025589C">
        <w:t xml:space="preserve"> microbial experiments</w:t>
      </w:r>
      <w:r w:rsidRPr="0025589C">
        <w:t xml:space="preserve">, </w:t>
      </w:r>
      <w:r w:rsidR="005E5D76" w:rsidRPr="0025589C">
        <w:t xml:space="preserve">an </w:t>
      </w:r>
      <w:r w:rsidRPr="0025589C">
        <w:t>overnight liquid culture</w:t>
      </w:r>
      <w:r w:rsidR="005E5D76" w:rsidRPr="0025589C">
        <w:t xml:space="preserve"> of microorganisms that has reached </w:t>
      </w:r>
      <w:r w:rsidRPr="0025589C">
        <w:t>stationary phase</w:t>
      </w:r>
      <w:r w:rsidR="005E5D76" w:rsidRPr="0025589C">
        <w:t xml:space="preserve"> is</w:t>
      </w:r>
      <w:r w:rsidR="00707C5F" w:rsidRPr="0025589C">
        <w:t xml:space="preserve"> typically</w:t>
      </w:r>
      <w:r w:rsidRPr="0025589C">
        <w:t xml:space="preserve"> diluted into fresh media. </w:t>
      </w:r>
      <w:r w:rsidR="00D96F6C" w:rsidRPr="0025589C">
        <w:t xml:space="preserve">Following dilution, </w:t>
      </w:r>
      <w:r w:rsidR="00C11F86" w:rsidRPr="0025589C">
        <w:t xml:space="preserve">cells </w:t>
      </w:r>
      <w:r w:rsidR="005E5D76" w:rsidRPr="0025589C">
        <w:t xml:space="preserve">enter lag phase </w:t>
      </w:r>
      <w:r w:rsidR="00651E9E" w:rsidRPr="0025589C">
        <w:t>until</w:t>
      </w:r>
      <w:r w:rsidR="005E5D76" w:rsidRPr="0025589C">
        <w:t xml:space="preserve"> they adjust to the new growth conditions.</w:t>
      </w:r>
      <w:r w:rsidRPr="0025589C">
        <w:t xml:space="preserve"> </w:t>
      </w:r>
      <w:r w:rsidR="005E5D76" w:rsidRPr="0025589C">
        <w:t xml:space="preserve">We chose the </w:t>
      </w:r>
      <w:r w:rsidRPr="0025589C">
        <w:t>specific a</w:t>
      </w:r>
      <w:r w:rsidR="00C11F86" w:rsidRPr="0025589C">
        <w:t xml:space="preserve">djustment function </w:t>
      </w:r>
      <w:r w:rsidRPr="0025589C">
        <w:t xml:space="preserve">suggested by </w:t>
      </w:r>
      <w:proofErr w:type="spellStart"/>
      <w:r w:rsidRPr="0025589C">
        <w:t>Baranyi</w:t>
      </w:r>
      <w:proofErr w:type="spellEnd"/>
      <w:r w:rsidRPr="0025589C">
        <w:t xml:space="preserve"> and Roberts</w:t>
      </w:r>
      <w:r w:rsidR="00FB039B" w:rsidRPr="0025589C">
        <w:t xml:space="preserve"> </w:t>
      </w:r>
      <w:r w:rsidRPr="0025589C">
        <w:fldChar w:fldCharType="begin" w:fldLock="1"/>
      </w:r>
      <w:r w:rsidR="00F74E04">
        <w:instrText>ADDIN CSL_CITATION {"citationItems":[{"id":"ITEM-1","itemData":{"DOI":"10.1016/0168-1605(94)90157-0","ISSN":"01681605","PMID":"7873331","abstract":"A new member of the family of growth models described by Baranyi et al. (1993a) is introduced in which the physiological state of the cells is represented by a single variable. The duration of lag is determined by the value of that variable at inoculation and by the post-inoculation environment. When the subculturing procedure is standardized, as occurs in laboratory experiments leading to models, the physiological state of the inoculum is relatively constant and independent of subsequent growth conditions. It is shown that, with cells with the same pre-inoculation history, the product of the lag parameter and the maximum specific growth rate is a simple transformation of the initial physiological state. An important consequence is that it is sufficient to estimate this constant product and to determine how the environmental factors define the specific growth rate without modelling the environment dependence of the lag separately. Assuming that the specific growth rate follows the environmental changes instantaneously, the new model can also describe the bacterial growth in an environment where the factors, such as temperature, pH and a(w), change with time.","author":[{"dropping-particle":"","family":"Baranyi","given":"József","non-dropping-particle":"","parse-names":false,"suffix":""},{"dropping-particle":"","family":"Roberts","given":"Terry A.","non-dropping-particle":"","parse-names":false,"suffix":""}],"container-title":"International Journal of Food Microbiology","id":"ITEM-1","issued":{"date-parts":[["1994"]]},"page":"277-294","title":"A dynamic approach to predicting bacterial growth in food","type":"article-journal","volume":"23"},"suppress-author":1,"uris":["http://www.mendeley.com/documents/?uuid=4a4a90f6-8019-47cf-aa0a-4aa3d269b6ab"]}],"mendeley":{"formattedCitation":"(12)","plainTextFormattedCitation":"(12)","previouslyFormattedCitation":"(12)"},"properties":{"noteIndex":0},"schema":"https://github.com/citation-style-language/schema/raw/master/csl-citation.json"}</w:instrText>
      </w:r>
      <w:r w:rsidRPr="0025589C">
        <w:fldChar w:fldCharType="separate"/>
      </w:r>
      <w:r w:rsidR="00667056" w:rsidRPr="00667056">
        <w:rPr>
          <w:noProof/>
        </w:rPr>
        <w:t>(12)</w:t>
      </w:r>
      <w:r w:rsidRPr="0025589C">
        <w:fldChar w:fldCharType="end"/>
      </w:r>
      <w:r w:rsidR="005E5D76" w:rsidRPr="0025589C">
        <w:t>, which is</w:t>
      </w:r>
      <w:r w:rsidRPr="0025589C">
        <w:t xml:space="preserve"> both computationally convenient and biological</w:t>
      </w:r>
      <w:r w:rsidR="005E5D76" w:rsidRPr="0025589C">
        <w:t xml:space="preserve">ly </w:t>
      </w:r>
      <w:r w:rsidRPr="0025589C">
        <w:t xml:space="preserve"> </w:t>
      </w:r>
      <w:r w:rsidR="005E5D76" w:rsidRPr="00876E70">
        <w:t>interpretable</w:t>
      </w:r>
      <w:r w:rsidR="00707C5F" w:rsidRPr="00876E70">
        <w:t xml:space="preserve">: </w:t>
      </w:r>
      <m:oMath>
        <m:r>
          <w:rPr>
            <w:rFonts w:ascii="Cambria Math" w:hAnsi="Cambria Math"/>
          </w:rPr>
          <m:t>α(t)=</m:t>
        </m:r>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0</m:t>
                </m:r>
              </m:sub>
            </m:sSub>
          </m:num>
          <m:den>
            <m:sSub>
              <m:sSubPr>
                <m:ctrlPr>
                  <w:rPr>
                    <w:rFonts w:ascii="Cambria Math" w:hAnsi="Cambria Math"/>
                    <w:i/>
                  </w:rPr>
                </m:ctrlPr>
              </m:sSubPr>
              <m:e>
                <m:r>
                  <w:rPr>
                    <w:rFonts w:ascii="Cambria Math" w:hAnsi="Cambria Math"/>
                  </w:rPr>
                  <m:t>q</m:t>
                </m:r>
              </m:e>
              <m:sub>
                <m:r>
                  <w:rPr>
                    <w:rFonts w:ascii="Cambria Math" w:hAnsi="Cambria Math"/>
                  </w:rPr>
                  <m:t>0</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eastAsia="Helvetica" w:hAnsi="Cambria Math" w:cs="Helvetica"/>
                  </w:rPr>
                  <m:t>-</m:t>
                </m:r>
                <m:r>
                  <w:rPr>
                    <w:rFonts w:ascii="Cambria Math" w:hAnsi="Cambria Math"/>
                  </w:rPr>
                  <m:t>mt</m:t>
                </m:r>
              </m:sup>
            </m:sSup>
          </m:den>
        </m:f>
      </m:oMath>
      <w:r w:rsidR="00707C5F" w:rsidRPr="00876E70">
        <w:t>, where</w:t>
      </w:r>
      <w:r w:rsidRPr="00876E70">
        <w:t xml:space="preserve"> </w:t>
      </w:r>
      <m:oMath>
        <m:sSub>
          <m:sSubPr>
            <m:ctrlPr>
              <w:rPr>
                <w:rFonts w:ascii="Cambria Math" w:hAnsi="Cambria Math"/>
                <w:i/>
              </w:rPr>
            </m:ctrlPr>
          </m:sSubPr>
          <m:e>
            <m:r>
              <w:rPr>
                <w:rFonts w:ascii="Cambria Math" w:hAnsi="Cambria Math"/>
              </w:rPr>
              <m:t>q</m:t>
            </m:r>
          </m:e>
          <m:sub>
            <m:r>
              <w:rPr>
                <w:rFonts w:ascii="Cambria Math" w:hAnsi="Cambria Math"/>
              </w:rPr>
              <m:t>0</m:t>
            </m:r>
          </m:sub>
        </m:sSub>
      </m:oMath>
      <w:r w:rsidRPr="00876E70">
        <w:t xml:space="preserve"> characterizes the physiological state of the initial population, and </w:t>
      </w:r>
      <m:oMath>
        <m:r>
          <w:rPr>
            <w:rFonts w:ascii="Cambria Math" w:hAnsi="Cambria Math"/>
          </w:rPr>
          <m:t>m</m:t>
        </m:r>
      </m:oMath>
      <w:r w:rsidRPr="00876E70">
        <w:t xml:space="preserve"> is</w:t>
      </w:r>
      <w:r w:rsidRPr="0025589C">
        <w:t xml:space="preserve"> the rate at which the physiological state adjusts to </w:t>
      </w:r>
      <w:r w:rsidR="00651E9E" w:rsidRPr="0025589C">
        <w:t xml:space="preserve">the new </w:t>
      </w:r>
      <w:r w:rsidRPr="0025589C">
        <w:t>growth conditions.</w:t>
      </w:r>
    </w:p>
    <w:p w14:paraId="18D08C5A" w14:textId="4933A5CF" w:rsidR="007A7F01" w:rsidRPr="0025589C" w:rsidRDefault="007A7F01" w:rsidP="00C34C28">
      <w:r w:rsidRPr="0025589C">
        <w:t xml:space="preserve">The </w:t>
      </w:r>
      <w:proofErr w:type="spellStart"/>
      <w:r w:rsidRPr="0025589C">
        <w:t>Baranyi</w:t>
      </w:r>
      <w:proofErr w:type="spellEnd"/>
      <w:r w:rsidRPr="0025589C">
        <w:t>-Roberts differential equation (eq. 1) has a closed form solution:</w:t>
      </w:r>
    </w:p>
    <w:p w14:paraId="13A51C6F" w14:textId="4D16A008" w:rsidR="007A7F01" w:rsidRPr="0025589C" w:rsidRDefault="00707C5F" w:rsidP="00C34C28">
      <w:pPr>
        <w:jc w:val="right"/>
      </w:pPr>
      <m:oMath>
        <m:r>
          <w:rPr>
            <w:rFonts w:ascii="Cambria Math" w:hAnsi="Cambria Math"/>
          </w:rPr>
          <m:t>N</m:t>
        </m:r>
        <m:d>
          <m:dPr>
            <m:ctrlPr>
              <w:rPr>
                <w:rFonts w:ascii="Cambria Math" w:hAnsi="Cambria Math"/>
              </w:rPr>
            </m:ctrlPr>
          </m:dPr>
          <m:e>
            <m:r>
              <w:rPr>
                <w:rFonts w:ascii="Cambria Math" w:hAnsi="Cambria Math"/>
              </w:rPr>
              <m:t>t</m:t>
            </m:r>
          </m:e>
        </m:d>
        <m:r>
          <m:rPr>
            <m:sty m:val="p"/>
          </m:rPr>
          <w:rPr>
            <w:rFonts w:ascii="Cambria Math" w:hAnsi="Cambria Math"/>
          </w:rPr>
          <m:t>=</m:t>
        </m:r>
        <m:f>
          <m:fPr>
            <m:type m:val="lin"/>
            <m:ctrlPr>
              <w:rPr>
                <w:rFonts w:ascii="Cambria Math" w:hAnsi="Cambria Math"/>
              </w:rPr>
            </m:ctrlPr>
          </m:fPr>
          <m:num>
            <m:r>
              <w:rPr>
                <w:rFonts w:ascii="Cambria Math" w:hAnsi="Cambria Math"/>
              </w:rPr>
              <m:t>K</m:t>
            </m:r>
          </m:num>
          <m:den>
            <m:sSup>
              <m:sSupPr>
                <m:ctrlPr>
                  <w:rPr>
                    <w:rFonts w:ascii="Cambria Math" w:hAnsi="Cambria Math"/>
                  </w:rPr>
                </m:ctrlPr>
              </m:sSupPr>
              <m:e>
                <m:d>
                  <m:dPr>
                    <m:begChr m:val="["/>
                    <m:endChr m:val="]"/>
                    <m:ctrlPr>
                      <w:rPr>
                        <w:rFonts w:ascii="Cambria Math" w:hAnsi="Cambria Math"/>
                      </w:rPr>
                    </m:ctrlPr>
                  </m:dPr>
                  <m:e>
                    <m:r>
                      <m:rPr>
                        <m:sty m:val="p"/>
                      </m:rPr>
                      <w:rPr>
                        <w:rFonts w:ascii="Cambria Math" w:hAnsi="Cambria Math"/>
                      </w:rPr>
                      <m:t>1</m:t>
                    </m:r>
                    <m:r>
                      <m:rPr>
                        <m:sty m:val="p"/>
                      </m:rPr>
                      <w:rPr>
                        <w:rFonts w:ascii="Helvetica" w:eastAsia="Helvetica" w:hAnsi="Helvetica" w:cs="Helvetica"/>
                      </w:rPr>
                      <m:t>-</m:t>
                    </m:r>
                    <m:d>
                      <m:dPr>
                        <m:ctrlPr>
                          <w:rPr>
                            <w:rFonts w:ascii="Cambria Math" w:hAnsi="Cambria Math"/>
                          </w:rPr>
                        </m:ctrlPr>
                      </m:dPr>
                      <m:e>
                        <m:r>
                          <m:rPr>
                            <m:sty m:val="p"/>
                          </m:rPr>
                          <w:rPr>
                            <w:rFonts w:ascii="Cambria Math" w:hAnsi="Cambria Math"/>
                          </w:rPr>
                          <m:t>1</m:t>
                        </m:r>
                        <m:r>
                          <m:rPr>
                            <m:sty m:val="p"/>
                          </m:rPr>
                          <w:rPr>
                            <w:rFonts w:ascii="Helvetica" w:eastAsia="Helvetica" w:hAnsi="Helvetica" w:cs="Helvetica"/>
                          </w:rPr>
                          <m:t>-</m:t>
                        </m:r>
                        <m:sSup>
                          <m:sSupPr>
                            <m:ctrlPr>
                              <w:rPr>
                                <w:rFonts w:ascii="Cambria Math" w:hAnsi="Cambria Math"/>
                              </w:rPr>
                            </m:ctrlPr>
                          </m:sSupPr>
                          <m:e>
                            <m:d>
                              <m:dPr>
                                <m:ctrlPr>
                                  <w:rPr>
                                    <w:rFonts w:ascii="Cambria Math" w:hAnsi="Cambria Math"/>
                                  </w:rPr>
                                </m:ctrlPr>
                              </m:dPr>
                              <m:e>
                                <m:f>
                                  <m:fPr>
                                    <m:ctrlPr>
                                      <w:rPr>
                                        <w:rFonts w:ascii="Cambria Math" w:hAnsi="Cambria Math"/>
                                      </w:rPr>
                                    </m:ctrlPr>
                                  </m:fPr>
                                  <m:num>
                                    <m:r>
                                      <w:rPr>
                                        <w:rFonts w:ascii="Cambria Math" w:hAnsi="Cambria Math"/>
                                      </w:rPr>
                                      <m:t>K</m:t>
                                    </m:r>
                                  </m:num>
                                  <m:den>
                                    <m:sSub>
                                      <m:sSubPr>
                                        <m:ctrlPr>
                                          <w:rPr>
                                            <w:rFonts w:ascii="Cambria Math" w:hAnsi="Cambria Math"/>
                                          </w:rPr>
                                        </m:ctrlPr>
                                      </m:sSubPr>
                                      <m:e>
                                        <m:r>
                                          <w:rPr>
                                            <w:rFonts w:ascii="Cambria Math" w:hAnsi="Cambria Math"/>
                                          </w:rPr>
                                          <m:t>N</m:t>
                                        </m:r>
                                      </m:e>
                                      <m:sub>
                                        <m:r>
                                          <m:rPr>
                                            <m:sty m:val="p"/>
                                          </m:rPr>
                                          <w:rPr>
                                            <w:rFonts w:ascii="Cambria Math" w:hAnsi="Cambria Math"/>
                                          </w:rPr>
                                          <m:t>0</m:t>
                                        </m:r>
                                      </m:sub>
                                    </m:sSub>
                                  </m:den>
                                </m:f>
                              </m:e>
                            </m:d>
                          </m:e>
                          <m:sup>
                            <m:r>
                              <w:rPr>
                                <w:rFonts w:ascii="Cambria Math" w:hAnsi="Cambria Math"/>
                              </w:rPr>
                              <m:t>ν</m:t>
                            </m:r>
                          </m:sup>
                        </m:sSup>
                      </m:e>
                    </m:d>
                    <m:sSup>
                      <m:sSupPr>
                        <m:ctrlPr>
                          <w:rPr>
                            <w:rFonts w:ascii="Cambria Math" w:hAnsi="Cambria Math"/>
                          </w:rPr>
                        </m:ctrlPr>
                      </m:sSupPr>
                      <m:e>
                        <m:r>
                          <w:rPr>
                            <w:rFonts w:ascii="Cambria Math" w:hAnsi="Cambria Math"/>
                          </w:rPr>
                          <m:t>e</m:t>
                        </m:r>
                      </m:e>
                      <m:sup>
                        <m:r>
                          <m:rPr>
                            <m:sty m:val="p"/>
                          </m:rPr>
                          <w:rPr>
                            <w:rFonts w:ascii="Helvetica" w:eastAsia="Helvetica" w:hAnsi="Helvetica" w:cs="Helvetica"/>
                          </w:rPr>
                          <m:t>-</m:t>
                        </m:r>
                        <m:r>
                          <w:rPr>
                            <w:rFonts w:ascii="Cambria Math" w:hAnsi="Cambria Math"/>
                          </w:rPr>
                          <m:t>r</m:t>
                        </m:r>
                        <m:r>
                          <m:rPr>
                            <m:sty m:val="p"/>
                          </m:rPr>
                          <w:rPr>
                            <w:rFonts w:ascii="Cambria Math" w:hAnsi="Cambria Math"/>
                          </w:rPr>
                          <m:t xml:space="preserve"> </m:t>
                        </m:r>
                        <m:r>
                          <w:rPr>
                            <w:rFonts w:ascii="Cambria Math" w:hAnsi="Cambria Math"/>
                          </w:rPr>
                          <m:t>νA</m:t>
                        </m:r>
                        <m:d>
                          <m:dPr>
                            <m:ctrlPr>
                              <w:rPr>
                                <w:rFonts w:ascii="Cambria Math" w:hAnsi="Cambria Math"/>
                              </w:rPr>
                            </m:ctrlPr>
                          </m:dPr>
                          <m:e>
                            <m:r>
                              <w:rPr>
                                <w:rFonts w:ascii="Cambria Math" w:hAnsi="Cambria Math"/>
                              </w:rPr>
                              <m:t>t</m:t>
                            </m:r>
                          </m:e>
                        </m:d>
                      </m:sup>
                    </m:sSup>
                    <m:r>
                      <m:rPr>
                        <m:sty m:val="p"/>
                      </m:rPr>
                      <w:rPr>
                        <w:rFonts w:ascii="Cambria Math" w:hAnsi="Cambria Math"/>
                      </w:rPr>
                      <m:t xml:space="preserve"> </m:t>
                    </m:r>
                  </m:e>
                </m:d>
              </m:e>
              <m:sup>
                <m:f>
                  <m:fPr>
                    <m:type m:val="skw"/>
                    <m:ctrlPr>
                      <w:rPr>
                        <w:rFonts w:ascii="Cambria Math" w:hAnsi="Cambria Math"/>
                      </w:rPr>
                    </m:ctrlPr>
                  </m:fPr>
                  <m:num>
                    <m:r>
                      <m:rPr>
                        <m:sty m:val="p"/>
                      </m:rPr>
                      <w:rPr>
                        <w:rFonts w:ascii="Cambria Math" w:hAnsi="Cambria Math"/>
                      </w:rPr>
                      <m:t>1</m:t>
                    </m:r>
                  </m:num>
                  <m:den>
                    <m:r>
                      <w:rPr>
                        <w:rFonts w:ascii="Cambria Math" w:hAnsi="Cambria Math"/>
                      </w:rPr>
                      <m:t>ν</m:t>
                    </m:r>
                  </m:den>
                </m:f>
              </m:sup>
            </m:sSup>
          </m:den>
        </m:f>
        <m:r>
          <w:rPr>
            <w:rFonts w:ascii="Cambria Math" w:hAnsi="Cambria Math"/>
          </w:rPr>
          <m:t xml:space="preserve">                             </m:t>
        </m:r>
      </m:oMath>
      <w:r w:rsidR="00221500">
        <w:t>(</w:t>
      </w:r>
      <w:r w:rsidR="00B57EC6" w:rsidRPr="0025589C">
        <w:t>2</w:t>
      </w:r>
      <w:r w:rsidR="009D5CE5">
        <w:t>a</w:t>
      </w:r>
      <w:r w:rsidR="00221500">
        <w:t>)</w:t>
      </w:r>
    </w:p>
    <w:p w14:paraId="15418799" w14:textId="7B0D9839" w:rsidR="009D5CE5" w:rsidRDefault="009D5CE5" w:rsidP="00C34C28">
      <w:pPr>
        <w:jc w:val="right"/>
      </w:pPr>
      <m:oMath>
        <m:r>
          <w:rPr>
            <w:rFonts w:ascii="Cambria Math" w:hAnsi="Cambria Math"/>
          </w:rPr>
          <m:t>A</m:t>
        </m:r>
        <m:d>
          <m:dPr>
            <m:ctrlPr>
              <w:rPr>
                <w:rFonts w:ascii="Cambria Math" w:hAnsi="Cambria Math"/>
                <w:i/>
              </w:rPr>
            </m:ctrlPr>
          </m:dPr>
          <m:e>
            <m:r>
              <w:rPr>
                <w:rFonts w:ascii="Cambria Math" w:hAnsi="Cambria Math"/>
              </w:rPr>
              <m:t>t</m:t>
            </m:r>
          </m:e>
        </m:d>
        <m:r>
          <w:rPr>
            <w:rFonts w:ascii="Cambria Math" w:hAnsi="Cambria Math"/>
          </w:rPr>
          <m:t>=</m:t>
        </m:r>
        <m:nary>
          <m:naryPr>
            <m:limLoc m:val="subSup"/>
            <m:ctrlPr>
              <w:rPr>
                <w:rFonts w:ascii="Cambria Math" w:eastAsia="Helvetica" w:hAnsi="Cambria Math" w:cs="Helvetica"/>
                <w:i/>
              </w:rPr>
            </m:ctrlPr>
          </m:naryPr>
          <m:sub>
            <m:r>
              <w:rPr>
                <w:rFonts w:ascii="Cambria Math" w:eastAsia="Helvetica" w:hAnsi="Cambria Math" w:cs="Helvetica"/>
              </w:rPr>
              <m:t>0</m:t>
            </m:r>
          </m:sub>
          <m:sup>
            <m:r>
              <w:rPr>
                <w:rFonts w:ascii="Cambria Math" w:eastAsia="Helvetica" w:hAnsi="Cambria Math" w:cs="Helvetica"/>
              </w:rPr>
              <m:t>t</m:t>
            </m:r>
          </m:sup>
          <m:e>
            <m:r>
              <w:rPr>
                <w:rFonts w:ascii="Cambria Math" w:eastAsia="Helvetica" w:hAnsi="Cambria Math" w:cs="Helvetica"/>
              </w:rPr>
              <m:t>α</m:t>
            </m:r>
            <m:d>
              <m:dPr>
                <m:ctrlPr>
                  <w:rPr>
                    <w:rFonts w:ascii="Cambria Math" w:eastAsia="Helvetica" w:hAnsi="Cambria Math" w:cs="Helvetica"/>
                    <w:i/>
                  </w:rPr>
                </m:ctrlPr>
              </m:dPr>
              <m:e>
                <m:r>
                  <w:rPr>
                    <w:rFonts w:ascii="Cambria Math" w:eastAsia="Helvetica" w:hAnsi="Cambria Math" w:cs="Helvetica"/>
                  </w:rPr>
                  <m:t>t</m:t>
                </m:r>
              </m:e>
            </m:d>
            <m:r>
              <w:rPr>
                <w:rFonts w:ascii="Cambria Math" w:eastAsia="Helvetica" w:hAnsi="Cambria Math" w:cs="Helvetica"/>
              </w:rPr>
              <m:t>dt</m:t>
            </m:r>
          </m:e>
        </m:nary>
        <m:r>
          <w:rPr>
            <w:rFonts w:ascii="Cambria Math" w:eastAsia="Helvetica" w:hAnsi="Cambria Math" w:cs="Helvetica"/>
          </w:rPr>
          <m:t>=t+</m:t>
        </m:r>
        <m:f>
          <m:fPr>
            <m:ctrlPr>
              <w:rPr>
                <w:rFonts w:ascii="Cambria Math" w:eastAsia="Helvetica" w:hAnsi="Cambria Math" w:cs="Helvetica"/>
                <w:i/>
              </w:rPr>
            </m:ctrlPr>
          </m:fPr>
          <m:num>
            <m:r>
              <w:rPr>
                <w:rFonts w:ascii="Cambria Math" w:eastAsia="Helvetica" w:hAnsi="Cambria Math" w:cs="Helvetica"/>
              </w:rPr>
              <m:t>1</m:t>
            </m:r>
          </m:num>
          <m:den>
            <m:r>
              <w:rPr>
                <w:rFonts w:ascii="Cambria Math" w:eastAsia="Helvetica" w:hAnsi="Cambria Math" w:cs="Helvetica"/>
              </w:rPr>
              <m:t>v</m:t>
            </m:r>
          </m:den>
        </m:f>
        <m:func>
          <m:funcPr>
            <m:ctrlPr>
              <w:rPr>
                <w:rFonts w:ascii="Cambria Math" w:eastAsia="Helvetica" w:hAnsi="Cambria Math" w:cs="Helvetica"/>
                <w:i/>
              </w:rPr>
            </m:ctrlPr>
          </m:funcPr>
          <m:fName>
            <m:r>
              <m:rPr>
                <m:sty m:val="p"/>
              </m:rPr>
              <w:rPr>
                <w:rFonts w:ascii="Cambria Math" w:eastAsia="Helvetica" w:hAnsi="Cambria Math" w:cs="Helvetica"/>
              </w:rPr>
              <m:t>log</m:t>
            </m:r>
          </m:fName>
          <m:e>
            <m:d>
              <m:dPr>
                <m:ctrlPr>
                  <w:rPr>
                    <w:rFonts w:ascii="Cambria Math" w:eastAsia="Helvetica" w:hAnsi="Cambria Math" w:cs="Helvetica"/>
                    <w:i/>
                  </w:rPr>
                </m:ctrlPr>
              </m:dPr>
              <m:e>
                <m:f>
                  <m:fPr>
                    <m:ctrlPr>
                      <w:rPr>
                        <w:rFonts w:ascii="Cambria Math" w:eastAsia="Helvetica" w:hAnsi="Cambria Math" w:cs="Helvetica"/>
                        <w:i/>
                      </w:rPr>
                    </m:ctrlPr>
                  </m:fPr>
                  <m:num>
                    <m:sSup>
                      <m:sSupPr>
                        <m:ctrlPr>
                          <w:rPr>
                            <w:rFonts w:ascii="Cambria Math" w:eastAsia="Helvetica" w:hAnsi="Cambria Math" w:cs="Helvetica"/>
                            <w:i/>
                          </w:rPr>
                        </m:ctrlPr>
                      </m:sSupPr>
                      <m:e>
                        <m:r>
                          <w:rPr>
                            <w:rFonts w:ascii="Cambria Math" w:eastAsia="Helvetica" w:hAnsi="Cambria Math" w:cs="Helvetica"/>
                          </w:rPr>
                          <m:t>e</m:t>
                        </m:r>
                      </m:e>
                      <m:sup>
                        <m:r>
                          <w:rPr>
                            <w:rFonts w:ascii="Cambria Math" w:eastAsia="Helvetica" w:hAnsi="Cambria Math" w:cs="Helvetica"/>
                          </w:rPr>
                          <m:t>-vt</m:t>
                        </m:r>
                      </m:sup>
                    </m:sSup>
                    <m:r>
                      <w:rPr>
                        <w:rFonts w:ascii="Cambria Math" w:eastAsia="Helvetica" w:hAnsi="Cambria Math" w:cs="Helvetica"/>
                      </w:rPr>
                      <m:t>+</m:t>
                    </m:r>
                    <m:sSub>
                      <m:sSubPr>
                        <m:ctrlPr>
                          <w:rPr>
                            <w:rFonts w:ascii="Cambria Math" w:eastAsia="Helvetica" w:hAnsi="Cambria Math" w:cs="Helvetica"/>
                            <w:i/>
                          </w:rPr>
                        </m:ctrlPr>
                      </m:sSubPr>
                      <m:e>
                        <m:r>
                          <w:rPr>
                            <w:rFonts w:ascii="Cambria Math" w:eastAsia="Helvetica" w:hAnsi="Cambria Math" w:cs="Helvetica"/>
                          </w:rPr>
                          <m:t>q</m:t>
                        </m:r>
                      </m:e>
                      <m:sub>
                        <m:r>
                          <w:rPr>
                            <w:rFonts w:ascii="Cambria Math" w:eastAsia="Helvetica" w:hAnsi="Cambria Math" w:cs="Helvetica"/>
                          </w:rPr>
                          <m:t>0</m:t>
                        </m:r>
                      </m:sub>
                    </m:sSub>
                  </m:num>
                  <m:den>
                    <m:r>
                      <w:rPr>
                        <w:rFonts w:ascii="Cambria Math" w:eastAsia="Helvetica" w:hAnsi="Cambria Math" w:cs="Helvetica"/>
                      </w:rPr>
                      <m:t>1+</m:t>
                    </m:r>
                    <m:sSub>
                      <m:sSubPr>
                        <m:ctrlPr>
                          <w:rPr>
                            <w:rFonts w:ascii="Cambria Math" w:eastAsia="Helvetica" w:hAnsi="Cambria Math" w:cs="Helvetica"/>
                            <w:i/>
                          </w:rPr>
                        </m:ctrlPr>
                      </m:sSubPr>
                      <m:e>
                        <m:r>
                          <w:rPr>
                            <w:rFonts w:ascii="Cambria Math" w:eastAsia="Helvetica" w:hAnsi="Cambria Math" w:cs="Helvetica"/>
                          </w:rPr>
                          <m:t>q</m:t>
                        </m:r>
                      </m:e>
                      <m:sub>
                        <m:r>
                          <w:rPr>
                            <w:rFonts w:ascii="Cambria Math" w:eastAsia="Helvetica" w:hAnsi="Cambria Math" w:cs="Helvetica"/>
                          </w:rPr>
                          <m:t>0</m:t>
                        </m:r>
                      </m:sub>
                    </m:sSub>
                  </m:den>
                </m:f>
              </m:e>
            </m:d>
          </m:e>
        </m:func>
        <m:r>
          <w:rPr>
            <w:rFonts w:ascii="Cambria Math" w:hAnsi="Cambria Math"/>
          </w:rPr>
          <m:t xml:space="preserve">                             </m:t>
        </m:r>
      </m:oMath>
      <w:r>
        <w:t>(</w:t>
      </w:r>
      <w:r w:rsidRPr="0025589C">
        <w:t>2</w:t>
      </w:r>
      <w:r>
        <w:t>b)</w:t>
      </w:r>
    </w:p>
    <w:p w14:paraId="777B07FF" w14:textId="72C35765" w:rsidR="009D5CE5" w:rsidRDefault="007A7F01" w:rsidP="00C34C28">
      <w:r w:rsidRPr="00876E70">
        <w:t xml:space="preserve">where </w:t>
      </w:r>
      <m:oMath>
        <m:sSub>
          <m:sSubPr>
            <m:ctrlPr>
              <w:rPr>
                <w:rFonts w:ascii="Cambria Math" w:hAnsi="Cambria Math"/>
                <w:i/>
              </w:rPr>
            </m:ctrlPr>
          </m:sSubPr>
          <m:e>
            <m:r>
              <w:rPr>
                <w:rFonts w:ascii="Cambria Math" w:hAnsi="Cambria Math"/>
              </w:rPr>
              <m:t>N</m:t>
            </m:r>
          </m:e>
          <m:sub>
            <m:r>
              <w:rPr>
                <w:rFonts w:ascii="Cambria Math" w:hAnsi="Cambria Math"/>
              </w:rPr>
              <m:t>0</m:t>
            </m:r>
          </m:sub>
        </m:sSub>
        <m:r>
          <w:rPr>
            <w:rFonts w:ascii="Cambria Math" w:hAnsi="Cambria Math"/>
          </w:rPr>
          <m:t>=N(0)</m:t>
        </m:r>
      </m:oMath>
      <w:r w:rsidRPr="00876E70">
        <w:t xml:space="preserve"> is the initial population</w:t>
      </w:r>
      <w:r w:rsidRPr="0025589C">
        <w:t xml:space="preserve"> density. For </w:t>
      </w:r>
      <w:r w:rsidR="00C11F86" w:rsidRPr="0025589C">
        <w:t xml:space="preserve">a </w:t>
      </w:r>
      <w:r w:rsidRPr="0025589C">
        <w:t xml:space="preserve">derivation of </w:t>
      </w:r>
      <w:proofErr w:type="spellStart"/>
      <w:r w:rsidRPr="0025589C">
        <w:t>eq</w:t>
      </w:r>
      <w:r w:rsidR="003754D5">
        <w:t>s</w:t>
      </w:r>
      <w:proofErr w:type="spellEnd"/>
      <w:r w:rsidRPr="0025589C">
        <w:t xml:space="preserve">. 2 from eq. 1, see </w:t>
      </w:r>
      <w:r w:rsidR="00262B0E" w:rsidRPr="00876E70">
        <w:rPr>
          <w:b/>
          <w:bCs/>
        </w:rPr>
        <w:t>Appendix</w:t>
      </w:r>
      <w:r w:rsidR="00707C5F" w:rsidRPr="00876E70">
        <w:rPr>
          <w:b/>
          <w:bCs/>
        </w:rPr>
        <w:t xml:space="preserve"> </w:t>
      </w:r>
      <w:r w:rsidR="00756174" w:rsidRPr="00876E70">
        <w:rPr>
          <w:b/>
          <w:bCs/>
        </w:rPr>
        <w:t>1</w:t>
      </w:r>
      <w:r w:rsidRPr="0025589C">
        <w:t>.</w:t>
      </w:r>
    </w:p>
    <w:p w14:paraId="59BFF25B" w14:textId="256C24C8" w:rsidR="00A9402F" w:rsidRPr="00D26566" w:rsidRDefault="007A7F01" w:rsidP="00C34C28">
      <w:r w:rsidRPr="00221500">
        <w:rPr>
          <w:b/>
          <w:bCs/>
        </w:rPr>
        <w:t>Model fitting</w:t>
      </w:r>
      <w:r w:rsidR="00221500" w:rsidRPr="00221500">
        <w:rPr>
          <w:b/>
          <w:bCs/>
        </w:rPr>
        <w:t>.</w:t>
      </w:r>
      <w:r w:rsidR="00221500">
        <w:rPr>
          <w:b/>
          <w:bCs/>
        </w:rPr>
        <w:t xml:space="preserve"> </w:t>
      </w:r>
      <w:r w:rsidR="00CA59A5">
        <w:t>G</w:t>
      </w:r>
      <w:r w:rsidR="008179CB" w:rsidRPr="0025589C">
        <w:t xml:space="preserve">rowth </w:t>
      </w:r>
      <w:r w:rsidR="00374F99" w:rsidRPr="0025589C">
        <w:t xml:space="preserve">model parameters </w:t>
      </w:r>
      <w:r w:rsidR="00CA59A5">
        <w:t xml:space="preserve">were estimated </w:t>
      </w:r>
      <w:r w:rsidR="00374F99" w:rsidRPr="0025589C">
        <w:t>by</w:t>
      </w:r>
      <w:r w:rsidRPr="0025589C">
        <w:t xml:space="preserve"> fit</w:t>
      </w:r>
      <w:r w:rsidR="00374F99" w:rsidRPr="0025589C">
        <w:t>ting</w:t>
      </w:r>
      <w:r w:rsidRPr="0025589C">
        <w:t xml:space="preserve"> </w:t>
      </w:r>
      <w:r w:rsidR="00257358" w:rsidRPr="0025589C">
        <w:t>the model (</w:t>
      </w:r>
      <w:proofErr w:type="spellStart"/>
      <w:r w:rsidR="00257358" w:rsidRPr="0025589C">
        <w:t>eq</w:t>
      </w:r>
      <w:r w:rsidR="003754D5">
        <w:t>s</w:t>
      </w:r>
      <w:proofErr w:type="spellEnd"/>
      <w:r w:rsidR="00257358" w:rsidRPr="0025589C">
        <w:t>. 2) to</w:t>
      </w:r>
      <w:r w:rsidRPr="0025589C">
        <w:t xml:space="preserve"> the mono</w:t>
      </w:r>
      <w:r w:rsidR="00420670">
        <w:t>-</w:t>
      </w:r>
      <w:r w:rsidRPr="0025589C">
        <w:t>culture growth curve data of each strain</w:t>
      </w:r>
      <w:r w:rsidR="00AA2374">
        <w:t xml:space="preserve"> (</w:t>
      </w:r>
      <w:r w:rsidR="00AA2374">
        <w:rPr>
          <w:b/>
          <w:bCs/>
        </w:rPr>
        <w:t>Figure 1A</w:t>
      </w:r>
      <w:r w:rsidR="00AA2374" w:rsidRPr="00AA2374">
        <w:t>)</w:t>
      </w:r>
      <w:r w:rsidRPr="0025589C">
        <w:t xml:space="preserve">. The </w:t>
      </w:r>
      <w:r w:rsidR="00B126A0" w:rsidRPr="0025589C">
        <w:t xml:space="preserve">best-fit models (lines) and experimental data (markers) are </w:t>
      </w:r>
      <w:r w:rsidRPr="0025589C">
        <w:t>shown in</w:t>
      </w:r>
      <w:r w:rsidR="002701B5">
        <w:t xml:space="preserve"> </w:t>
      </w:r>
      <w:r w:rsidR="00A30CCD">
        <w:rPr>
          <w:b/>
          <w:bCs/>
        </w:rPr>
        <w:t>Figure 3</w:t>
      </w:r>
      <w:r w:rsidR="00B126A0" w:rsidRPr="0025589C">
        <w:t xml:space="preserve">; </w:t>
      </w:r>
      <w:r w:rsidR="009D5CE5">
        <w:t xml:space="preserve">see </w:t>
      </w:r>
      <w:r w:rsidR="009D5CE5">
        <w:rPr>
          <w:b/>
          <w:bCs/>
        </w:rPr>
        <w:t>Table S1</w:t>
      </w:r>
      <w:r w:rsidR="008A27DB" w:rsidRPr="0025589C">
        <w:t xml:space="preserve"> for </w:t>
      </w:r>
      <w:r w:rsidRPr="0025589C">
        <w:t>the estimated growth parameters.</w:t>
      </w:r>
      <w:r w:rsidR="00C13924" w:rsidRPr="0025589C">
        <w:t xml:space="preserve"> From th</w:t>
      </w:r>
      <w:r w:rsidR="00B126A0" w:rsidRPr="0025589C">
        <w:t>e</w:t>
      </w:r>
      <w:r w:rsidR="00C13924" w:rsidRPr="0025589C">
        <w:t>s</w:t>
      </w:r>
      <w:r w:rsidR="00B126A0" w:rsidRPr="0025589C">
        <w:t>e best-fit</w:t>
      </w:r>
      <w:r w:rsidR="00C13924" w:rsidRPr="0025589C">
        <w:t xml:space="preserve"> model</w:t>
      </w:r>
      <w:r w:rsidR="00B126A0" w:rsidRPr="0025589C">
        <w:t xml:space="preserve">s </w:t>
      </w:r>
      <w:r w:rsidR="00C13924" w:rsidRPr="0025589C">
        <w:t>we also estimate</w:t>
      </w:r>
      <w:r w:rsidR="00B126A0" w:rsidRPr="0025589C">
        <w:t>d</w:t>
      </w:r>
      <w:r w:rsidR="00C13924" w:rsidRPr="0025589C">
        <w:t xml:space="preserve"> the maximum specific growth </w:t>
      </w:r>
      <w:r w:rsidR="00C13924" w:rsidRPr="00876E70">
        <w:t xml:space="preserve">rate </w:t>
      </w:r>
      <m:oMath>
        <m:d>
          <m:dPr>
            <m:ctrlPr>
              <w:rPr>
                <w:rFonts w:ascii="Cambria Math" w:hAnsi="Cambria Math"/>
                <w:i/>
              </w:rPr>
            </m:ctrlPr>
          </m:dPr>
          <m:e>
            <m:func>
              <m:funcPr>
                <m:ctrlPr>
                  <w:rPr>
                    <w:rFonts w:ascii="Cambria Math" w:hAnsi="Cambria Math"/>
                    <w:i/>
                  </w:rPr>
                </m:ctrlPr>
              </m:funcPr>
              <m:fName>
                <m:r>
                  <m:rPr>
                    <m:sty m:val="p"/>
                  </m:rPr>
                  <w:rPr>
                    <w:rFonts w:ascii="Cambria Math" w:hAnsi="Cambria Math"/>
                  </w:rPr>
                  <m:t>max</m:t>
                </m:r>
              </m:fName>
              <m:e>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N</m:t>
                        </m:r>
                      </m:den>
                    </m:f>
                    <m:r>
                      <w:rPr>
                        <w:rFonts w:ascii="Cambria Math" w:eastAsia="MS Mincho" w:hAnsi="Cambria Math" w:cs="MS Mincho"/>
                      </w:rPr>
                      <m:t>⋅</m:t>
                    </m:r>
                    <m:f>
                      <m:fPr>
                        <m:ctrlPr>
                          <w:rPr>
                            <w:rFonts w:ascii="Cambria Math" w:hAnsi="Cambria Math"/>
                            <w:i/>
                          </w:rPr>
                        </m:ctrlPr>
                      </m:fPr>
                      <m:num>
                        <m:r>
                          <w:rPr>
                            <w:rFonts w:ascii="Cambria Math" w:hAnsi="Cambria Math"/>
                          </w:rPr>
                          <m:t>dN</m:t>
                        </m:r>
                      </m:num>
                      <m:den>
                        <m:r>
                          <w:rPr>
                            <w:rFonts w:ascii="Cambria Math" w:hAnsi="Cambria Math"/>
                          </w:rPr>
                          <m:t>dt</m:t>
                        </m:r>
                      </m:den>
                    </m:f>
                  </m:e>
                </m:d>
                <m:r>
                  <w:rPr>
                    <w:rFonts w:ascii="Cambria Math" w:hAnsi="Cambria Math"/>
                  </w:rPr>
                  <m:t xml:space="preserve"> </m:t>
                </m:r>
              </m:e>
            </m:func>
          </m:e>
        </m:d>
      </m:oMath>
      <w:r w:rsidR="00C13924" w:rsidRPr="00876E70">
        <w:t>, the minimal</w:t>
      </w:r>
      <w:r w:rsidR="00C13924" w:rsidRPr="0025589C">
        <w:t xml:space="preserve"> specific doubling time</w:t>
      </w:r>
      <w:r w:rsidR="00B126A0" w:rsidRPr="0025589C">
        <w:t xml:space="preserve"> (mini</w:t>
      </w:r>
      <w:r w:rsidR="00FB2868" w:rsidRPr="0025589C">
        <w:t>m</w:t>
      </w:r>
      <w:r w:rsidR="00B126A0" w:rsidRPr="0025589C">
        <w:t>al time required for cell density to double)</w:t>
      </w:r>
      <w:r w:rsidR="00C13924" w:rsidRPr="0025589C">
        <w:t>, and the lag duration</w:t>
      </w:r>
      <w:r w:rsidR="00113BA6" w:rsidRPr="0025589C">
        <w:t>;</w:t>
      </w:r>
      <w:r w:rsidR="00B126A0" w:rsidRPr="0025589C">
        <w:t xml:space="preserve"> see</w:t>
      </w:r>
      <w:r w:rsidR="00C13924" w:rsidRPr="0025589C">
        <w:t xml:space="preserve"> </w:t>
      </w:r>
      <w:r w:rsidR="00BF5556" w:rsidRPr="00BF5556">
        <w:rPr>
          <w:b/>
          <w:bCs/>
        </w:rPr>
        <w:t>Table 1</w:t>
      </w:r>
      <w:r w:rsidR="00BF5556">
        <w:t>.</w:t>
      </w:r>
      <w:r w:rsidR="00D538FA" w:rsidRPr="0025589C">
        <w:t xml:space="preserve"> </w:t>
      </w:r>
      <w:r w:rsidR="00CA59A5">
        <w:t xml:space="preserve">Different </w:t>
      </w:r>
      <w:r w:rsidR="00D538FA" w:rsidRPr="0025589C">
        <w:t>strains differ in their growth parameters</w:t>
      </w:r>
      <w:r w:rsidR="00585F86" w:rsidRPr="0025589C">
        <w:t>:</w:t>
      </w:r>
      <w:r w:rsidR="00D538FA" w:rsidRPr="0025589C">
        <w:t xml:space="preserve"> for example, strain</w:t>
      </w:r>
      <w:r w:rsidR="009D5CE5">
        <w:t xml:space="preserve"> A1 (red</w:t>
      </w:r>
      <w:r w:rsidR="006A6607">
        <w:t xml:space="preserve"> strain in experiment A</w:t>
      </w:r>
      <w:r w:rsidR="009D5CE5">
        <w:t xml:space="preserve">) </w:t>
      </w:r>
      <w:r w:rsidR="00D538FA" w:rsidRPr="0025589C">
        <w:t xml:space="preserve">grows </w:t>
      </w:r>
      <w:r w:rsidR="00122802" w:rsidRPr="0025589C">
        <w:t>41</w:t>
      </w:r>
      <w:r w:rsidR="00D538FA" w:rsidRPr="0025589C">
        <w:t xml:space="preserve">% </w:t>
      </w:r>
      <w:r w:rsidR="00D538FA" w:rsidRPr="00BF5556">
        <w:t>faste</w:t>
      </w:r>
      <w:r w:rsidR="008179CB" w:rsidRPr="00BF5556">
        <w:t>r than the strain</w:t>
      </w:r>
      <w:r w:rsidR="009D5CE5" w:rsidRPr="00BF5556">
        <w:t xml:space="preserve"> A2 (green)</w:t>
      </w:r>
      <w:r w:rsidR="008179CB" w:rsidRPr="00BF5556">
        <w:t>, has 23% higher maximum density, and a 60% shorter lag phase</w:t>
      </w:r>
      <w:r w:rsidR="006A6607" w:rsidRPr="00BF5556">
        <w:t xml:space="preserve"> (</w:t>
      </w:r>
      <w:bookmarkStart w:id="188" w:name="_Ref439852214"/>
      <w:r w:rsidR="00D26566">
        <w:rPr>
          <w:b/>
          <w:bCs/>
        </w:rPr>
        <w:t>Figure 3</w:t>
      </w:r>
      <w:r w:rsidR="00D26566">
        <w:t>).</w:t>
      </w:r>
    </w:p>
    <w:p w14:paraId="494EC282" w14:textId="4EF0C8DD" w:rsidR="00CD1BEE" w:rsidRPr="00BF5556" w:rsidRDefault="00CD1BEE" w:rsidP="00C34C28"/>
    <w:p w14:paraId="4B00BCEA" w14:textId="77777777" w:rsidR="003E4705" w:rsidRPr="00BF5556" w:rsidRDefault="00C55F14" w:rsidP="00C34C28">
      <w:pPr>
        <w:pStyle w:val="Caption"/>
        <w:keepNext/>
        <w:spacing w:line="360" w:lineRule="auto"/>
        <w:jc w:val="center"/>
        <w:rPr>
          <w:sz w:val="24"/>
          <w:szCs w:val="24"/>
        </w:rPr>
      </w:pPr>
      <w:r w:rsidRPr="00BF5556">
        <w:rPr>
          <w:noProof/>
          <w:color w:val="auto"/>
          <w:sz w:val="24"/>
          <w:szCs w:val="24"/>
        </w:rPr>
        <w:lastRenderedPageBreak/>
        <w:drawing>
          <wp:inline distT="0" distB="0" distL="0" distR="0" wp14:anchorId="390CF004" wp14:editId="4EE7593F">
            <wp:extent cx="5270500" cy="2292350"/>
            <wp:effectExtent l="0" t="0" r="12700" b="0"/>
            <wp:docPr id="3" name="Picture 3" descr="Fig-model_fit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ig-model_fitting.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0500" cy="2292350"/>
                    </a:xfrm>
                    <a:prstGeom prst="rect">
                      <a:avLst/>
                    </a:prstGeom>
                    <a:noFill/>
                    <a:ln>
                      <a:noFill/>
                    </a:ln>
                  </pic:spPr>
                </pic:pic>
              </a:graphicData>
            </a:graphic>
          </wp:inline>
        </w:drawing>
      </w:r>
      <w:bookmarkStart w:id="189" w:name="_Ref453680217"/>
      <w:bookmarkEnd w:id="188"/>
    </w:p>
    <w:p w14:paraId="26B40327" w14:textId="461C4EEC" w:rsidR="003E4705" w:rsidRPr="003E4705" w:rsidRDefault="003E4705" w:rsidP="00577A2C">
      <w:pPr>
        <w:pStyle w:val="Caption"/>
        <w:spacing w:line="360" w:lineRule="auto"/>
      </w:pPr>
      <w:r w:rsidRPr="004D715C">
        <w:rPr>
          <w:color w:val="000000" w:themeColor="text1"/>
          <w:sz w:val="22"/>
          <w:szCs w:val="22"/>
        </w:rPr>
        <w:t xml:space="preserve">Figure </w:t>
      </w:r>
      <w:r w:rsidRPr="004D715C">
        <w:rPr>
          <w:color w:val="000000" w:themeColor="text1"/>
          <w:sz w:val="22"/>
          <w:szCs w:val="22"/>
        </w:rPr>
        <w:fldChar w:fldCharType="begin"/>
      </w:r>
      <w:r w:rsidRPr="004D715C">
        <w:rPr>
          <w:color w:val="000000" w:themeColor="text1"/>
          <w:sz w:val="22"/>
          <w:szCs w:val="22"/>
        </w:rPr>
        <w:instrText xml:space="preserve"> SEQ Figure \* ARABIC </w:instrText>
      </w:r>
      <w:r w:rsidRPr="004D715C">
        <w:rPr>
          <w:color w:val="000000" w:themeColor="text1"/>
          <w:sz w:val="22"/>
          <w:szCs w:val="22"/>
        </w:rPr>
        <w:fldChar w:fldCharType="separate"/>
      </w:r>
      <w:r w:rsidR="00C94948">
        <w:rPr>
          <w:noProof/>
          <w:color w:val="000000" w:themeColor="text1"/>
          <w:sz w:val="22"/>
          <w:szCs w:val="22"/>
        </w:rPr>
        <w:t>3</w:t>
      </w:r>
      <w:r w:rsidRPr="004D715C">
        <w:rPr>
          <w:color w:val="000000" w:themeColor="text1"/>
          <w:sz w:val="22"/>
          <w:szCs w:val="22"/>
        </w:rPr>
        <w:fldChar w:fldCharType="end"/>
      </w:r>
      <w:r w:rsidRPr="004D715C">
        <w:rPr>
          <w:color w:val="000000" w:themeColor="text1"/>
          <w:sz w:val="22"/>
          <w:szCs w:val="22"/>
        </w:rPr>
        <w:t xml:space="preserve">. </w:t>
      </w:r>
      <w:r w:rsidR="00BF5556" w:rsidRPr="00876E70">
        <w:rPr>
          <w:color w:val="000000" w:themeColor="text1"/>
          <w:sz w:val="22"/>
          <w:szCs w:val="22"/>
        </w:rPr>
        <w:t>Fitting growth model</w:t>
      </w:r>
      <w:r w:rsidR="004D715C">
        <w:rPr>
          <w:color w:val="000000" w:themeColor="text1"/>
          <w:sz w:val="22"/>
          <w:szCs w:val="22"/>
        </w:rPr>
        <w:t>s</w:t>
      </w:r>
      <w:r w:rsidR="00BF5556" w:rsidRPr="00876E70">
        <w:rPr>
          <w:color w:val="000000" w:themeColor="text1"/>
          <w:sz w:val="22"/>
          <w:szCs w:val="22"/>
        </w:rPr>
        <w:t xml:space="preserve"> to </w:t>
      </w:r>
      <w:r w:rsidR="004D715C" w:rsidRPr="00876E70">
        <w:rPr>
          <w:color w:val="000000" w:themeColor="text1"/>
          <w:sz w:val="22"/>
          <w:szCs w:val="22"/>
        </w:rPr>
        <w:t xml:space="preserve">mono-culture </w:t>
      </w:r>
      <w:r w:rsidR="00BF5556" w:rsidRPr="00876E70">
        <w:rPr>
          <w:color w:val="000000" w:themeColor="text1"/>
          <w:sz w:val="22"/>
          <w:szCs w:val="22"/>
        </w:rPr>
        <w:t>growth curve</w:t>
      </w:r>
      <w:r w:rsidR="004D715C">
        <w:rPr>
          <w:color w:val="000000" w:themeColor="text1"/>
          <w:sz w:val="22"/>
          <w:szCs w:val="22"/>
        </w:rPr>
        <w:t>s</w:t>
      </w:r>
      <w:r w:rsidR="00BF5556" w:rsidRPr="00876E70">
        <w:rPr>
          <w:color w:val="000000" w:themeColor="text1"/>
          <w:sz w:val="22"/>
          <w:szCs w:val="22"/>
        </w:rPr>
        <w:t>.</w:t>
      </w:r>
      <w:r w:rsidR="00BF5556" w:rsidRPr="0087553C">
        <w:rPr>
          <w:b w:val="0"/>
          <w:bCs w:val="0"/>
          <w:color w:val="000000" w:themeColor="text1"/>
          <w:sz w:val="22"/>
          <w:szCs w:val="22"/>
        </w:rPr>
        <w:t xml:space="preserve"> The panels show mono-culture growth curve data (markers) and best-fit growth models (lines; </w:t>
      </w:r>
      <w:proofErr w:type="spellStart"/>
      <w:r w:rsidR="00BF5556" w:rsidRPr="0087553C">
        <w:rPr>
          <w:b w:val="0"/>
          <w:bCs w:val="0"/>
          <w:color w:val="000000" w:themeColor="text1"/>
          <w:sz w:val="22"/>
          <w:szCs w:val="22"/>
        </w:rPr>
        <w:t>eq</w:t>
      </w:r>
      <w:r w:rsidR="003754D5">
        <w:rPr>
          <w:b w:val="0"/>
          <w:bCs w:val="0"/>
          <w:color w:val="000000" w:themeColor="text1"/>
          <w:sz w:val="22"/>
          <w:szCs w:val="22"/>
        </w:rPr>
        <w:t>s</w:t>
      </w:r>
      <w:proofErr w:type="spellEnd"/>
      <w:r w:rsidR="00BF5556" w:rsidRPr="0087553C">
        <w:rPr>
          <w:b w:val="0"/>
          <w:bCs w:val="0"/>
          <w:color w:val="000000" w:themeColor="text1"/>
          <w:sz w:val="22"/>
          <w:szCs w:val="22"/>
        </w:rPr>
        <w:t xml:space="preserve">. 2). Panel labels correspond to the measured strains, where letters denote the experiment (A, B, and C) and numbers denote the strain (1 and 2); see </w:t>
      </w:r>
      <w:r w:rsidR="00BF5556" w:rsidRPr="0087553C">
        <w:rPr>
          <w:color w:val="000000" w:themeColor="text1"/>
          <w:sz w:val="22"/>
          <w:szCs w:val="22"/>
        </w:rPr>
        <w:t>Experimental design</w:t>
      </w:r>
      <w:r w:rsidR="00BF5556" w:rsidRPr="0087553C">
        <w:rPr>
          <w:b w:val="0"/>
          <w:bCs w:val="0"/>
          <w:color w:val="000000" w:themeColor="text1"/>
          <w:sz w:val="22"/>
          <w:szCs w:val="22"/>
        </w:rPr>
        <w:t xml:space="preserve">. See </w:t>
      </w:r>
      <w:r w:rsidR="00BF5556" w:rsidRPr="0087553C">
        <w:rPr>
          <w:color w:val="000000" w:themeColor="text1"/>
          <w:sz w:val="22"/>
          <w:szCs w:val="22"/>
        </w:rPr>
        <w:t>Table 1</w:t>
      </w:r>
      <w:r w:rsidR="00BF5556" w:rsidRPr="0087553C">
        <w:rPr>
          <w:b w:val="0"/>
          <w:bCs w:val="0"/>
          <w:color w:val="000000" w:themeColor="text1"/>
          <w:sz w:val="22"/>
          <w:szCs w:val="22"/>
        </w:rPr>
        <w:t xml:space="preserve"> for estimated growth parameters. 30-32 replicates per strain.</w:t>
      </w:r>
    </w:p>
    <w:p w14:paraId="11ED49E1" w14:textId="7921D300" w:rsidR="00087440" w:rsidDel="004E2D88" w:rsidRDefault="00087440" w:rsidP="00C34C28">
      <w:pPr>
        <w:spacing w:after="200"/>
        <w:rPr>
          <w:del w:id="190" w:author="Yoav Ram" w:date="2018-11-29T11:40:00Z"/>
          <w:b/>
          <w:bCs/>
        </w:rPr>
      </w:pPr>
      <w:del w:id="191" w:author="Yoav Ram" w:date="2018-11-29T11:40:00Z">
        <w:r w:rsidDel="004E2D88">
          <w:rPr>
            <w:b/>
            <w:bCs/>
          </w:rPr>
          <w:br w:type="page"/>
        </w:r>
      </w:del>
    </w:p>
    <w:p w14:paraId="5649ABB3" w14:textId="0442CE34" w:rsidR="00AA2A67" w:rsidRPr="003602F8" w:rsidRDefault="003602F8" w:rsidP="004E2D88">
      <w:pPr>
        <w:spacing w:after="200"/>
        <w:rPr>
          <w:b/>
          <w:bCs/>
        </w:rPr>
        <w:pPrChange w:id="192" w:author="Yoav Ram" w:date="2018-11-29T11:40:00Z">
          <w:pPr/>
        </w:pPrChange>
      </w:pPr>
      <w:r w:rsidRPr="003602F8">
        <w:rPr>
          <w:b/>
          <w:bCs/>
        </w:rPr>
        <w:t xml:space="preserve">Table </w:t>
      </w:r>
      <w:r w:rsidRPr="003602F8">
        <w:rPr>
          <w:b/>
          <w:bCs/>
        </w:rPr>
        <w:fldChar w:fldCharType="begin"/>
      </w:r>
      <w:r w:rsidRPr="003602F8">
        <w:rPr>
          <w:b/>
          <w:bCs/>
        </w:rPr>
        <w:instrText xml:space="preserve"> SEQ Table \* ARABIC </w:instrText>
      </w:r>
      <w:r w:rsidRPr="003602F8">
        <w:rPr>
          <w:b/>
          <w:bCs/>
        </w:rPr>
        <w:fldChar w:fldCharType="separate"/>
      </w:r>
      <w:r w:rsidR="00E66975">
        <w:rPr>
          <w:b/>
          <w:bCs/>
          <w:noProof/>
        </w:rPr>
        <w:t>1</w:t>
      </w:r>
      <w:r w:rsidRPr="003602F8">
        <w:rPr>
          <w:b/>
          <w:bCs/>
        </w:rPr>
        <w:fldChar w:fldCharType="end"/>
      </w:r>
      <w:bookmarkEnd w:id="189"/>
      <w:r w:rsidRPr="003602F8">
        <w:rPr>
          <w:b/>
          <w:bCs/>
        </w:rPr>
        <w:t>. Estimated growth parameters.</w:t>
      </w:r>
    </w:p>
    <w:tbl>
      <w:tblPr>
        <w:tblStyle w:val="LightShading"/>
        <w:tblW w:w="7766" w:type="dxa"/>
        <w:jc w:val="center"/>
        <w:tblLayout w:type="fixed"/>
        <w:tblLook w:val="04A0" w:firstRow="1" w:lastRow="0" w:firstColumn="1" w:lastColumn="0" w:noHBand="0" w:noVBand="1"/>
      </w:tblPr>
      <w:tblGrid>
        <w:gridCol w:w="1110"/>
        <w:gridCol w:w="1110"/>
        <w:gridCol w:w="1110"/>
        <w:gridCol w:w="1109"/>
        <w:gridCol w:w="1109"/>
        <w:gridCol w:w="1109"/>
        <w:gridCol w:w="1109"/>
      </w:tblGrid>
      <w:tr w:rsidR="003754D5" w:rsidRPr="0025589C" w14:paraId="2261C418" w14:textId="77777777" w:rsidTr="00C34C2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dxa"/>
          </w:tcPr>
          <w:p w14:paraId="20700987" w14:textId="77777777" w:rsidR="00F82FDC" w:rsidRPr="0025589C" w:rsidRDefault="00F82FDC" w:rsidP="00C34C28">
            <w:pPr>
              <w:jc w:val="center"/>
              <w:rPr>
                <w:sz w:val="18"/>
                <w:szCs w:val="18"/>
              </w:rPr>
            </w:pPr>
          </w:p>
        </w:tc>
        <w:tc>
          <w:tcPr>
            <w:tcW w:w="0" w:type="dxa"/>
            <w:gridSpan w:val="2"/>
          </w:tcPr>
          <w:p w14:paraId="052A5697" w14:textId="78867CFE" w:rsidR="00F82FDC" w:rsidRPr="0025589C" w:rsidRDefault="00F82FDC" w:rsidP="00C34C28">
            <w:pPr>
              <w:jc w:val="center"/>
              <w:cnfStyle w:val="100000000000" w:firstRow="1" w:lastRow="0" w:firstColumn="0" w:lastColumn="0" w:oddVBand="0" w:evenVBand="0" w:oddHBand="0" w:evenHBand="0" w:firstRowFirstColumn="0" w:firstRowLastColumn="0" w:lastRowFirstColumn="0" w:lastRowLastColumn="0"/>
              <w:rPr>
                <w:sz w:val="18"/>
                <w:szCs w:val="18"/>
              </w:rPr>
            </w:pPr>
            <w:r w:rsidRPr="0025589C">
              <w:rPr>
                <w:sz w:val="18"/>
                <w:szCs w:val="18"/>
              </w:rPr>
              <w:t>Experiment A</w:t>
            </w:r>
          </w:p>
        </w:tc>
        <w:tc>
          <w:tcPr>
            <w:tcW w:w="0" w:type="dxa"/>
            <w:gridSpan w:val="2"/>
          </w:tcPr>
          <w:p w14:paraId="44488A77" w14:textId="77777777" w:rsidR="00F82FDC" w:rsidRPr="0025589C" w:rsidRDefault="00F82FDC" w:rsidP="00C34C28">
            <w:pPr>
              <w:jc w:val="center"/>
              <w:cnfStyle w:val="100000000000" w:firstRow="1" w:lastRow="0" w:firstColumn="0" w:lastColumn="0" w:oddVBand="0" w:evenVBand="0" w:oddHBand="0" w:evenHBand="0" w:firstRowFirstColumn="0" w:firstRowLastColumn="0" w:lastRowFirstColumn="0" w:lastRowLastColumn="0"/>
              <w:rPr>
                <w:sz w:val="18"/>
                <w:szCs w:val="18"/>
              </w:rPr>
            </w:pPr>
            <w:r w:rsidRPr="0025589C">
              <w:rPr>
                <w:sz w:val="18"/>
                <w:szCs w:val="18"/>
              </w:rPr>
              <w:t>Experiment B</w:t>
            </w:r>
          </w:p>
        </w:tc>
        <w:tc>
          <w:tcPr>
            <w:tcW w:w="0" w:type="dxa"/>
            <w:gridSpan w:val="2"/>
          </w:tcPr>
          <w:p w14:paraId="2DF4C622" w14:textId="77777777" w:rsidR="00F82FDC" w:rsidRPr="0025589C" w:rsidRDefault="00F82FDC" w:rsidP="00C34C28">
            <w:pPr>
              <w:jc w:val="center"/>
              <w:cnfStyle w:val="100000000000" w:firstRow="1" w:lastRow="0" w:firstColumn="0" w:lastColumn="0" w:oddVBand="0" w:evenVBand="0" w:oddHBand="0" w:evenHBand="0" w:firstRowFirstColumn="0" w:firstRowLastColumn="0" w:lastRowFirstColumn="0" w:lastRowLastColumn="0"/>
              <w:rPr>
                <w:sz w:val="18"/>
                <w:szCs w:val="18"/>
              </w:rPr>
            </w:pPr>
            <w:r w:rsidRPr="0025589C">
              <w:rPr>
                <w:sz w:val="18"/>
                <w:szCs w:val="18"/>
              </w:rPr>
              <w:t>Experiment C</w:t>
            </w:r>
          </w:p>
        </w:tc>
      </w:tr>
      <w:tr w:rsidR="003754D5" w:rsidRPr="0025589C" w14:paraId="3DE85E53" w14:textId="77777777" w:rsidTr="00C34C2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dxa"/>
          </w:tcPr>
          <w:p w14:paraId="1BAC99F9" w14:textId="77777777" w:rsidR="00F82FDC" w:rsidRPr="0025589C" w:rsidRDefault="00F82FDC" w:rsidP="00C34C28">
            <w:pPr>
              <w:rPr>
                <w:i/>
                <w:iCs/>
                <w:sz w:val="18"/>
                <w:szCs w:val="18"/>
              </w:rPr>
            </w:pPr>
            <w:r w:rsidRPr="0025589C">
              <w:rPr>
                <w:i/>
                <w:iCs/>
                <w:sz w:val="18"/>
                <w:szCs w:val="18"/>
              </w:rPr>
              <w:t>Strain</w:t>
            </w:r>
          </w:p>
          <w:p w14:paraId="479BA359" w14:textId="77777777" w:rsidR="00F82FDC" w:rsidRPr="0025589C" w:rsidRDefault="00F82FDC" w:rsidP="00C34C28">
            <w:pPr>
              <w:rPr>
                <w:sz w:val="18"/>
                <w:szCs w:val="18"/>
              </w:rPr>
            </w:pPr>
            <w:r w:rsidRPr="0025589C">
              <w:rPr>
                <w:i/>
                <w:iCs/>
                <w:sz w:val="18"/>
                <w:szCs w:val="18"/>
              </w:rPr>
              <w:t>Parameter</w:t>
            </w:r>
          </w:p>
        </w:tc>
        <w:tc>
          <w:tcPr>
            <w:tcW w:w="0" w:type="dxa"/>
          </w:tcPr>
          <w:p w14:paraId="38D66885" w14:textId="39C38CEC" w:rsidR="00F82FDC" w:rsidRPr="0025589C" w:rsidRDefault="00F82FDC" w:rsidP="00C34C28">
            <w:pPr>
              <w:jc w:val="center"/>
              <w:cnfStyle w:val="000000100000" w:firstRow="0" w:lastRow="0" w:firstColumn="0" w:lastColumn="0" w:oddVBand="0" w:evenVBand="0" w:oddHBand="1" w:evenHBand="0" w:firstRowFirstColumn="0" w:firstRowLastColumn="0" w:lastRowFirstColumn="0" w:lastRowLastColumn="0"/>
              <w:rPr>
                <w:b/>
                <w:bCs/>
                <w:sz w:val="18"/>
                <w:szCs w:val="18"/>
              </w:rPr>
            </w:pPr>
            <w:r>
              <w:rPr>
                <w:b/>
                <w:bCs/>
                <w:sz w:val="18"/>
                <w:szCs w:val="18"/>
              </w:rPr>
              <w:t>A1 (red)</w:t>
            </w:r>
          </w:p>
        </w:tc>
        <w:tc>
          <w:tcPr>
            <w:tcW w:w="0" w:type="dxa"/>
          </w:tcPr>
          <w:p w14:paraId="14749255" w14:textId="34736FD5" w:rsidR="00F82FDC" w:rsidRPr="0025589C" w:rsidRDefault="00F82FDC" w:rsidP="00C34C28">
            <w:pPr>
              <w:jc w:val="center"/>
              <w:cnfStyle w:val="000000100000" w:firstRow="0" w:lastRow="0" w:firstColumn="0" w:lastColumn="0" w:oddVBand="0" w:evenVBand="0" w:oddHBand="1" w:evenHBand="0" w:firstRowFirstColumn="0" w:firstRowLastColumn="0" w:lastRowFirstColumn="0" w:lastRowLastColumn="0"/>
              <w:rPr>
                <w:b/>
                <w:bCs/>
                <w:sz w:val="18"/>
                <w:szCs w:val="18"/>
              </w:rPr>
            </w:pPr>
            <w:r>
              <w:rPr>
                <w:b/>
                <w:bCs/>
                <w:sz w:val="18"/>
                <w:szCs w:val="18"/>
              </w:rPr>
              <w:t>A2 (green)</w:t>
            </w:r>
          </w:p>
        </w:tc>
        <w:tc>
          <w:tcPr>
            <w:tcW w:w="0" w:type="dxa"/>
          </w:tcPr>
          <w:p w14:paraId="571E7C74" w14:textId="09990120" w:rsidR="00F82FDC" w:rsidRPr="0025589C" w:rsidRDefault="00F82FDC" w:rsidP="00C34C28">
            <w:pPr>
              <w:jc w:val="center"/>
              <w:cnfStyle w:val="000000100000" w:firstRow="0" w:lastRow="0" w:firstColumn="0" w:lastColumn="0" w:oddVBand="0" w:evenVBand="0" w:oddHBand="1" w:evenHBand="0" w:firstRowFirstColumn="0" w:firstRowLastColumn="0" w:lastRowFirstColumn="0" w:lastRowLastColumn="0"/>
              <w:rPr>
                <w:b/>
                <w:bCs/>
                <w:sz w:val="18"/>
                <w:szCs w:val="18"/>
              </w:rPr>
            </w:pPr>
            <w:r>
              <w:rPr>
                <w:b/>
                <w:bCs/>
                <w:sz w:val="18"/>
                <w:szCs w:val="18"/>
              </w:rPr>
              <w:t>B1 (red)</w:t>
            </w:r>
          </w:p>
        </w:tc>
        <w:tc>
          <w:tcPr>
            <w:tcW w:w="0" w:type="dxa"/>
          </w:tcPr>
          <w:p w14:paraId="4799431C" w14:textId="33CFEB1B" w:rsidR="00F82FDC" w:rsidRPr="0025589C" w:rsidRDefault="00F82FDC" w:rsidP="00C34C28">
            <w:pPr>
              <w:jc w:val="center"/>
              <w:cnfStyle w:val="000000100000" w:firstRow="0" w:lastRow="0" w:firstColumn="0" w:lastColumn="0" w:oddVBand="0" w:evenVBand="0" w:oddHBand="1" w:evenHBand="0" w:firstRowFirstColumn="0" w:firstRowLastColumn="0" w:lastRowFirstColumn="0" w:lastRowLastColumn="0"/>
              <w:rPr>
                <w:b/>
                <w:bCs/>
                <w:sz w:val="18"/>
                <w:szCs w:val="18"/>
              </w:rPr>
            </w:pPr>
            <w:r>
              <w:rPr>
                <w:b/>
                <w:bCs/>
                <w:sz w:val="18"/>
                <w:szCs w:val="18"/>
              </w:rPr>
              <w:t>B2 (green)</w:t>
            </w:r>
          </w:p>
        </w:tc>
        <w:tc>
          <w:tcPr>
            <w:tcW w:w="0" w:type="dxa"/>
          </w:tcPr>
          <w:p w14:paraId="5DB06243" w14:textId="6BF387E1" w:rsidR="00F82FDC" w:rsidRPr="0025589C" w:rsidRDefault="00F82FDC" w:rsidP="00C34C28">
            <w:pPr>
              <w:jc w:val="center"/>
              <w:cnfStyle w:val="000000100000" w:firstRow="0" w:lastRow="0" w:firstColumn="0" w:lastColumn="0" w:oddVBand="0" w:evenVBand="0" w:oddHBand="1" w:evenHBand="0" w:firstRowFirstColumn="0" w:firstRowLastColumn="0" w:lastRowFirstColumn="0" w:lastRowLastColumn="0"/>
              <w:rPr>
                <w:b/>
                <w:bCs/>
                <w:sz w:val="18"/>
                <w:szCs w:val="18"/>
              </w:rPr>
            </w:pPr>
            <w:r>
              <w:rPr>
                <w:b/>
                <w:bCs/>
                <w:sz w:val="18"/>
                <w:szCs w:val="18"/>
              </w:rPr>
              <w:t>C1 (red)</w:t>
            </w:r>
          </w:p>
        </w:tc>
        <w:tc>
          <w:tcPr>
            <w:tcW w:w="0" w:type="dxa"/>
          </w:tcPr>
          <w:p w14:paraId="52B67D0E" w14:textId="3077C85E" w:rsidR="00F82FDC" w:rsidRPr="0025589C" w:rsidRDefault="00F82FDC" w:rsidP="00C34C28">
            <w:pPr>
              <w:jc w:val="center"/>
              <w:cnfStyle w:val="000000100000" w:firstRow="0" w:lastRow="0" w:firstColumn="0" w:lastColumn="0" w:oddVBand="0" w:evenVBand="0" w:oddHBand="1" w:evenHBand="0" w:firstRowFirstColumn="0" w:firstRowLastColumn="0" w:lastRowFirstColumn="0" w:lastRowLastColumn="0"/>
              <w:rPr>
                <w:b/>
                <w:bCs/>
                <w:sz w:val="18"/>
                <w:szCs w:val="18"/>
              </w:rPr>
            </w:pPr>
            <w:r>
              <w:rPr>
                <w:b/>
                <w:bCs/>
                <w:sz w:val="18"/>
                <w:szCs w:val="18"/>
              </w:rPr>
              <w:t>C2 (green)</w:t>
            </w:r>
          </w:p>
        </w:tc>
      </w:tr>
      <w:tr w:rsidR="003754D5" w:rsidRPr="0025589C" w14:paraId="1EBE4603" w14:textId="77777777" w:rsidTr="00C34C28">
        <w:trPr>
          <w:jc w:val="center"/>
        </w:trPr>
        <w:tc>
          <w:tcPr>
            <w:cnfStyle w:val="001000000000" w:firstRow="0" w:lastRow="0" w:firstColumn="1" w:lastColumn="0" w:oddVBand="0" w:evenVBand="0" w:oddHBand="0" w:evenHBand="0" w:firstRowFirstColumn="0" w:firstRowLastColumn="0" w:lastRowFirstColumn="0" w:lastRowLastColumn="0"/>
            <w:tcW w:w="0" w:type="dxa"/>
          </w:tcPr>
          <w:p w14:paraId="167760A2" w14:textId="77777777" w:rsidR="00F82FDC" w:rsidRPr="0025589C" w:rsidRDefault="00F82FDC" w:rsidP="00C34C28">
            <w:pPr>
              <w:rPr>
                <w:sz w:val="18"/>
                <w:szCs w:val="18"/>
                <w:vertAlign w:val="subscript"/>
              </w:rPr>
            </w:pPr>
            <w:r w:rsidRPr="0025589C">
              <w:rPr>
                <w:color w:val="auto"/>
                <w:sz w:val="18"/>
                <w:szCs w:val="18"/>
              </w:rPr>
              <w:t xml:space="preserve">Initial density </w:t>
            </w:r>
            <m:oMath>
              <m:d>
                <m:dPr>
                  <m:ctrlPr>
                    <w:rPr>
                      <w:rFonts w:ascii="Cambria Math" w:hAnsi="Cambria Math"/>
                      <w:b w:val="0"/>
                      <w:bCs w:val="0"/>
                      <w:i/>
                      <w:sz w:val="18"/>
                      <w:szCs w:val="18"/>
                    </w:rPr>
                  </m:ctrlPr>
                </m:dPr>
                <m:e>
                  <m:sSub>
                    <m:sSubPr>
                      <m:ctrlPr>
                        <w:rPr>
                          <w:rFonts w:ascii="Cambria Math" w:hAnsi="Cambria Math"/>
                          <w:i/>
                          <w:color w:val="auto"/>
                          <w:sz w:val="18"/>
                          <w:szCs w:val="18"/>
                        </w:rPr>
                      </m:ctrlPr>
                    </m:sSubPr>
                    <m:e>
                      <m:r>
                        <m:rPr>
                          <m:sty m:val="bi"/>
                        </m:rPr>
                        <w:rPr>
                          <w:rFonts w:ascii="Cambria Math" w:hAnsi="Cambria Math"/>
                          <w:color w:val="auto"/>
                          <w:sz w:val="18"/>
                          <w:szCs w:val="18"/>
                        </w:rPr>
                        <m:t>N</m:t>
                      </m:r>
                    </m:e>
                    <m:sub>
                      <m:r>
                        <m:rPr>
                          <m:sty m:val="bi"/>
                        </m:rPr>
                        <w:rPr>
                          <w:rFonts w:ascii="Cambria Math" w:hAnsi="Cambria Math"/>
                          <w:color w:val="auto"/>
                          <w:sz w:val="18"/>
                          <w:szCs w:val="18"/>
                        </w:rPr>
                        <m:t>0</m:t>
                      </m:r>
                    </m:sub>
                  </m:sSub>
                </m:e>
              </m:d>
            </m:oMath>
          </w:p>
        </w:tc>
        <w:tc>
          <w:tcPr>
            <w:tcW w:w="0" w:type="dxa"/>
          </w:tcPr>
          <w:p w14:paraId="7CC2EF74" w14:textId="2406B93E" w:rsidR="00F82FDC" w:rsidRPr="0025589C" w:rsidRDefault="00F82FDC" w:rsidP="00C34C28">
            <w:pPr>
              <w:jc w:val="center"/>
              <w:cnfStyle w:val="000000000000" w:firstRow="0" w:lastRow="0" w:firstColumn="0" w:lastColumn="0" w:oddVBand="0" w:evenVBand="0" w:oddHBand="0" w:evenHBand="0" w:firstRowFirstColumn="0" w:firstRowLastColumn="0" w:lastRowFirstColumn="0" w:lastRowLastColumn="0"/>
              <w:rPr>
                <w:sz w:val="18"/>
                <w:szCs w:val="18"/>
              </w:rPr>
            </w:pPr>
            <w:r w:rsidRPr="0025589C">
              <w:rPr>
                <w:sz w:val="18"/>
                <w:szCs w:val="18"/>
              </w:rPr>
              <w:t>0.124</w:t>
            </w:r>
          </w:p>
        </w:tc>
        <w:tc>
          <w:tcPr>
            <w:tcW w:w="0" w:type="dxa"/>
          </w:tcPr>
          <w:p w14:paraId="5D6935B7" w14:textId="58803FA3" w:rsidR="00F82FDC" w:rsidRPr="0025589C" w:rsidRDefault="00F82FDC" w:rsidP="00C34C28">
            <w:pPr>
              <w:jc w:val="center"/>
              <w:cnfStyle w:val="000000000000" w:firstRow="0" w:lastRow="0" w:firstColumn="0" w:lastColumn="0" w:oddVBand="0" w:evenVBand="0" w:oddHBand="0" w:evenHBand="0" w:firstRowFirstColumn="0" w:firstRowLastColumn="0" w:lastRowFirstColumn="0" w:lastRowLastColumn="0"/>
              <w:rPr>
                <w:sz w:val="18"/>
                <w:szCs w:val="18"/>
              </w:rPr>
            </w:pPr>
            <w:r w:rsidRPr="0025589C">
              <w:rPr>
                <w:sz w:val="18"/>
                <w:szCs w:val="18"/>
              </w:rPr>
              <w:t>0.125</w:t>
            </w:r>
          </w:p>
        </w:tc>
        <w:tc>
          <w:tcPr>
            <w:tcW w:w="0" w:type="dxa"/>
          </w:tcPr>
          <w:p w14:paraId="283EA1FF" w14:textId="07C6673F" w:rsidR="00F82FDC" w:rsidRPr="0025589C" w:rsidRDefault="00F82FDC" w:rsidP="00C34C28">
            <w:pPr>
              <w:jc w:val="center"/>
              <w:cnfStyle w:val="000000000000" w:firstRow="0" w:lastRow="0" w:firstColumn="0" w:lastColumn="0" w:oddVBand="0" w:evenVBand="0" w:oddHBand="0" w:evenHBand="0" w:firstRowFirstColumn="0" w:firstRowLastColumn="0" w:lastRowFirstColumn="0" w:lastRowLastColumn="0"/>
              <w:rPr>
                <w:sz w:val="18"/>
                <w:szCs w:val="18"/>
              </w:rPr>
            </w:pPr>
            <w:r w:rsidRPr="0025589C">
              <w:rPr>
                <w:sz w:val="18"/>
                <w:szCs w:val="18"/>
              </w:rPr>
              <w:t>0.23</w:t>
            </w:r>
          </w:p>
        </w:tc>
        <w:tc>
          <w:tcPr>
            <w:tcW w:w="0" w:type="dxa"/>
          </w:tcPr>
          <w:p w14:paraId="05D9786D" w14:textId="71E211B8" w:rsidR="00F82FDC" w:rsidRPr="0025589C" w:rsidRDefault="00F82FDC" w:rsidP="00C34C28">
            <w:pPr>
              <w:jc w:val="center"/>
              <w:cnfStyle w:val="000000000000" w:firstRow="0" w:lastRow="0" w:firstColumn="0" w:lastColumn="0" w:oddVBand="0" w:evenVBand="0" w:oddHBand="0" w:evenHBand="0" w:firstRowFirstColumn="0" w:firstRowLastColumn="0" w:lastRowFirstColumn="0" w:lastRowLastColumn="0"/>
              <w:rPr>
                <w:sz w:val="18"/>
                <w:szCs w:val="18"/>
              </w:rPr>
            </w:pPr>
            <w:r w:rsidRPr="0025589C">
              <w:rPr>
                <w:sz w:val="18"/>
                <w:szCs w:val="18"/>
              </w:rPr>
              <w:t>0.286</w:t>
            </w:r>
          </w:p>
        </w:tc>
        <w:tc>
          <w:tcPr>
            <w:tcW w:w="0" w:type="dxa"/>
          </w:tcPr>
          <w:p w14:paraId="02ED9756" w14:textId="11A0BB5D" w:rsidR="00F82FDC" w:rsidRPr="0025589C" w:rsidRDefault="00F82FDC" w:rsidP="00C34C28">
            <w:pPr>
              <w:jc w:val="center"/>
              <w:cnfStyle w:val="000000000000" w:firstRow="0" w:lastRow="0" w:firstColumn="0" w:lastColumn="0" w:oddVBand="0" w:evenVBand="0" w:oddHBand="0" w:evenHBand="0" w:firstRowFirstColumn="0" w:firstRowLastColumn="0" w:lastRowFirstColumn="0" w:lastRowLastColumn="0"/>
              <w:rPr>
                <w:sz w:val="18"/>
                <w:szCs w:val="18"/>
              </w:rPr>
            </w:pPr>
            <w:r w:rsidRPr="0025589C">
              <w:rPr>
                <w:sz w:val="18"/>
                <w:szCs w:val="18"/>
              </w:rPr>
              <w:t>0.204</w:t>
            </w:r>
          </w:p>
        </w:tc>
        <w:tc>
          <w:tcPr>
            <w:tcW w:w="0" w:type="dxa"/>
          </w:tcPr>
          <w:p w14:paraId="6FD37862" w14:textId="7A3C3DEB" w:rsidR="00F82FDC" w:rsidRPr="0025589C" w:rsidRDefault="00F82FDC" w:rsidP="00C34C28">
            <w:pPr>
              <w:jc w:val="center"/>
              <w:cnfStyle w:val="000000000000" w:firstRow="0" w:lastRow="0" w:firstColumn="0" w:lastColumn="0" w:oddVBand="0" w:evenVBand="0" w:oddHBand="0" w:evenHBand="0" w:firstRowFirstColumn="0" w:firstRowLastColumn="0" w:lastRowFirstColumn="0" w:lastRowLastColumn="0"/>
              <w:rPr>
                <w:sz w:val="18"/>
                <w:szCs w:val="18"/>
              </w:rPr>
            </w:pPr>
            <w:r w:rsidRPr="0025589C">
              <w:rPr>
                <w:sz w:val="18"/>
                <w:szCs w:val="18"/>
              </w:rPr>
              <w:t>0.188</w:t>
            </w:r>
          </w:p>
        </w:tc>
      </w:tr>
      <w:tr w:rsidR="003754D5" w:rsidRPr="0025589C" w14:paraId="74009139" w14:textId="77777777" w:rsidTr="00C34C2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dxa"/>
          </w:tcPr>
          <w:p w14:paraId="0490959E" w14:textId="77777777" w:rsidR="00F82FDC" w:rsidRPr="0025589C" w:rsidRDefault="00F82FDC" w:rsidP="00C34C28">
            <w:pPr>
              <w:rPr>
                <w:sz w:val="18"/>
                <w:szCs w:val="18"/>
              </w:rPr>
            </w:pPr>
            <w:r w:rsidRPr="0025589C">
              <w:rPr>
                <w:color w:val="auto"/>
                <w:sz w:val="18"/>
                <w:szCs w:val="18"/>
              </w:rPr>
              <w:t xml:space="preserve">Max density </w:t>
            </w:r>
            <m:oMath>
              <m:r>
                <m:rPr>
                  <m:sty m:val="bi"/>
                </m:rPr>
                <w:rPr>
                  <w:rFonts w:ascii="Cambria Math" w:hAnsi="Cambria Math"/>
                  <w:color w:val="auto"/>
                  <w:sz w:val="18"/>
                  <w:szCs w:val="18"/>
                </w:rPr>
                <m:t>(K)</m:t>
              </m:r>
            </m:oMath>
          </w:p>
        </w:tc>
        <w:tc>
          <w:tcPr>
            <w:tcW w:w="0" w:type="dxa"/>
          </w:tcPr>
          <w:p w14:paraId="39C88E8A" w14:textId="30FD455C" w:rsidR="00F82FDC" w:rsidRPr="0025589C" w:rsidRDefault="00F82FDC" w:rsidP="00C34C28">
            <w:pPr>
              <w:jc w:val="center"/>
              <w:cnfStyle w:val="000000100000" w:firstRow="0" w:lastRow="0" w:firstColumn="0" w:lastColumn="0" w:oddVBand="0" w:evenVBand="0" w:oddHBand="1" w:evenHBand="0" w:firstRowFirstColumn="0" w:firstRowLastColumn="0" w:lastRowFirstColumn="0" w:lastRowLastColumn="0"/>
              <w:rPr>
                <w:sz w:val="18"/>
                <w:szCs w:val="18"/>
              </w:rPr>
            </w:pPr>
            <w:r w:rsidRPr="0025589C">
              <w:rPr>
                <w:sz w:val="18"/>
                <w:szCs w:val="18"/>
              </w:rPr>
              <w:t>0.650 (0.643, 0.658)</w:t>
            </w:r>
          </w:p>
        </w:tc>
        <w:tc>
          <w:tcPr>
            <w:tcW w:w="0" w:type="dxa"/>
          </w:tcPr>
          <w:p w14:paraId="5E110A30" w14:textId="30A51B3A" w:rsidR="00F82FDC" w:rsidRPr="0025589C" w:rsidRDefault="00F82FDC" w:rsidP="00C34C28">
            <w:pPr>
              <w:jc w:val="center"/>
              <w:cnfStyle w:val="000000100000" w:firstRow="0" w:lastRow="0" w:firstColumn="0" w:lastColumn="0" w:oddVBand="0" w:evenVBand="0" w:oddHBand="1" w:evenHBand="0" w:firstRowFirstColumn="0" w:firstRowLastColumn="0" w:lastRowFirstColumn="0" w:lastRowLastColumn="0"/>
              <w:rPr>
                <w:sz w:val="18"/>
                <w:szCs w:val="18"/>
              </w:rPr>
            </w:pPr>
            <w:r w:rsidRPr="0025589C">
              <w:rPr>
                <w:sz w:val="18"/>
                <w:szCs w:val="18"/>
              </w:rPr>
              <w:t>0.528 (0.525, 0.532)</w:t>
            </w:r>
          </w:p>
        </w:tc>
        <w:tc>
          <w:tcPr>
            <w:tcW w:w="0" w:type="dxa"/>
          </w:tcPr>
          <w:p w14:paraId="4EC0CD45" w14:textId="617383F9" w:rsidR="00F82FDC" w:rsidRPr="0025589C" w:rsidRDefault="00F82FDC" w:rsidP="00C34C28">
            <w:pPr>
              <w:jc w:val="center"/>
              <w:cnfStyle w:val="000000100000" w:firstRow="0" w:lastRow="0" w:firstColumn="0" w:lastColumn="0" w:oddVBand="0" w:evenVBand="0" w:oddHBand="1" w:evenHBand="0" w:firstRowFirstColumn="0" w:firstRowLastColumn="0" w:lastRowFirstColumn="0" w:lastRowLastColumn="0"/>
              <w:rPr>
                <w:sz w:val="18"/>
                <w:szCs w:val="18"/>
              </w:rPr>
            </w:pPr>
            <w:r w:rsidRPr="0025589C">
              <w:rPr>
                <w:sz w:val="18"/>
                <w:szCs w:val="18"/>
              </w:rPr>
              <w:t>0.628 (0.624, 0.632)</w:t>
            </w:r>
          </w:p>
        </w:tc>
        <w:tc>
          <w:tcPr>
            <w:tcW w:w="0" w:type="dxa"/>
          </w:tcPr>
          <w:p w14:paraId="558FB73E" w14:textId="08CEA454" w:rsidR="00F82FDC" w:rsidRPr="0025589C" w:rsidRDefault="00F82FDC" w:rsidP="00C34C28">
            <w:pPr>
              <w:jc w:val="center"/>
              <w:cnfStyle w:val="000000100000" w:firstRow="0" w:lastRow="0" w:firstColumn="0" w:lastColumn="0" w:oddVBand="0" w:evenVBand="0" w:oddHBand="1" w:evenHBand="0" w:firstRowFirstColumn="0" w:firstRowLastColumn="0" w:lastRowFirstColumn="0" w:lastRowLastColumn="0"/>
              <w:rPr>
                <w:sz w:val="18"/>
                <w:szCs w:val="18"/>
              </w:rPr>
            </w:pPr>
            <w:r w:rsidRPr="0025589C">
              <w:rPr>
                <w:sz w:val="18"/>
                <w:szCs w:val="18"/>
              </w:rPr>
              <w:t>0.619 (0.612, 0.625)</w:t>
            </w:r>
          </w:p>
        </w:tc>
        <w:tc>
          <w:tcPr>
            <w:tcW w:w="0" w:type="dxa"/>
          </w:tcPr>
          <w:p w14:paraId="0575A3F0" w14:textId="5E409AA7" w:rsidR="00F82FDC" w:rsidRPr="0025589C" w:rsidRDefault="00F82FDC" w:rsidP="00C34C28">
            <w:pPr>
              <w:jc w:val="center"/>
              <w:cnfStyle w:val="000000100000" w:firstRow="0" w:lastRow="0" w:firstColumn="0" w:lastColumn="0" w:oddVBand="0" w:evenVBand="0" w:oddHBand="1" w:evenHBand="0" w:firstRowFirstColumn="0" w:firstRowLastColumn="0" w:lastRowFirstColumn="0" w:lastRowLastColumn="0"/>
              <w:rPr>
                <w:sz w:val="18"/>
                <w:szCs w:val="18"/>
              </w:rPr>
            </w:pPr>
            <w:r w:rsidRPr="0025589C">
              <w:rPr>
                <w:sz w:val="18"/>
                <w:szCs w:val="18"/>
              </w:rPr>
              <w:t>0.741 (0.735, 0.746)</w:t>
            </w:r>
          </w:p>
        </w:tc>
        <w:tc>
          <w:tcPr>
            <w:tcW w:w="0" w:type="dxa"/>
          </w:tcPr>
          <w:p w14:paraId="0D1EDC92" w14:textId="74204B11" w:rsidR="00F82FDC" w:rsidRPr="0025589C" w:rsidRDefault="00F82FDC" w:rsidP="00C34C28">
            <w:pPr>
              <w:jc w:val="center"/>
              <w:cnfStyle w:val="000000100000" w:firstRow="0" w:lastRow="0" w:firstColumn="0" w:lastColumn="0" w:oddVBand="0" w:evenVBand="0" w:oddHBand="1" w:evenHBand="0" w:firstRowFirstColumn="0" w:firstRowLastColumn="0" w:lastRowFirstColumn="0" w:lastRowLastColumn="0"/>
              <w:rPr>
                <w:sz w:val="18"/>
                <w:szCs w:val="18"/>
              </w:rPr>
            </w:pPr>
            <w:r w:rsidRPr="0025589C">
              <w:rPr>
                <w:sz w:val="18"/>
                <w:szCs w:val="18"/>
              </w:rPr>
              <w:t>0.633 (0.627, 0.638)</w:t>
            </w:r>
          </w:p>
        </w:tc>
      </w:tr>
      <w:tr w:rsidR="003754D5" w:rsidRPr="0025589C" w14:paraId="1E429E9B" w14:textId="77777777" w:rsidTr="00C34C28">
        <w:trPr>
          <w:jc w:val="center"/>
        </w:trPr>
        <w:tc>
          <w:tcPr>
            <w:cnfStyle w:val="001000000000" w:firstRow="0" w:lastRow="0" w:firstColumn="1" w:lastColumn="0" w:oddVBand="0" w:evenVBand="0" w:oddHBand="0" w:evenHBand="0" w:firstRowFirstColumn="0" w:firstRowLastColumn="0" w:lastRowFirstColumn="0" w:lastRowLastColumn="0"/>
            <w:tcW w:w="0" w:type="dxa"/>
          </w:tcPr>
          <w:p w14:paraId="54D01CC9" w14:textId="6325A0C4" w:rsidR="00F82FDC" w:rsidRPr="0025589C" w:rsidRDefault="00F82FDC" w:rsidP="00C34C28">
            <w:pPr>
              <w:rPr>
                <w:rFonts w:eastAsia="MS Mincho"/>
                <w:sz w:val="18"/>
                <w:szCs w:val="18"/>
                <w:vertAlign w:val="superscript"/>
              </w:rPr>
            </w:pPr>
            <w:r w:rsidRPr="0025589C">
              <w:rPr>
                <w:color w:val="auto"/>
                <w:sz w:val="18"/>
                <w:szCs w:val="18"/>
              </w:rPr>
              <w:t xml:space="preserve">Max specific growth rate </w:t>
            </w:r>
          </w:p>
        </w:tc>
        <w:tc>
          <w:tcPr>
            <w:tcW w:w="0" w:type="dxa"/>
          </w:tcPr>
          <w:p w14:paraId="4EED2635" w14:textId="7F5A98FC" w:rsidR="00F82FDC" w:rsidRPr="0025589C" w:rsidRDefault="00F82FDC" w:rsidP="00C34C28">
            <w:pPr>
              <w:jc w:val="center"/>
              <w:cnfStyle w:val="000000000000" w:firstRow="0" w:lastRow="0" w:firstColumn="0" w:lastColumn="0" w:oddVBand="0" w:evenVBand="0" w:oddHBand="0" w:evenHBand="0" w:firstRowFirstColumn="0" w:firstRowLastColumn="0" w:lastRowFirstColumn="0" w:lastRowLastColumn="0"/>
            </w:pPr>
            <w:r w:rsidRPr="0025589C">
              <w:rPr>
                <w:sz w:val="18"/>
                <w:szCs w:val="18"/>
              </w:rPr>
              <w:t>0.376 (0.371, 0.382)</w:t>
            </w:r>
          </w:p>
        </w:tc>
        <w:tc>
          <w:tcPr>
            <w:tcW w:w="0" w:type="dxa"/>
          </w:tcPr>
          <w:p w14:paraId="7ADF9B43" w14:textId="5F2CFB88" w:rsidR="00F82FDC" w:rsidRPr="0025589C" w:rsidRDefault="00F82FDC" w:rsidP="00C34C28">
            <w:pPr>
              <w:jc w:val="center"/>
              <w:cnfStyle w:val="000000000000" w:firstRow="0" w:lastRow="0" w:firstColumn="0" w:lastColumn="0" w:oddVBand="0" w:evenVBand="0" w:oddHBand="0" w:evenHBand="0" w:firstRowFirstColumn="0" w:firstRowLastColumn="0" w:lastRowFirstColumn="0" w:lastRowLastColumn="0"/>
              <w:rPr>
                <w:sz w:val="18"/>
                <w:szCs w:val="18"/>
              </w:rPr>
            </w:pPr>
            <w:r w:rsidRPr="0025589C">
              <w:rPr>
                <w:sz w:val="18"/>
                <w:szCs w:val="18"/>
              </w:rPr>
              <w:t>0.268 (0.262, 0.275)</w:t>
            </w:r>
          </w:p>
        </w:tc>
        <w:tc>
          <w:tcPr>
            <w:tcW w:w="0" w:type="dxa"/>
          </w:tcPr>
          <w:p w14:paraId="6F545BA3" w14:textId="279AD39E" w:rsidR="00F82FDC" w:rsidRPr="0025589C" w:rsidRDefault="00F82FDC" w:rsidP="00C34C28">
            <w:pPr>
              <w:jc w:val="center"/>
              <w:cnfStyle w:val="000000000000" w:firstRow="0" w:lastRow="0" w:firstColumn="0" w:lastColumn="0" w:oddVBand="0" w:evenVBand="0" w:oddHBand="0" w:evenHBand="0" w:firstRowFirstColumn="0" w:firstRowLastColumn="0" w:lastRowFirstColumn="0" w:lastRowLastColumn="0"/>
              <w:rPr>
                <w:sz w:val="18"/>
                <w:szCs w:val="18"/>
              </w:rPr>
            </w:pPr>
            <w:r w:rsidRPr="0025589C">
              <w:rPr>
                <w:sz w:val="18"/>
                <w:szCs w:val="18"/>
              </w:rPr>
              <w:t>0.369 (0.355, 0.384)</w:t>
            </w:r>
          </w:p>
        </w:tc>
        <w:tc>
          <w:tcPr>
            <w:tcW w:w="0" w:type="dxa"/>
          </w:tcPr>
          <w:p w14:paraId="124C77A0" w14:textId="7A82CDF4" w:rsidR="00F82FDC" w:rsidRPr="0025589C" w:rsidRDefault="00F82FDC" w:rsidP="00C34C28">
            <w:pPr>
              <w:keepNext/>
              <w:jc w:val="center"/>
              <w:cnfStyle w:val="000000000000" w:firstRow="0" w:lastRow="0" w:firstColumn="0" w:lastColumn="0" w:oddVBand="0" w:evenVBand="0" w:oddHBand="0" w:evenHBand="0" w:firstRowFirstColumn="0" w:firstRowLastColumn="0" w:lastRowFirstColumn="0" w:lastRowLastColumn="0"/>
              <w:rPr>
                <w:sz w:val="18"/>
                <w:szCs w:val="18"/>
              </w:rPr>
            </w:pPr>
            <w:r w:rsidRPr="0025589C">
              <w:rPr>
                <w:sz w:val="18"/>
                <w:szCs w:val="18"/>
              </w:rPr>
              <w:t>0.256 (0.251, 0.261)</w:t>
            </w:r>
          </w:p>
        </w:tc>
        <w:tc>
          <w:tcPr>
            <w:tcW w:w="0" w:type="dxa"/>
          </w:tcPr>
          <w:p w14:paraId="1A95EEE6" w14:textId="1E77B4CF" w:rsidR="00F82FDC" w:rsidRPr="0025589C" w:rsidRDefault="00F82FDC" w:rsidP="00C34C28">
            <w:pPr>
              <w:keepNext/>
              <w:jc w:val="center"/>
              <w:cnfStyle w:val="000000000000" w:firstRow="0" w:lastRow="0" w:firstColumn="0" w:lastColumn="0" w:oddVBand="0" w:evenVBand="0" w:oddHBand="0" w:evenHBand="0" w:firstRowFirstColumn="0" w:firstRowLastColumn="0" w:lastRowFirstColumn="0" w:lastRowLastColumn="0"/>
              <w:rPr>
                <w:sz w:val="18"/>
                <w:szCs w:val="18"/>
              </w:rPr>
            </w:pPr>
            <w:r w:rsidRPr="0025589C">
              <w:rPr>
                <w:sz w:val="18"/>
                <w:szCs w:val="18"/>
              </w:rPr>
              <w:t>0.42</w:t>
            </w:r>
            <w:r w:rsidR="004D715C">
              <w:rPr>
                <w:sz w:val="18"/>
                <w:szCs w:val="18"/>
              </w:rPr>
              <w:t>0</w:t>
            </w:r>
            <w:r w:rsidRPr="0025589C">
              <w:rPr>
                <w:sz w:val="18"/>
                <w:szCs w:val="18"/>
              </w:rPr>
              <w:t xml:space="preserve"> (0.391, 0.426)</w:t>
            </w:r>
          </w:p>
        </w:tc>
        <w:tc>
          <w:tcPr>
            <w:tcW w:w="0" w:type="dxa"/>
          </w:tcPr>
          <w:p w14:paraId="04FAA2C2" w14:textId="15ECBE32" w:rsidR="00F82FDC" w:rsidRPr="0025589C" w:rsidRDefault="00F82FDC" w:rsidP="00C34C28">
            <w:pPr>
              <w:keepNext/>
              <w:jc w:val="center"/>
              <w:cnfStyle w:val="000000000000" w:firstRow="0" w:lastRow="0" w:firstColumn="0" w:lastColumn="0" w:oddVBand="0" w:evenVBand="0" w:oddHBand="0" w:evenHBand="0" w:firstRowFirstColumn="0" w:firstRowLastColumn="0" w:lastRowFirstColumn="0" w:lastRowLastColumn="0"/>
              <w:rPr>
                <w:sz w:val="18"/>
                <w:szCs w:val="18"/>
              </w:rPr>
            </w:pPr>
            <w:r w:rsidRPr="0025589C">
              <w:rPr>
                <w:sz w:val="18"/>
                <w:szCs w:val="18"/>
              </w:rPr>
              <w:t>0.228 (0.226, 0.231)</w:t>
            </w:r>
          </w:p>
        </w:tc>
      </w:tr>
      <w:tr w:rsidR="003754D5" w:rsidRPr="0025589C" w14:paraId="6699576C" w14:textId="77777777" w:rsidTr="00C34C2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dxa"/>
          </w:tcPr>
          <w:p w14:paraId="7CCB67A3" w14:textId="49209B02" w:rsidR="00F82FDC" w:rsidRPr="0025589C" w:rsidRDefault="00F82FDC" w:rsidP="00C34C28">
            <w:pPr>
              <w:rPr>
                <w:rFonts w:eastAsia="MS Mincho"/>
                <w:bCs w:val="0"/>
                <w:sz w:val="18"/>
                <w:szCs w:val="18"/>
              </w:rPr>
            </w:pPr>
            <w:r w:rsidRPr="0025589C">
              <w:rPr>
                <w:rFonts w:eastAsia="MS Mincho"/>
                <w:bCs w:val="0"/>
                <w:sz w:val="18"/>
                <w:szCs w:val="18"/>
              </w:rPr>
              <w:t>Min doubling time</w:t>
            </w:r>
          </w:p>
        </w:tc>
        <w:tc>
          <w:tcPr>
            <w:tcW w:w="0" w:type="dxa"/>
          </w:tcPr>
          <w:p w14:paraId="2253D56C" w14:textId="51ABEF16" w:rsidR="00F82FDC" w:rsidRPr="0025589C" w:rsidRDefault="00F82FDC" w:rsidP="00C34C28">
            <w:pPr>
              <w:jc w:val="center"/>
              <w:cnfStyle w:val="000000100000" w:firstRow="0" w:lastRow="0" w:firstColumn="0" w:lastColumn="0" w:oddVBand="0" w:evenVBand="0" w:oddHBand="1" w:evenHBand="0" w:firstRowFirstColumn="0" w:firstRowLastColumn="0" w:lastRowFirstColumn="0" w:lastRowLastColumn="0"/>
              <w:rPr>
                <w:sz w:val="18"/>
                <w:szCs w:val="18"/>
              </w:rPr>
            </w:pPr>
            <w:r w:rsidRPr="0025589C">
              <w:rPr>
                <w:sz w:val="18"/>
                <w:szCs w:val="18"/>
              </w:rPr>
              <w:t>1.844 (1.809, 1.88)</w:t>
            </w:r>
          </w:p>
        </w:tc>
        <w:tc>
          <w:tcPr>
            <w:tcW w:w="0" w:type="dxa"/>
          </w:tcPr>
          <w:p w14:paraId="052F57CB" w14:textId="1C454523" w:rsidR="00F82FDC" w:rsidRPr="0025589C" w:rsidRDefault="00F82FDC" w:rsidP="00C34C28">
            <w:pPr>
              <w:jc w:val="center"/>
              <w:cnfStyle w:val="000000100000" w:firstRow="0" w:lastRow="0" w:firstColumn="0" w:lastColumn="0" w:oddVBand="0" w:evenVBand="0" w:oddHBand="1" w:evenHBand="0" w:firstRowFirstColumn="0" w:firstRowLastColumn="0" w:lastRowFirstColumn="0" w:lastRowLastColumn="0"/>
              <w:rPr>
                <w:sz w:val="18"/>
                <w:szCs w:val="18"/>
              </w:rPr>
            </w:pPr>
            <w:r w:rsidRPr="0025589C">
              <w:rPr>
                <w:sz w:val="18"/>
                <w:szCs w:val="18"/>
              </w:rPr>
              <w:t>2.695 (2.636, 2.77)</w:t>
            </w:r>
          </w:p>
        </w:tc>
        <w:tc>
          <w:tcPr>
            <w:tcW w:w="0" w:type="dxa"/>
          </w:tcPr>
          <w:p w14:paraId="0447CC22" w14:textId="79B5229F" w:rsidR="00F82FDC" w:rsidRPr="0025589C" w:rsidRDefault="00F82FDC" w:rsidP="00C34C28">
            <w:pPr>
              <w:jc w:val="center"/>
              <w:cnfStyle w:val="000000100000" w:firstRow="0" w:lastRow="0" w:firstColumn="0" w:lastColumn="0" w:oddVBand="0" w:evenVBand="0" w:oddHBand="1" w:evenHBand="0" w:firstRowFirstColumn="0" w:firstRowLastColumn="0" w:lastRowFirstColumn="0" w:lastRowLastColumn="0"/>
              <w:rPr>
                <w:sz w:val="18"/>
                <w:szCs w:val="18"/>
              </w:rPr>
            </w:pPr>
            <w:r w:rsidRPr="0025589C">
              <w:rPr>
                <w:sz w:val="18"/>
                <w:szCs w:val="18"/>
              </w:rPr>
              <w:t>2.451 (2.397, 2.506)</w:t>
            </w:r>
          </w:p>
        </w:tc>
        <w:tc>
          <w:tcPr>
            <w:tcW w:w="0" w:type="dxa"/>
          </w:tcPr>
          <w:p w14:paraId="516EEF78" w14:textId="072406A0" w:rsidR="00F82FDC" w:rsidRPr="0025589C" w:rsidRDefault="00F82FDC" w:rsidP="00C34C28">
            <w:pPr>
              <w:keepNext/>
              <w:jc w:val="center"/>
              <w:cnfStyle w:val="000000100000" w:firstRow="0" w:lastRow="0" w:firstColumn="0" w:lastColumn="0" w:oddVBand="0" w:evenVBand="0" w:oddHBand="1" w:evenHBand="0" w:firstRowFirstColumn="0" w:firstRowLastColumn="0" w:lastRowFirstColumn="0" w:lastRowLastColumn="0"/>
              <w:rPr>
                <w:sz w:val="18"/>
                <w:szCs w:val="18"/>
              </w:rPr>
            </w:pPr>
            <w:r w:rsidRPr="0025589C">
              <w:rPr>
                <w:sz w:val="18"/>
                <w:szCs w:val="18"/>
              </w:rPr>
              <w:t>4.372 (4.269, 4.481)</w:t>
            </w:r>
          </w:p>
        </w:tc>
        <w:tc>
          <w:tcPr>
            <w:tcW w:w="0" w:type="dxa"/>
          </w:tcPr>
          <w:p w14:paraId="27E5B47F" w14:textId="304E2E3C" w:rsidR="00F82FDC" w:rsidRPr="0025589C" w:rsidRDefault="00F82FDC" w:rsidP="00C34C28">
            <w:pPr>
              <w:keepNext/>
              <w:jc w:val="center"/>
              <w:cnfStyle w:val="000000100000" w:firstRow="0" w:lastRow="0" w:firstColumn="0" w:lastColumn="0" w:oddVBand="0" w:evenVBand="0" w:oddHBand="1" w:evenHBand="0" w:firstRowFirstColumn="0" w:firstRowLastColumn="0" w:lastRowFirstColumn="0" w:lastRowLastColumn="0"/>
              <w:rPr>
                <w:sz w:val="18"/>
                <w:szCs w:val="18"/>
              </w:rPr>
            </w:pPr>
            <w:r w:rsidRPr="0025589C">
              <w:rPr>
                <w:sz w:val="18"/>
                <w:szCs w:val="18"/>
              </w:rPr>
              <w:t>2.075 (2.035, 2.124)</w:t>
            </w:r>
          </w:p>
        </w:tc>
        <w:tc>
          <w:tcPr>
            <w:tcW w:w="0" w:type="dxa"/>
          </w:tcPr>
          <w:p w14:paraId="324A472D" w14:textId="364930BF" w:rsidR="00F82FDC" w:rsidRPr="0025589C" w:rsidRDefault="00F82FDC" w:rsidP="00C34C28">
            <w:pPr>
              <w:keepNext/>
              <w:jc w:val="center"/>
              <w:cnfStyle w:val="000000100000" w:firstRow="0" w:lastRow="0" w:firstColumn="0" w:lastColumn="0" w:oddVBand="0" w:evenVBand="0" w:oddHBand="1" w:evenHBand="0" w:firstRowFirstColumn="0" w:firstRowLastColumn="0" w:lastRowFirstColumn="0" w:lastRowLastColumn="0"/>
              <w:rPr>
                <w:sz w:val="18"/>
                <w:szCs w:val="18"/>
              </w:rPr>
            </w:pPr>
            <w:r w:rsidRPr="0025589C">
              <w:rPr>
                <w:sz w:val="18"/>
                <w:szCs w:val="18"/>
              </w:rPr>
              <w:t>3.117 (3.087, 3.147)</w:t>
            </w:r>
          </w:p>
        </w:tc>
      </w:tr>
      <w:tr w:rsidR="003754D5" w:rsidRPr="0025589C" w14:paraId="418A8EB9" w14:textId="77777777" w:rsidTr="00C34C28">
        <w:trPr>
          <w:jc w:val="center"/>
        </w:trPr>
        <w:tc>
          <w:tcPr>
            <w:cnfStyle w:val="001000000000" w:firstRow="0" w:lastRow="0" w:firstColumn="1" w:lastColumn="0" w:oddVBand="0" w:evenVBand="0" w:oddHBand="0" w:evenHBand="0" w:firstRowFirstColumn="0" w:firstRowLastColumn="0" w:lastRowFirstColumn="0" w:lastRowLastColumn="0"/>
            <w:tcW w:w="0" w:type="dxa"/>
          </w:tcPr>
          <w:p w14:paraId="23BBAE6A" w14:textId="39AA0FAD" w:rsidR="00F82FDC" w:rsidRPr="0025589C" w:rsidRDefault="00F82FDC" w:rsidP="00C34C28">
            <w:pPr>
              <w:rPr>
                <w:rFonts w:eastAsia="MS Mincho"/>
                <w:sz w:val="18"/>
                <w:szCs w:val="18"/>
              </w:rPr>
            </w:pPr>
            <w:r w:rsidRPr="0025589C">
              <w:rPr>
                <w:color w:val="auto"/>
                <w:sz w:val="18"/>
                <w:szCs w:val="18"/>
              </w:rPr>
              <w:t>Lag duration</w:t>
            </w:r>
          </w:p>
        </w:tc>
        <w:tc>
          <w:tcPr>
            <w:tcW w:w="0" w:type="dxa"/>
          </w:tcPr>
          <w:p w14:paraId="721EECB9" w14:textId="4BFFFC6D" w:rsidR="00F82FDC" w:rsidRPr="0025589C" w:rsidRDefault="00F82FDC" w:rsidP="00C34C28">
            <w:pPr>
              <w:jc w:val="center"/>
              <w:cnfStyle w:val="000000000000" w:firstRow="0" w:lastRow="0" w:firstColumn="0" w:lastColumn="0" w:oddVBand="0" w:evenVBand="0" w:oddHBand="0" w:evenHBand="0" w:firstRowFirstColumn="0" w:firstRowLastColumn="0" w:lastRowFirstColumn="0" w:lastRowLastColumn="0"/>
              <w:rPr>
                <w:sz w:val="18"/>
                <w:szCs w:val="18"/>
              </w:rPr>
            </w:pPr>
            <w:r w:rsidRPr="0025589C">
              <w:rPr>
                <w:sz w:val="18"/>
                <w:szCs w:val="18"/>
              </w:rPr>
              <w:t>1.578 (1.513, 1.64)</w:t>
            </w:r>
          </w:p>
        </w:tc>
        <w:tc>
          <w:tcPr>
            <w:tcW w:w="0" w:type="dxa"/>
          </w:tcPr>
          <w:p w14:paraId="276C7BB5" w14:textId="59F8ECFF" w:rsidR="00F82FDC" w:rsidRPr="0025589C" w:rsidRDefault="00F82FDC" w:rsidP="00C34C28">
            <w:pPr>
              <w:jc w:val="center"/>
              <w:cnfStyle w:val="000000000000" w:firstRow="0" w:lastRow="0" w:firstColumn="0" w:lastColumn="0" w:oddVBand="0" w:evenVBand="0" w:oddHBand="0" w:evenHBand="0" w:firstRowFirstColumn="0" w:firstRowLastColumn="0" w:lastRowFirstColumn="0" w:lastRowLastColumn="0"/>
              <w:rPr>
                <w:sz w:val="18"/>
                <w:szCs w:val="18"/>
              </w:rPr>
            </w:pPr>
            <w:r w:rsidRPr="0025589C">
              <w:rPr>
                <w:sz w:val="18"/>
                <w:szCs w:val="18"/>
              </w:rPr>
              <w:t>3.93</w:t>
            </w:r>
            <w:r w:rsidR="004D715C">
              <w:rPr>
                <w:sz w:val="18"/>
                <w:szCs w:val="18"/>
              </w:rPr>
              <w:t>0</w:t>
            </w:r>
            <w:r w:rsidR="003754D5">
              <w:rPr>
                <w:sz w:val="18"/>
                <w:szCs w:val="18"/>
              </w:rPr>
              <w:t xml:space="preserve"> </w:t>
            </w:r>
            <w:r w:rsidRPr="0025589C">
              <w:rPr>
                <w:sz w:val="18"/>
                <w:szCs w:val="18"/>
              </w:rPr>
              <w:t xml:space="preserve"> (3.82, 4.028)</w:t>
            </w:r>
          </w:p>
        </w:tc>
        <w:tc>
          <w:tcPr>
            <w:tcW w:w="0" w:type="dxa"/>
          </w:tcPr>
          <w:p w14:paraId="07D28408" w14:textId="34FE1FE1" w:rsidR="00F82FDC" w:rsidRPr="0025589C" w:rsidRDefault="00F82FDC" w:rsidP="00C34C28">
            <w:pPr>
              <w:jc w:val="center"/>
              <w:cnfStyle w:val="000000000000" w:firstRow="0" w:lastRow="0" w:firstColumn="0" w:lastColumn="0" w:oddVBand="0" w:evenVBand="0" w:oddHBand="0" w:evenHBand="0" w:firstRowFirstColumn="0" w:firstRowLastColumn="0" w:lastRowFirstColumn="0" w:lastRowLastColumn="0"/>
              <w:rPr>
                <w:sz w:val="18"/>
                <w:szCs w:val="18"/>
              </w:rPr>
            </w:pPr>
            <w:r w:rsidRPr="0025589C">
              <w:rPr>
                <w:sz w:val="18"/>
                <w:szCs w:val="18"/>
              </w:rPr>
              <w:t>0.014 (0.002, 0.029)</w:t>
            </w:r>
          </w:p>
        </w:tc>
        <w:tc>
          <w:tcPr>
            <w:tcW w:w="0" w:type="dxa"/>
          </w:tcPr>
          <w:p w14:paraId="321FE001" w14:textId="0C1EDAB5" w:rsidR="00F82FDC" w:rsidRPr="0025589C" w:rsidRDefault="00F82FDC" w:rsidP="00C34C28">
            <w:pPr>
              <w:keepNext/>
              <w:jc w:val="center"/>
              <w:cnfStyle w:val="000000000000" w:firstRow="0" w:lastRow="0" w:firstColumn="0" w:lastColumn="0" w:oddVBand="0" w:evenVBand="0" w:oddHBand="0" w:evenHBand="0" w:firstRowFirstColumn="0" w:firstRowLastColumn="0" w:lastRowFirstColumn="0" w:lastRowLastColumn="0"/>
              <w:rPr>
                <w:sz w:val="18"/>
                <w:szCs w:val="18"/>
              </w:rPr>
            </w:pPr>
            <w:r w:rsidRPr="0025589C">
              <w:rPr>
                <w:sz w:val="18"/>
                <w:szCs w:val="18"/>
              </w:rPr>
              <w:t>0.004 (0.002, 0.013)</w:t>
            </w:r>
          </w:p>
        </w:tc>
        <w:tc>
          <w:tcPr>
            <w:tcW w:w="0" w:type="dxa"/>
          </w:tcPr>
          <w:p w14:paraId="0BE14994" w14:textId="425085B2" w:rsidR="00F82FDC" w:rsidRPr="0025589C" w:rsidRDefault="00F82FDC" w:rsidP="00C34C28">
            <w:pPr>
              <w:keepNext/>
              <w:jc w:val="center"/>
              <w:cnfStyle w:val="000000000000" w:firstRow="0" w:lastRow="0" w:firstColumn="0" w:lastColumn="0" w:oddVBand="0" w:evenVBand="0" w:oddHBand="0" w:evenHBand="0" w:firstRowFirstColumn="0" w:firstRowLastColumn="0" w:lastRowFirstColumn="0" w:lastRowLastColumn="0"/>
              <w:rPr>
                <w:sz w:val="18"/>
                <w:szCs w:val="18"/>
              </w:rPr>
            </w:pPr>
            <w:r w:rsidRPr="0025589C">
              <w:rPr>
                <w:sz w:val="18"/>
                <w:szCs w:val="18"/>
              </w:rPr>
              <w:t>0.039 (0.033, 0.081)</w:t>
            </w:r>
          </w:p>
        </w:tc>
        <w:tc>
          <w:tcPr>
            <w:tcW w:w="0" w:type="dxa"/>
          </w:tcPr>
          <w:p w14:paraId="5CD0639E" w14:textId="30DFEC26" w:rsidR="00F82FDC" w:rsidRPr="0025589C" w:rsidRDefault="00F82FDC" w:rsidP="00C34C28">
            <w:pPr>
              <w:keepNext/>
              <w:jc w:val="center"/>
              <w:cnfStyle w:val="000000000000" w:firstRow="0" w:lastRow="0" w:firstColumn="0" w:lastColumn="0" w:oddVBand="0" w:evenVBand="0" w:oddHBand="0" w:evenHBand="0" w:firstRowFirstColumn="0" w:firstRowLastColumn="0" w:lastRowFirstColumn="0" w:lastRowLastColumn="0"/>
              <w:rPr>
                <w:sz w:val="18"/>
                <w:szCs w:val="18"/>
              </w:rPr>
            </w:pPr>
            <w:r w:rsidRPr="0025589C">
              <w:rPr>
                <w:sz w:val="18"/>
                <w:szCs w:val="18"/>
              </w:rPr>
              <w:t>0.711 (0.684, 0.749)</w:t>
            </w:r>
          </w:p>
        </w:tc>
      </w:tr>
    </w:tbl>
    <w:p w14:paraId="7B921F61" w14:textId="72ED9F2A" w:rsidR="007A7F01" w:rsidRPr="0025589C" w:rsidDel="004E2D88" w:rsidRDefault="00087440" w:rsidP="00C34C28">
      <w:pPr>
        <w:pStyle w:val="Caption"/>
        <w:spacing w:line="360" w:lineRule="auto"/>
        <w:rPr>
          <w:del w:id="193" w:author="Yoav Ram" w:date="2018-11-29T11:40:00Z"/>
          <w:b w:val="0"/>
          <w:bCs w:val="0"/>
          <w:color w:val="auto"/>
        </w:rPr>
      </w:pPr>
      <w:r>
        <w:rPr>
          <w:b w:val="0"/>
          <w:bCs w:val="0"/>
          <w:color w:val="auto"/>
        </w:rPr>
        <w:t xml:space="preserve">Parentheses provide </w:t>
      </w:r>
      <w:r w:rsidR="007A7F01" w:rsidRPr="0025589C">
        <w:rPr>
          <w:b w:val="0"/>
          <w:bCs w:val="0"/>
          <w:color w:val="auto"/>
        </w:rPr>
        <w:t>95% confidence intervals</w:t>
      </w:r>
      <w:r w:rsidR="004D0490" w:rsidRPr="0025589C">
        <w:rPr>
          <w:b w:val="0"/>
          <w:bCs w:val="0"/>
          <w:color w:val="auto"/>
        </w:rPr>
        <w:t xml:space="preserve">, calculated using </w:t>
      </w:r>
      <w:r w:rsidR="00894141" w:rsidRPr="0025589C">
        <w:rPr>
          <w:b w:val="0"/>
          <w:bCs w:val="0"/>
          <w:color w:val="auto"/>
        </w:rPr>
        <w:t>bootstrap</w:t>
      </w:r>
      <w:r w:rsidR="009D1A86" w:rsidRPr="0025589C">
        <w:rPr>
          <w:b w:val="0"/>
          <w:bCs w:val="0"/>
          <w:color w:val="auto"/>
        </w:rPr>
        <w:t xml:space="preserve"> (1</w:t>
      </w:r>
      <w:r w:rsidR="009E5344">
        <w:rPr>
          <w:b w:val="0"/>
          <w:bCs w:val="0"/>
          <w:color w:val="auto"/>
        </w:rPr>
        <w:t>,</w:t>
      </w:r>
      <w:r w:rsidR="009D1A86" w:rsidRPr="0025589C">
        <w:rPr>
          <w:b w:val="0"/>
          <w:bCs w:val="0"/>
          <w:color w:val="auto"/>
        </w:rPr>
        <w:t>000 samples)</w:t>
      </w:r>
      <w:r w:rsidR="007A7F01" w:rsidRPr="0025589C">
        <w:rPr>
          <w:b w:val="0"/>
          <w:bCs w:val="0"/>
          <w:color w:val="auto"/>
        </w:rPr>
        <w:t>.</w:t>
      </w:r>
      <w:r w:rsidR="00636A8B" w:rsidRPr="0025589C">
        <w:rPr>
          <w:b w:val="0"/>
          <w:bCs w:val="0"/>
          <w:color w:val="auto"/>
        </w:rPr>
        <w:t xml:space="preserve"> Min doubling time is the minimal time required to double the population density.</w:t>
      </w:r>
      <w:r w:rsidR="007A7F01" w:rsidRPr="0025589C">
        <w:rPr>
          <w:b w:val="0"/>
          <w:bCs w:val="0"/>
          <w:color w:val="auto"/>
        </w:rPr>
        <w:t xml:space="preserve"> Densities are in OD</w:t>
      </w:r>
      <w:r w:rsidR="007A7F01" w:rsidRPr="0025589C">
        <w:rPr>
          <w:b w:val="0"/>
          <w:bCs w:val="0"/>
          <w:color w:val="auto"/>
          <w:vertAlign w:val="subscript"/>
        </w:rPr>
        <w:t>595</w:t>
      </w:r>
      <w:r w:rsidR="007A7F01" w:rsidRPr="0025589C">
        <w:rPr>
          <w:b w:val="0"/>
          <w:bCs w:val="0"/>
          <w:color w:val="auto"/>
        </w:rPr>
        <w:t>; growth rate in hours</w:t>
      </w:r>
      <w:r w:rsidR="00CA60FB" w:rsidRPr="0025589C">
        <w:rPr>
          <w:b w:val="0"/>
          <w:bCs w:val="0"/>
          <w:color w:val="auto"/>
          <w:vertAlign w:val="superscript"/>
        </w:rPr>
        <w:t>-1</w:t>
      </w:r>
      <w:r>
        <w:rPr>
          <w:b w:val="0"/>
          <w:bCs w:val="0"/>
          <w:color w:val="auto"/>
        </w:rPr>
        <w:t>;</w:t>
      </w:r>
      <w:r w:rsidR="007A7F01" w:rsidRPr="0025589C">
        <w:rPr>
          <w:b w:val="0"/>
          <w:bCs w:val="0"/>
          <w:color w:val="auto"/>
        </w:rPr>
        <w:t xml:space="preserve"> doubling time and lag duration in hours.</w:t>
      </w:r>
      <w:r w:rsidR="00F56E25" w:rsidRPr="0025589C">
        <w:rPr>
          <w:b w:val="0"/>
          <w:bCs w:val="0"/>
          <w:color w:val="auto"/>
        </w:rPr>
        <w:t xml:space="preserve"> See</w:t>
      </w:r>
      <w:r w:rsidR="00B309EC">
        <w:rPr>
          <w:b w:val="0"/>
          <w:bCs w:val="0"/>
          <w:color w:val="auto"/>
        </w:rPr>
        <w:t xml:space="preserve"> </w:t>
      </w:r>
      <w:r w:rsidR="00B309EC" w:rsidRPr="00087440">
        <w:rPr>
          <w:color w:val="auto"/>
        </w:rPr>
        <w:t xml:space="preserve">Table </w:t>
      </w:r>
      <w:r w:rsidRPr="00087440">
        <w:rPr>
          <w:color w:val="auto"/>
        </w:rPr>
        <w:t>S2</w:t>
      </w:r>
      <w:r>
        <w:rPr>
          <w:b w:val="0"/>
          <w:bCs w:val="0"/>
          <w:color w:val="auto"/>
        </w:rPr>
        <w:t xml:space="preserve"> </w:t>
      </w:r>
      <w:r w:rsidR="00F56E25" w:rsidRPr="0025589C">
        <w:rPr>
          <w:b w:val="0"/>
          <w:bCs w:val="0"/>
          <w:color w:val="auto"/>
        </w:rPr>
        <w:t>for additional parameter estimates.</w:t>
      </w:r>
    </w:p>
    <w:p w14:paraId="114CE249" w14:textId="68E02832" w:rsidR="00CD1BEE" w:rsidRDefault="00CD1BEE" w:rsidP="004E2D88">
      <w:pPr>
        <w:pStyle w:val="Caption"/>
        <w:spacing w:line="360" w:lineRule="auto"/>
        <w:rPr>
          <w:rFonts w:eastAsiaTheme="majorEastAsia"/>
        </w:rPr>
        <w:pPrChange w:id="194" w:author="Yoav Ram" w:date="2018-11-29T11:40:00Z">
          <w:pPr>
            <w:spacing w:after="200"/>
          </w:pPr>
        </w:pPrChange>
      </w:pPr>
      <w:del w:id="195" w:author="Yoav Ram" w:date="2018-11-29T11:40:00Z">
        <w:r w:rsidDel="004E2D88">
          <w:br w:type="page"/>
        </w:r>
      </w:del>
    </w:p>
    <w:p w14:paraId="0E5D477A" w14:textId="25D9C51E" w:rsidR="006C449D" w:rsidRPr="0025589C" w:rsidRDefault="00C02003" w:rsidP="00C34C28">
      <w:pPr>
        <w:pStyle w:val="Heading2"/>
        <w:spacing w:line="360" w:lineRule="auto"/>
        <w:ind w:firstLine="284"/>
      </w:pPr>
      <w:r w:rsidRPr="0025589C">
        <w:lastRenderedPageBreak/>
        <w:t>Estimat</w:t>
      </w:r>
      <w:r w:rsidR="00087440">
        <w:t>ing</w:t>
      </w:r>
      <w:r w:rsidRPr="0025589C">
        <w:t xml:space="preserve"> competition coefficients</w:t>
      </w:r>
    </w:p>
    <w:p w14:paraId="2FE588C9" w14:textId="150911F0" w:rsidR="007A7F01" w:rsidRPr="0025589C" w:rsidRDefault="007A7F01" w:rsidP="00C34C28">
      <w:r w:rsidRPr="00BF6B81">
        <w:rPr>
          <w:b/>
          <w:bCs/>
        </w:rPr>
        <w:t>Competition model</w:t>
      </w:r>
      <w:r w:rsidR="00BF6B81">
        <w:rPr>
          <w:b/>
          <w:bCs/>
        </w:rPr>
        <w:t xml:space="preserve">. </w:t>
      </w:r>
      <w:r w:rsidR="00651E9E" w:rsidRPr="0025589C">
        <w:t xml:space="preserve">To </w:t>
      </w:r>
      <w:r w:rsidRPr="0025589C">
        <w:t xml:space="preserve">model growth in a mixed culture, we assume that interactions between strains </w:t>
      </w:r>
      <w:r w:rsidR="001E5915">
        <w:t xml:space="preserve">in a mixed culture </w:t>
      </w:r>
      <w:r w:rsidR="008179CB" w:rsidRPr="0025589C">
        <w:t>a</w:t>
      </w:r>
      <w:r w:rsidR="00651E9E" w:rsidRPr="0025589C">
        <w:t xml:space="preserve">re </w:t>
      </w:r>
      <w:r w:rsidRPr="0025589C">
        <w:t>solely due to resource competition.</w:t>
      </w:r>
      <w:r w:rsidR="00833210" w:rsidRPr="0025589C">
        <w:t xml:space="preserve"> Therefore, all interactions are described by the deceleration of the growth rate of each strain in response to</w:t>
      </w:r>
      <w:r w:rsidR="00F41F6A">
        <w:t xml:space="preserve"> the depletion of resources due to</w:t>
      </w:r>
      <w:r w:rsidR="00833210" w:rsidRPr="0025589C">
        <w:t xml:space="preserve"> growth of </w:t>
      </w:r>
      <w:r w:rsidR="00F41F6A">
        <w:t xml:space="preserve">both </w:t>
      </w:r>
      <w:r w:rsidR="00833210" w:rsidRPr="0025589C">
        <w:t>strain</w:t>
      </w:r>
      <w:r w:rsidR="00F41F6A">
        <w:t>s</w:t>
      </w:r>
      <w:r w:rsidR="00833210" w:rsidRPr="0025589C">
        <w:t xml:space="preserve">. </w:t>
      </w:r>
      <w:r w:rsidR="004152F9" w:rsidRPr="0025589C">
        <w:t xml:space="preserve">We </w:t>
      </w:r>
      <w:r w:rsidR="001E5915">
        <w:t xml:space="preserve">have </w:t>
      </w:r>
      <w:r w:rsidR="004152F9" w:rsidRPr="0025589C">
        <w:t>derive</w:t>
      </w:r>
      <w:r w:rsidR="009B614B" w:rsidRPr="0025589C">
        <w:t>d</w:t>
      </w:r>
      <w:r w:rsidR="004152F9" w:rsidRPr="0025589C">
        <w:t xml:space="preserve"> a </w:t>
      </w:r>
      <w:r w:rsidR="00DB709C" w:rsidRPr="0025589C">
        <w:t>two</w:t>
      </w:r>
      <w:r w:rsidR="009B614B" w:rsidRPr="0025589C">
        <w:t>-strain</w:t>
      </w:r>
      <w:r w:rsidR="004152F9" w:rsidRPr="0025589C">
        <w:t xml:space="preserve"> </w:t>
      </w:r>
      <w:proofErr w:type="spellStart"/>
      <w:r w:rsidR="004152F9" w:rsidRPr="0025589C">
        <w:t>Lotka</w:t>
      </w:r>
      <w:proofErr w:type="spellEnd"/>
      <w:r w:rsidR="004152F9" w:rsidRPr="0025589C">
        <w:t xml:space="preserve">-Volterra </w:t>
      </w:r>
      <w:r w:rsidRPr="0025589C">
        <w:t>competition model</w:t>
      </w:r>
      <w:r w:rsidR="00FB039B" w:rsidRPr="0025589C">
        <w:t xml:space="preserve"> </w:t>
      </w:r>
      <w:r w:rsidR="009B614B" w:rsidRPr="0025589C">
        <w:fldChar w:fldCharType="begin" w:fldLock="1"/>
      </w:r>
      <w:r w:rsidR="00F74E04">
        <w:instrText>ADDIN CSL_CITATION {"citationItems":[{"id":"ITEM-1","itemData":{"ISBN":"9780691123448","abstract":"Thirty years ago, biologists could get by with a rudimentary grasp of mathematics and modeling. Not so today. In seeking to answer fundamental questions about how biological systems function and change over time, the modern biologist is as likely to rely on sophisticated mathematical and computer-based models as traditional fieldwork. In this book, Sarah Otto and Troy Day provide biology students with the tools necessary to both interpret models and to build their own.The book starts at an elementary level of mathematical modeling, assuming that the reader has had high school mathematics and first-year calculus. Otto and Day then gradually build in depth and complexity, from classic models in ecology and evolution to more intricate class-structured and probabilistic models. The authors provide primers with instructive exercises to introduce readers to the more advanced subjects of linear algebra and probability theory. Through examples, they describe how models have been used to understand such topics as the spread of HIV, chaos, the age structure of a country, speciation, and extinction.Ecologists and evolutionary biologists today need enough mathematical training to be able to assess the power and limits of biological models and to develop theories and models themselves. This innovative book will be an indispensable guide to the world of mathematical models for the next generation of biologists.A how-to guide for developing new mathematical models in biologyProvides step-by-step recipes for constructing and analyzing modelsInteresting biological applicationsExplores classical models in ecology and evolutionQuestions at the end of every chapterPrimers cover important mathematical topicsExercises with answersAppendixes summarize useful rulesLabs and advanced material available","author":[{"dropping-particle":"","family":"Otto","given":"Sarah P.","non-dropping-particle":"","parse-names":false,"suffix":""},{"dropping-particle":"","family":"Day","given":"Troy","non-dropping-particle":"","parse-names":false,"suffix":""}],"id":"ITEM-1","issued":{"date-parts":[["2007"]]},"number-of-pages":"732","publisher":"Princeton University Press","title":"A biologist's guide to mathematical modeling in ecology and evolution","type":"book"},"label":"chapter","locator":"4.1","uris":["http://www.mendeley.com/documents/?uuid=91ac0d0d-0f84-4010-9875-cd3905074155"]}],"mendeley":{"formattedCitation":"(14)","plainTextFormattedCitation":"(14)","previouslyFormattedCitation":"(14)"},"properties":{"noteIndex":0},"schema":"https://github.com/citation-style-language/schema/raw/master/csl-citation.json"}</w:instrText>
      </w:r>
      <w:r w:rsidR="009B614B" w:rsidRPr="0025589C">
        <w:fldChar w:fldCharType="separate"/>
      </w:r>
      <w:r w:rsidR="00667056" w:rsidRPr="00667056">
        <w:rPr>
          <w:noProof/>
        </w:rPr>
        <w:t>(14)</w:t>
      </w:r>
      <w:r w:rsidR="009B614B" w:rsidRPr="0025589C">
        <w:fldChar w:fldCharType="end"/>
      </w:r>
      <w:r w:rsidR="009B614B" w:rsidRPr="0025589C">
        <w:t xml:space="preserve"> </w:t>
      </w:r>
      <w:r w:rsidR="004152F9" w:rsidRPr="0025589C">
        <w:t>based on resource consumption</w:t>
      </w:r>
      <w:r w:rsidRPr="0025589C">
        <w:t xml:space="preserve"> (see </w:t>
      </w:r>
      <w:r w:rsidR="00262B0E" w:rsidRPr="00DB4111">
        <w:rPr>
          <w:b/>
          <w:bCs/>
        </w:rPr>
        <w:t>Appendix</w:t>
      </w:r>
      <w:r w:rsidR="00833210" w:rsidRPr="00DB4111">
        <w:rPr>
          <w:b/>
          <w:bCs/>
        </w:rPr>
        <w:t xml:space="preserve"> </w:t>
      </w:r>
      <w:r w:rsidR="00756174" w:rsidRPr="00DB4111">
        <w:rPr>
          <w:b/>
          <w:bCs/>
        </w:rPr>
        <w:t>2</w:t>
      </w:r>
      <w:r w:rsidRPr="0025589C">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51"/>
        <w:gridCol w:w="5157"/>
        <w:gridCol w:w="1468"/>
      </w:tblGrid>
      <w:tr w:rsidR="007A7F01" w:rsidRPr="0025589C" w14:paraId="132C70A3" w14:textId="77777777" w:rsidTr="00B57EC6">
        <w:tc>
          <w:tcPr>
            <w:tcW w:w="1951" w:type="dxa"/>
            <w:vAlign w:val="center"/>
          </w:tcPr>
          <w:p w14:paraId="13BD5E64" w14:textId="77777777" w:rsidR="007A7F01" w:rsidRPr="0025589C" w:rsidRDefault="007A7F01" w:rsidP="00C34C28">
            <w:pPr>
              <w:jc w:val="right"/>
              <w:rPr>
                <w:i/>
                <w:iCs/>
              </w:rPr>
            </w:pPr>
          </w:p>
        </w:tc>
        <w:tc>
          <w:tcPr>
            <w:tcW w:w="5103" w:type="dxa"/>
            <w:vAlign w:val="center"/>
          </w:tcPr>
          <w:p w14:paraId="62DACDDC" w14:textId="5A4547DD" w:rsidR="007A7F01" w:rsidRPr="0025589C" w:rsidRDefault="00B5596A" w:rsidP="00C34C28">
            <w:pPr>
              <w:jc w:val="center"/>
              <w:rPr>
                <w:i/>
                <w:iCs/>
              </w:rPr>
            </w:pPr>
            <m:oMathPara>
              <m:oMathParaPr>
                <m:jc m:val="center"/>
              </m:oMathParaPr>
              <m:oMath>
                <m:d>
                  <m:dPr>
                    <m:begChr m:val="{"/>
                    <m:endChr m:val=""/>
                    <m:ctrlPr>
                      <w:rPr>
                        <w:rFonts w:ascii="Cambria Math" w:hAnsi="Cambria Math"/>
                        <w:i/>
                        <w:iCs/>
                      </w:rPr>
                    </m:ctrlPr>
                  </m:dPr>
                  <m:e>
                    <m:eqArr>
                      <m:eqArrPr>
                        <m:ctrlPr>
                          <w:rPr>
                            <w:rFonts w:ascii="Cambria Math" w:hAnsi="Cambria Math"/>
                            <w:i/>
                            <w:iCs/>
                          </w:rPr>
                        </m:ctrlPr>
                      </m:eqArrPr>
                      <m:e>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N</m:t>
                                </m:r>
                              </m:e>
                              <m:sub>
                                <m:r>
                                  <w:rPr>
                                    <w:rFonts w:ascii="Cambria Math" w:hAnsi="Cambria Math"/>
                                  </w:rPr>
                                  <m:t>1</m:t>
                                </m:r>
                              </m:sub>
                            </m:sSub>
                          </m:num>
                          <m:den>
                            <m:r>
                              <w:rPr>
                                <w:rFonts w:ascii="Cambria Math" w:hAnsi="Cambria Math"/>
                              </w:rPr>
                              <m:t>dt</m:t>
                            </m:r>
                          </m:den>
                        </m:f>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0,1</m:t>
                                </m:r>
                              </m:sub>
                            </m:sSub>
                          </m:num>
                          <m:den>
                            <m:sSub>
                              <m:sSubPr>
                                <m:ctrlPr>
                                  <w:rPr>
                                    <w:rFonts w:ascii="Cambria Math" w:hAnsi="Cambria Math"/>
                                    <w:i/>
                                  </w:rPr>
                                </m:ctrlPr>
                              </m:sSubPr>
                              <m:e>
                                <m:r>
                                  <w:rPr>
                                    <w:rFonts w:ascii="Cambria Math" w:hAnsi="Cambria Math"/>
                                  </w:rPr>
                                  <m:t>q</m:t>
                                </m:r>
                              </m:e>
                              <m:sub>
                                <m:r>
                                  <w:rPr>
                                    <w:rFonts w:ascii="Cambria Math" w:hAnsi="Cambria Math"/>
                                  </w:rPr>
                                  <m:t>0,1</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eastAsia="Helvetica" w:hAnsi="Cambria Math" w:cs="Helvetica"/>
                                  </w:rPr>
                                  <m:t>-</m:t>
                                </m:r>
                                <m:sSub>
                                  <m:sSubPr>
                                    <m:ctrlPr>
                                      <w:rPr>
                                        <w:rFonts w:ascii="Cambria Math" w:hAnsi="Cambria Math"/>
                                        <w:i/>
                                      </w:rPr>
                                    </m:ctrlPr>
                                  </m:sSubPr>
                                  <m:e>
                                    <m:r>
                                      <w:rPr>
                                        <w:rFonts w:ascii="Cambria Math" w:hAnsi="Cambria Math"/>
                                      </w:rPr>
                                      <m:t>m</m:t>
                                    </m:r>
                                    <m:ctrlPr>
                                      <w:rPr>
                                        <w:rFonts w:ascii="Cambria Math" w:eastAsia="Helvetica" w:hAnsi="Cambria Math" w:cs="Helvetica"/>
                                        <w:i/>
                                      </w:rPr>
                                    </m:ctrlPr>
                                  </m:e>
                                  <m:sub>
                                    <m:r>
                                      <w:rPr>
                                        <w:rFonts w:ascii="Cambria Math" w:hAnsi="Cambria Math"/>
                                      </w:rPr>
                                      <m:t>1</m:t>
                                    </m:r>
                                  </m:sub>
                                </m:sSub>
                                <m:r>
                                  <w:rPr>
                                    <w:rFonts w:ascii="Cambria Math" w:hAnsi="Cambria Math"/>
                                  </w:rPr>
                                  <m:t>t</m:t>
                                </m:r>
                              </m:sup>
                            </m:sSup>
                          </m:den>
                        </m:f>
                        <m:sSub>
                          <m:sSubPr>
                            <m:ctrlPr>
                              <w:rPr>
                                <w:rFonts w:ascii="Cambria Math" w:hAnsi="Cambria Math"/>
                                <w:i/>
                              </w:rPr>
                            </m:ctrlPr>
                          </m:sSubPr>
                          <m:e>
                            <m:r>
                              <w:rPr>
                                <w:rFonts w:ascii="Cambria Math" w:hAnsi="Cambria Math"/>
                              </w:rPr>
                              <m:t>N</m:t>
                            </m:r>
                          </m:e>
                          <m:sub>
                            <m:r>
                              <w:rPr>
                                <w:rFonts w:ascii="Cambria Math" w:hAnsi="Cambria Math"/>
                              </w:rPr>
                              <m:t>1</m:t>
                            </m:r>
                          </m:sub>
                        </m:sSub>
                        <m:d>
                          <m:dPr>
                            <m:ctrlPr>
                              <w:rPr>
                                <w:rFonts w:ascii="Cambria Math" w:hAnsi="Cambria Math"/>
                                <w:i/>
                              </w:rPr>
                            </m:ctrlPr>
                          </m:dPr>
                          <m:e>
                            <m:r>
                              <w:rPr>
                                <w:rFonts w:ascii="Cambria Math" w:hAnsi="Cambria Math"/>
                              </w:rPr>
                              <m:t>1</m:t>
                            </m:r>
                            <m:r>
                              <w:rPr>
                                <w:rFonts w:ascii="Cambria Math" w:eastAsia="Helvetica" w:hAnsi="Cambria Math" w:cs="Helvetica"/>
                              </w:rPr>
                              <m:t>-</m:t>
                            </m:r>
                            <m:f>
                              <m:fPr>
                                <m:ctrlPr>
                                  <w:rPr>
                                    <w:rFonts w:ascii="Cambria Math" w:hAnsi="Cambria Math"/>
                                    <w:i/>
                                  </w:rPr>
                                </m:ctrlPr>
                              </m:fPr>
                              <m:num>
                                <m:sSubSup>
                                  <m:sSubSupPr>
                                    <m:ctrlPr>
                                      <w:rPr>
                                        <w:rFonts w:ascii="Cambria Math" w:hAnsi="Cambria Math"/>
                                        <w:i/>
                                      </w:rPr>
                                    </m:ctrlPr>
                                  </m:sSubSupPr>
                                  <m:e>
                                    <m:r>
                                      <w:rPr>
                                        <w:rFonts w:ascii="Cambria Math" w:hAnsi="Cambria Math"/>
                                      </w:rPr>
                                      <m:t>N</m:t>
                                    </m:r>
                                  </m:e>
                                  <m:sub>
                                    <m:r>
                                      <w:rPr>
                                        <w:rFonts w:ascii="Cambria Math" w:hAnsi="Cambria Math"/>
                                      </w:rPr>
                                      <m:t>1</m:t>
                                    </m:r>
                                  </m:sub>
                                  <m:sup>
                                    <m:sSub>
                                      <m:sSubPr>
                                        <m:ctrlPr>
                                          <w:rPr>
                                            <w:rFonts w:ascii="Cambria Math" w:hAnsi="Cambria Math"/>
                                            <w:i/>
                                          </w:rPr>
                                        </m:ctrlPr>
                                      </m:sSubPr>
                                      <m:e>
                                        <m:r>
                                          <w:rPr>
                                            <w:rFonts w:ascii="Cambria Math" w:hAnsi="Cambria Math"/>
                                          </w:rPr>
                                          <m:t>ν</m:t>
                                        </m:r>
                                      </m:e>
                                      <m:sub>
                                        <m:r>
                                          <w:rPr>
                                            <w:rFonts w:ascii="Cambria Math" w:hAnsi="Cambria Math"/>
                                          </w:rPr>
                                          <m:t>1</m:t>
                                        </m:r>
                                      </m:sub>
                                    </m:sSub>
                                  </m:sup>
                                </m:sSubSup>
                              </m:num>
                              <m:den>
                                <m:sSubSup>
                                  <m:sSubSupPr>
                                    <m:ctrlPr>
                                      <w:rPr>
                                        <w:rFonts w:ascii="Cambria Math" w:hAnsi="Cambria Math"/>
                                        <w:i/>
                                      </w:rPr>
                                    </m:ctrlPr>
                                  </m:sSubSupPr>
                                  <m:e>
                                    <m:r>
                                      <w:rPr>
                                        <w:rFonts w:ascii="Cambria Math" w:hAnsi="Cambria Math"/>
                                      </w:rPr>
                                      <m:t>K</m:t>
                                    </m:r>
                                  </m:e>
                                  <m:sub>
                                    <m:r>
                                      <w:rPr>
                                        <w:rFonts w:ascii="Cambria Math" w:hAnsi="Cambria Math"/>
                                      </w:rPr>
                                      <m:t>1</m:t>
                                    </m:r>
                                  </m:sub>
                                  <m:sup>
                                    <m:sSub>
                                      <m:sSubPr>
                                        <m:ctrlPr>
                                          <w:rPr>
                                            <w:rFonts w:ascii="Cambria Math" w:hAnsi="Cambria Math"/>
                                            <w:i/>
                                          </w:rPr>
                                        </m:ctrlPr>
                                      </m:sSubPr>
                                      <m:e>
                                        <m:r>
                                          <w:rPr>
                                            <w:rFonts w:ascii="Cambria Math" w:hAnsi="Cambria Math"/>
                                          </w:rPr>
                                          <m:t>ν</m:t>
                                        </m:r>
                                      </m:e>
                                      <m:sub>
                                        <m:r>
                                          <w:rPr>
                                            <w:rFonts w:ascii="Cambria Math" w:hAnsi="Cambria Math"/>
                                          </w:rPr>
                                          <m:t>1</m:t>
                                        </m:r>
                                      </m:sub>
                                    </m:sSub>
                                  </m:sup>
                                </m:sSubSup>
                              </m:den>
                            </m:f>
                            <m:r>
                              <w:rPr>
                                <w:rFonts w:ascii="Cambria Math" w:eastAsia="Helvetica" w:hAnsi="Cambria Math" w:cs="Helvetica"/>
                              </w:rPr>
                              <m:t>-</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eastAsia="MS Mincho" w:hAnsi="Cambria Math" w:cs="MS Mincho"/>
                              </w:rPr>
                              <m:t>⋅</m:t>
                            </m:r>
                            <m:f>
                              <m:fPr>
                                <m:ctrlPr>
                                  <w:rPr>
                                    <w:rFonts w:ascii="Cambria Math" w:hAnsi="Cambria Math"/>
                                    <w:i/>
                                  </w:rPr>
                                </m:ctrlPr>
                              </m:fPr>
                              <m:num>
                                <m:sSubSup>
                                  <m:sSubSupPr>
                                    <m:ctrlPr>
                                      <w:rPr>
                                        <w:rFonts w:ascii="Cambria Math" w:hAnsi="Cambria Math"/>
                                        <w:i/>
                                      </w:rPr>
                                    </m:ctrlPr>
                                  </m:sSubSupPr>
                                  <m:e>
                                    <m:r>
                                      <w:rPr>
                                        <w:rFonts w:ascii="Cambria Math" w:hAnsi="Cambria Math"/>
                                      </w:rPr>
                                      <m:t>N</m:t>
                                    </m:r>
                                  </m:e>
                                  <m:sub>
                                    <m:r>
                                      <w:rPr>
                                        <w:rFonts w:ascii="Cambria Math" w:hAnsi="Cambria Math"/>
                                      </w:rPr>
                                      <m:t>2</m:t>
                                    </m:r>
                                  </m:sub>
                                  <m:sup>
                                    <m:sSub>
                                      <m:sSubPr>
                                        <m:ctrlPr>
                                          <w:rPr>
                                            <w:rFonts w:ascii="Cambria Math" w:hAnsi="Cambria Math"/>
                                            <w:i/>
                                          </w:rPr>
                                        </m:ctrlPr>
                                      </m:sSubPr>
                                      <m:e>
                                        <m:r>
                                          <w:rPr>
                                            <w:rFonts w:ascii="Cambria Math" w:hAnsi="Cambria Math"/>
                                          </w:rPr>
                                          <m:t>ν</m:t>
                                        </m:r>
                                      </m:e>
                                      <m:sub>
                                        <m:r>
                                          <w:rPr>
                                            <w:rFonts w:ascii="Cambria Math" w:hAnsi="Cambria Math"/>
                                          </w:rPr>
                                          <m:t>2</m:t>
                                        </m:r>
                                      </m:sub>
                                    </m:sSub>
                                  </m:sup>
                                </m:sSubSup>
                              </m:num>
                              <m:den>
                                <m:sSubSup>
                                  <m:sSubSupPr>
                                    <m:ctrlPr>
                                      <w:rPr>
                                        <w:rFonts w:ascii="Cambria Math" w:hAnsi="Cambria Math"/>
                                        <w:i/>
                                      </w:rPr>
                                    </m:ctrlPr>
                                  </m:sSubSupPr>
                                  <m:e>
                                    <m:r>
                                      <w:rPr>
                                        <w:rFonts w:ascii="Cambria Math" w:hAnsi="Cambria Math"/>
                                      </w:rPr>
                                      <m:t>K</m:t>
                                    </m:r>
                                  </m:e>
                                  <m:sub>
                                    <m:r>
                                      <w:rPr>
                                        <w:rFonts w:ascii="Cambria Math" w:hAnsi="Cambria Math"/>
                                      </w:rPr>
                                      <m:t>1</m:t>
                                    </m:r>
                                  </m:sub>
                                  <m:sup>
                                    <m:sSub>
                                      <m:sSubPr>
                                        <m:ctrlPr>
                                          <w:rPr>
                                            <w:rFonts w:ascii="Cambria Math" w:hAnsi="Cambria Math"/>
                                            <w:i/>
                                          </w:rPr>
                                        </m:ctrlPr>
                                      </m:sSubPr>
                                      <m:e>
                                        <m:r>
                                          <w:rPr>
                                            <w:rFonts w:ascii="Cambria Math" w:hAnsi="Cambria Math"/>
                                          </w:rPr>
                                          <m:t>ν</m:t>
                                        </m:r>
                                      </m:e>
                                      <m:sub>
                                        <m:r>
                                          <w:rPr>
                                            <w:rFonts w:ascii="Cambria Math" w:hAnsi="Cambria Math"/>
                                          </w:rPr>
                                          <m:t>1</m:t>
                                        </m:r>
                                      </m:sub>
                                    </m:sSub>
                                  </m:sup>
                                </m:sSubSup>
                              </m:den>
                            </m:f>
                          </m:e>
                        </m:d>
                        <m:r>
                          <w:rPr>
                            <w:rFonts w:ascii="Cambria Math" w:hAnsi="Cambria Math"/>
                          </w:rPr>
                          <m:t xml:space="preserve"> </m:t>
                        </m:r>
                      </m:e>
                      <m:e>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N</m:t>
                                </m:r>
                              </m:e>
                              <m:sub>
                                <m:r>
                                  <w:rPr>
                                    <w:rFonts w:ascii="Cambria Math" w:hAnsi="Cambria Math"/>
                                  </w:rPr>
                                  <m:t>2</m:t>
                                </m:r>
                              </m:sub>
                            </m:sSub>
                          </m:num>
                          <m:den>
                            <m:r>
                              <w:rPr>
                                <w:rFonts w:ascii="Cambria Math" w:hAnsi="Cambria Math"/>
                              </w:rPr>
                              <m:t>dt</m:t>
                            </m:r>
                          </m:den>
                        </m:f>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0,2</m:t>
                                </m:r>
                              </m:sub>
                            </m:sSub>
                          </m:num>
                          <m:den>
                            <m:sSub>
                              <m:sSubPr>
                                <m:ctrlPr>
                                  <w:rPr>
                                    <w:rFonts w:ascii="Cambria Math" w:hAnsi="Cambria Math"/>
                                    <w:i/>
                                  </w:rPr>
                                </m:ctrlPr>
                              </m:sSubPr>
                              <m:e>
                                <m:r>
                                  <w:rPr>
                                    <w:rFonts w:ascii="Cambria Math" w:hAnsi="Cambria Math"/>
                                  </w:rPr>
                                  <m:t>q</m:t>
                                </m:r>
                              </m:e>
                              <m:sub>
                                <m:r>
                                  <w:rPr>
                                    <w:rFonts w:ascii="Cambria Math" w:hAnsi="Cambria Math"/>
                                  </w:rPr>
                                  <m:t>0,2</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eastAsia="Helvetica" w:hAnsi="Cambria Math" w:cs="Helvetica"/>
                                  </w:rPr>
                                  <m:t>-</m:t>
                                </m:r>
                                <m:sSub>
                                  <m:sSubPr>
                                    <m:ctrlPr>
                                      <w:rPr>
                                        <w:rFonts w:ascii="Cambria Math" w:hAnsi="Cambria Math"/>
                                        <w:i/>
                                      </w:rPr>
                                    </m:ctrlPr>
                                  </m:sSubPr>
                                  <m:e>
                                    <m:r>
                                      <w:rPr>
                                        <w:rFonts w:ascii="Cambria Math" w:hAnsi="Cambria Math"/>
                                      </w:rPr>
                                      <m:t>m</m:t>
                                    </m:r>
                                    <m:ctrlPr>
                                      <w:rPr>
                                        <w:rFonts w:ascii="Cambria Math" w:eastAsia="Helvetica" w:hAnsi="Cambria Math" w:cs="Helvetica"/>
                                        <w:i/>
                                      </w:rPr>
                                    </m:ctrlPr>
                                  </m:e>
                                  <m:sub>
                                    <m:r>
                                      <w:rPr>
                                        <w:rFonts w:ascii="Cambria Math" w:hAnsi="Cambria Math"/>
                                      </w:rPr>
                                      <m:t>2</m:t>
                                    </m:r>
                                  </m:sub>
                                </m:sSub>
                                <m:r>
                                  <w:rPr>
                                    <w:rFonts w:ascii="Cambria Math" w:hAnsi="Cambria Math"/>
                                  </w:rPr>
                                  <m:t>t</m:t>
                                </m:r>
                              </m:sup>
                            </m:sSup>
                          </m:den>
                        </m:f>
                        <m:sSub>
                          <m:sSubPr>
                            <m:ctrlPr>
                              <w:rPr>
                                <w:rFonts w:ascii="Cambria Math" w:hAnsi="Cambria Math"/>
                                <w:i/>
                              </w:rPr>
                            </m:ctrlPr>
                          </m:sSubPr>
                          <m:e>
                            <m:r>
                              <w:rPr>
                                <w:rFonts w:ascii="Cambria Math" w:hAnsi="Cambria Math"/>
                              </w:rPr>
                              <m:t>N</m:t>
                            </m:r>
                          </m:e>
                          <m:sub>
                            <m:r>
                              <w:rPr>
                                <w:rFonts w:ascii="Cambria Math" w:hAnsi="Cambria Math"/>
                              </w:rPr>
                              <m:t>2</m:t>
                            </m:r>
                          </m:sub>
                        </m:sSub>
                        <m:d>
                          <m:dPr>
                            <m:ctrlPr>
                              <w:rPr>
                                <w:rFonts w:ascii="Cambria Math" w:hAnsi="Cambria Math"/>
                                <w:i/>
                              </w:rPr>
                            </m:ctrlPr>
                          </m:dPr>
                          <m:e>
                            <m:r>
                              <w:rPr>
                                <w:rFonts w:ascii="Cambria Math" w:hAnsi="Cambria Math"/>
                              </w:rPr>
                              <m:t>1</m:t>
                            </m:r>
                            <m:r>
                              <w:rPr>
                                <w:rFonts w:ascii="Cambria Math" w:eastAsia="Helvetica" w:hAnsi="Cambria Math" w:cs="Helvetica"/>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eastAsia="MS Mincho" w:hAnsi="Cambria Math" w:cs="MS Mincho"/>
                              </w:rPr>
                              <m:t>⋅</m:t>
                            </m:r>
                            <m:f>
                              <m:fPr>
                                <m:ctrlPr>
                                  <w:rPr>
                                    <w:rFonts w:ascii="Cambria Math" w:hAnsi="Cambria Math"/>
                                    <w:i/>
                                  </w:rPr>
                                </m:ctrlPr>
                              </m:fPr>
                              <m:num>
                                <m:sSubSup>
                                  <m:sSubSupPr>
                                    <m:ctrlPr>
                                      <w:rPr>
                                        <w:rFonts w:ascii="Cambria Math" w:hAnsi="Cambria Math"/>
                                        <w:i/>
                                      </w:rPr>
                                    </m:ctrlPr>
                                  </m:sSubSupPr>
                                  <m:e>
                                    <m:r>
                                      <w:rPr>
                                        <w:rFonts w:ascii="Cambria Math" w:hAnsi="Cambria Math"/>
                                      </w:rPr>
                                      <m:t>N</m:t>
                                    </m:r>
                                  </m:e>
                                  <m:sub>
                                    <m:r>
                                      <w:rPr>
                                        <w:rFonts w:ascii="Cambria Math" w:hAnsi="Cambria Math"/>
                                      </w:rPr>
                                      <m:t>1</m:t>
                                    </m:r>
                                  </m:sub>
                                  <m:sup>
                                    <m:sSub>
                                      <m:sSubPr>
                                        <m:ctrlPr>
                                          <w:rPr>
                                            <w:rFonts w:ascii="Cambria Math" w:hAnsi="Cambria Math"/>
                                            <w:i/>
                                          </w:rPr>
                                        </m:ctrlPr>
                                      </m:sSubPr>
                                      <m:e>
                                        <m:r>
                                          <w:rPr>
                                            <w:rFonts w:ascii="Cambria Math" w:hAnsi="Cambria Math"/>
                                          </w:rPr>
                                          <m:t>ν</m:t>
                                        </m:r>
                                      </m:e>
                                      <m:sub>
                                        <m:r>
                                          <w:rPr>
                                            <w:rFonts w:ascii="Cambria Math" w:hAnsi="Cambria Math"/>
                                          </w:rPr>
                                          <m:t>1</m:t>
                                        </m:r>
                                      </m:sub>
                                    </m:sSub>
                                  </m:sup>
                                </m:sSubSup>
                              </m:num>
                              <m:den>
                                <m:sSubSup>
                                  <m:sSubSupPr>
                                    <m:ctrlPr>
                                      <w:rPr>
                                        <w:rFonts w:ascii="Cambria Math" w:hAnsi="Cambria Math"/>
                                        <w:i/>
                                      </w:rPr>
                                    </m:ctrlPr>
                                  </m:sSubSupPr>
                                  <m:e>
                                    <m:r>
                                      <w:rPr>
                                        <w:rFonts w:ascii="Cambria Math" w:hAnsi="Cambria Math"/>
                                      </w:rPr>
                                      <m:t>K</m:t>
                                    </m:r>
                                  </m:e>
                                  <m:sub>
                                    <m:r>
                                      <w:rPr>
                                        <w:rFonts w:ascii="Cambria Math" w:hAnsi="Cambria Math"/>
                                      </w:rPr>
                                      <m:t>2</m:t>
                                    </m:r>
                                  </m:sub>
                                  <m:sup>
                                    <m:sSub>
                                      <m:sSubPr>
                                        <m:ctrlPr>
                                          <w:rPr>
                                            <w:rFonts w:ascii="Cambria Math" w:hAnsi="Cambria Math"/>
                                            <w:i/>
                                          </w:rPr>
                                        </m:ctrlPr>
                                      </m:sSubPr>
                                      <m:e>
                                        <m:r>
                                          <w:rPr>
                                            <w:rFonts w:ascii="Cambria Math" w:hAnsi="Cambria Math"/>
                                          </w:rPr>
                                          <m:t>ν</m:t>
                                        </m:r>
                                      </m:e>
                                      <m:sub>
                                        <m:r>
                                          <w:rPr>
                                            <w:rFonts w:ascii="Cambria Math" w:hAnsi="Cambria Math"/>
                                          </w:rPr>
                                          <m:t>2</m:t>
                                        </m:r>
                                      </m:sub>
                                    </m:sSub>
                                  </m:sup>
                                </m:sSubSup>
                              </m:den>
                            </m:f>
                            <m:r>
                              <w:rPr>
                                <w:rFonts w:ascii="Cambria Math" w:eastAsia="Helvetica" w:hAnsi="Cambria Math" w:cs="Helvetica"/>
                              </w:rPr>
                              <m:t>-</m:t>
                            </m:r>
                            <m:f>
                              <m:fPr>
                                <m:ctrlPr>
                                  <w:rPr>
                                    <w:rFonts w:ascii="Cambria Math" w:hAnsi="Cambria Math"/>
                                    <w:i/>
                                  </w:rPr>
                                </m:ctrlPr>
                              </m:fPr>
                              <m:num>
                                <m:sSubSup>
                                  <m:sSubSupPr>
                                    <m:ctrlPr>
                                      <w:rPr>
                                        <w:rFonts w:ascii="Cambria Math" w:hAnsi="Cambria Math"/>
                                        <w:i/>
                                      </w:rPr>
                                    </m:ctrlPr>
                                  </m:sSubSupPr>
                                  <m:e>
                                    <m:r>
                                      <w:rPr>
                                        <w:rFonts w:ascii="Cambria Math" w:hAnsi="Cambria Math"/>
                                      </w:rPr>
                                      <m:t>N</m:t>
                                    </m:r>
                                  </m:e>
                                  <m:sub>
                                    <m:r>
                                      <w:rPr>
                                        <w:rFonts w:ascii="Cambria Math" w:hAnsi="Cambria Math"/>
                                      </w:rPr>
                                      <m:t>2</m:t>
                                    </m:r>
                                  </m:sub>
                                  <m:sup>
                                    <m:sSub>
                                      <m:sSubPr>
                                        <m:ctrlPr>
                                          <w:rPr>
                                            <w:rFonts w:ascii="Cambria Math" w:hAnsi="Cambria Math"/>
                                            <w:i/>
                                          </w:rPr>
                                        </m:ctrlPr>
                                      </m:sSubPr>
                                      <m:e>
                                        <m:r>
                                          <w:rPr>
                                            <w:rFonts w:ascii="Cambria Math" w:hAnsi="Cambria Math"/>
                                          </w:rPr>
                                          <m:t>ν</m:t>
                                        </m:r>
                                      </m:e>
                                      <m:sub>
                                        <m:r>
                                          <w:rPr>
                                            <w:rFonts w:ascii="Cambria Math" w:hAnsi="Cambria Math"/>
                                          </w:rPr>
                                          <m:t>2</m:t>
                                        </m:r>
                                      </m:sub>
                                    </m:sSub>
                                  </m:sup>
                                </m:sSubSup>
                              </m:num>
                              <m:den>
                                <m:sSubSup>
                                  <m:sSubSupPr>
                                    <m:ctrlPr>
                                      <w:rPr>
                                        <w:rFonts w:ascii="Cambria Math" w:hAnsi="Cambria Math"/>
                                        <w:i/>
                                      </w:rPr>
                                    </m:ctrlPr>
                                  </m:sSubSupPr>
                                  <m:e>
                                    <m:r>
                                      <w:rPr>
                                        <w:rFonts w:ascii="Cambria Math" w:hAnsi="Cambria Math"/>
                                      </w:rPr>
                                      <m:t>K</m:t>
                                    </m:r>
                                  </m:e>
                                  <m:sub>
                                    <m:r>
                                      <w:rPr>
                                        <w:rFonts w:ascii="Cambria Math" w:hAnsi="Cambria Math"/>
                                      </w:rPr>
                                      <m:t>2</m:t>
                                    </m:r>
                                  </m:sub>
                                  <m:sup>
                                    <m:sSub>
                                      <m:sSubPr>
                                        <m:ctrlPr>
                                          <w:rPr>
                                            <w:rFonts w:ascii="Cambria Math" w:hAnsi="Cambria Math"/>
                                            <w:i/>
                                          </w:rPr>
                                        </m:ctrlPr>
                                      </m:sSubPr>
                                      <m:e>
                                        <m:r>
                                          <w:rPr>
                                            <w:rFonts w:ascii="Cambria Math" w:hAnsi="Cambria Math"/>
                                          </w:rPr>
                                          <m:t>ν</m:t>
                                        </m:r>
                                      </m:e>
                                      <m:sub>
                                        <m:r>
                                          <w:rPr>
                                            <w:rFonts w:ascii="Cambria Math" w:hAnsi="Cambria Math"/>
                                          </w:rPr>
                                          <m:t>2</m:t>
                                        </m:r>
                                      </m:sub>
                                    </m:sSub>
                                  </m:sup>
                                </m:sSubSup>
                              </m:den>
                            </m:f>
                          </m:e>
                        </m:d>
                        <m:r>
                          <w:rPr>
                            <w:rFonts w:ascii="Cambria Math" w:hAnsi="Cambria Math"/>
                          </w:rPr>
                          <m:t>,</m:t>
                        </m:r>
                      </m:e>
                    </m:eqArr>
                  </m:e>
                </m:d>
              </m:oMath>
            </m:oMathPara>
          </w:p>
        </w:tc>
        <w:tc>
          <w:tcPr>
            <w:tcW w:w="1468" w:type="dxa"/>
            <w:vAlign w:val="center"/>
          </w:tcPr>
          <w:p w14:paraId="7F185F36" w14:textId="4E8CB664" w:rsidR="00B57EC6" w:rsidRPr="0025589C" w:rsidRDefault="00BF6B81" w:rsidP="00C34C28">
            <w:pPr>
              <w:jc w:val="right"/>
            </w:pPr>
            <w:r>
              <w:t>(</w:t>
            </w:r>
            <w:r w:rsidR="007A7F01" w:rsidRPr="0025589C">
              <w:t>3a</w:t>
            </w:r>
            <w:r>
              <w:t>)</w:t>
            </w:r>
          </w:p>
          <w:p w14:paraId="6509A934" w14:textId="77777777" w:rsidR="006D6E0A" w:rsidRPr="0025589C" w:rsidRDefault="006D6E0A" w:rsidP="00C34C28">
            <w:pPr>
              <w:jc w:val="right"/>
            </w:pPr>
          </w:p>
          <w:p w14:paraId="3EAD2335" w14:textId="7BF5CBEC" w:rsidR="007A7F01" w:rsidRPr="0025589C" w:rsidRDefault="00BF6B81" w:rsidP="00C34C28">
            <w:pPr>
              <w:jc w:val="right"/>
            </w:pPr>
            <w:r>
              <w:t>(</w:t>
            </w:r>
            <w:r w:rsidR="007A7F01" w:rsidRPr="0025589C">
              <w:t>3b</w:t>
            </w:r>
            <w:r>
              <w:t>)</w:t>
            </w:r>
          </w:p>
        </w:tc>
      </w:tr>
    </w:tbl>
    <w:p w14:paraId="69A40931" w14:textId="3A4A151D" w:rsidR="007A7F01" w:rsidRPr="0025589C" w:rsidRDefault="00833210" w:rsidP="00C34C28">
      <w:r w:rsidRPr="00876E70">
        <w:t xml:space="preserve">where </w:t>
      </w:r>
      <m:oMath>
        <m:sSub>
          <m:sSubPr>
            <m:ctrlPr>
              <w:rPr>
                <w:rFonts w:ascii="Cambria Math" w:hAnsi="Cambria Math"/>
                <w:i/>
              </w:rPr>
            </m:ctrlPr>
          </m:sSubPr>
          <m:e>
            <m:r>
              <w:rPr>
                <w:rFonts w:ascii="Cambria Math" w:hAnsi="Cambria Math"/>
              </w:rPr>
              <m:t>N</m:t>
            </m:r>
          </m:e>
          <m:sub>
            <m:r>
              <w:rPr>
                <w:rFonts w:ascii="Cambria Math" w:hAnsi="Cambria Math"/>
              </w:rPr>
              <m:t>i</m:t>
            </m:r>
          </m:sub>
        </m:sSub>
      </m:oMath>
      <w:r w:rsidR="007A7F01" w:rsidRPr="00876E70">
        <w:t xml:space="preserve"> is the density of strain </w:t>
      </w:r>
      <m:oMath>
        <m:r>
          <w:rPr>
            <w:rFonts w:ascii="Cambria Math" w:hAnsi="Cambria Math"/>
          </w:rPr>
          <m:t>i=1,2</m:t>
        </m:r>
      </m:oMath>
      <w:r w:rsidRPr="00876E70">
        <w:t xml:space="preserve">, </w:t>
      </w:r>
      <m:oMath>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ν</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0,i</m:t>
            </m:r>
          </m:sub>
        </m:sSub>
        <m:r>
          <w:rPr>
            <w:rFonts w:ascii="Cambria Math" w:hAnsi="Cambria Math"/>
          </w:rPr>
          <m:t>,</m:t>
        </m:r>
      </m:oMath>
      <w:r w:rsidR="007A7F01" w:rsidRPr="00876E70">
        <w:t xml:space="preserve"> and </w:t>
      </w:r>
      <m:oMath>
        <m:sSub>
          <m:sSubPr>
            <m:ctrlPr>
              <w:rPr>
                <w:rFonts w:ascii="Cambria Math" w:hAnsi="Cambria Math"/>
                <w:i/>
              </w:rPr>
            </m:ctrlPr>
          </m:sSubPr>
          <m:e>
            <m:r>
              <w:rPr>
                <w:rFonts w:ascii="Cambria Math" w:hAnsi="Cambria Math"/>
              </w:rPr>
              <m:t>m</m:t>
            </m:r>
          </m:e>
          <m:sub>
            <m:r>
              <w:rPr>
                <w:rFonts w:ascii="Cambria Math" w:hAnsi="Cambria Math"/>
              </w:rPr>
              <m:t>i</m:t>
            </m:r>
          </m:sub>
        </m:sSub>
      </m:oMath>
      <w:r w:rsidR="007A7F01" w:rsidRPr="00876E70">
        <w:t xml:space="preserve"> are</w:t>
      </w:r>
      <w:r w:rsidR="007A7F01" w:rsidRPr="0025589C">
        <w:t xml:space="preserve"> the values of the corresponding parameters for strain </w:t>
      </w:r>
      <m:oMath>
        <m:r>
          <w:rPr>
            <w:rFonts w:ascii="Cambria Math" w:hAnsi="Cambria Math"/>
          </w:rPr>
          <m:t>i</m:t>
        </m:r>
      </m:oMath>
      <w:r w:rsidR="007A7F01" w:rsidRPr="0025589C">
        <w:t xml:space="preserve"> </w:t>
      </w:r>
      <w:r w:rsidR="00AA2374">
        <w:t>(</w:t>
      </w:r>
      <w:r w:rsidR="00B02278" w:rsidRPr="0025589C">
        <w:t>o</w:t>
      </w:r>
      <w:r w:rsidR="00651E9E" w:rsidRPr="0025589C">
        <w:t>btained</w:t>
      </w:r>
      <w:r w:rsidR="007A7F01" w:rsidRPr="0025589C">
        <w:t xml:space="preserve"> from fitting the</w:t>
      </w:r>
      <w:r w:rsidRPr="0025589C">
        <w:t xml:space="preserve"> growth model (</w:t>
      </w:r>
      <w:proofErr w:type="spellStart"/>
      <w:r w:rsidRPr="0025589C">
        <w:t>eq</w:t>
      </w:r>
      <w:r w:rsidR="00CC3BF6">
        <w:t>s</w:t>
      </w:r>
      <w:proofErr w:type="spellEnd"/>
      <w:r w:rsidRPr="0025589C">
        <w:t>. 2) to</w:t>
      </w:r>
      <w:r w:rsidR="007A7F01" w:rsidRPr="0025589C">
        <w:t xml:space="preserve"> mono</w:t>
      </w:r>
      <w:r w:rsidR="00CC3BF6">
        <w:t>-</w:t>
      </w:r>
      <w:r w:rsidR="007A7F01" w:rsidRPr="0025589C">
        <w:t>culture growth curve data</w:t>
      </w:r>
      <w:r w:rsidRPr="0025589C">
        <w:t xml:space="preserve">, </w:t>
      </w:r>
      <w:r w:rsidRPr="00876E70">
        <w:t>and</w:t>
      </w:r>
      <w:r w:rsidR="007A7F01" w:rsidRPr="00876E70">
        <w:t xml:space="preserve"> </w:t>
      </w:r>
      <m:oMath>
        <m:sSub>
          <m:sSubPr>
            <m:ctrlPr>
              <w:rPr>
                <w:rFonts w:ascii="Cambria Math" w:hAnsi="Cambria Math"/>
                <w:i/>
              </w:rPr>
            </m:ctrlPr>
          </m:sSubPr>
          <m:e>
            <m:r>
              <w:rPr>
                <w:rFonts w:ascii="Cambria Math" w:hAnsi="Cambria Math"/>
              </w:rPr>
              <m:t>c</m:t>
            </m:r>
          </m:e>
          <m:sub>
            <m:r>
              <w:rPr>
                <w:rFonts w:ascii="Cambria Math" w:hAnsi="Cambria Math"/>
              </w:rPr>
              <m:t>i</m:t>
            </m:r>
          </m:sub>
        </m:sSub>
      </m:oMath>
      <w:r w:rsidR="007A7F01" w:rsidRPr="00876E70">
        <w:t xml:space="preserve"> </w:t>
      </w:r>
      <w:r w:rsidR="00DB709C" w:rsidRPr="00876E70">
        <w:t>are</w:t>
      </w:r>
      <w:r w:rsidR="00DB709C" w:rsidRPr="0025589C">
        <w:t xml:space="preserve"> </w:t>
      </w:r>
      <w:r w:rsidR="007A7F01" w:rsidRPr="0025589C">
        <w:t>competition coefficient</w:t>
      </w:r>
      <w:r w:rsidR="00DB709C" w:rsidRPr="0025589C">
        <w:t>s</w:t>
      </w:r>
      <w:r w:rsidR="007A7F01" w:rsidRPr="0025589C">
        <w:t>, the ratio</w:t>
      </w:r>
      <w:r w:rsidR="00DB709C" w:rsidRPr="0025589C">
        <w:t>s</w:t>
      </w:r>
      <w:r w:rsidR="007A7F01" w:rsidRPr="0025589C">
        <w:t xml:space="preserve"> between inter- and i</w:t>
      </w:r>
      <w:r w:rsidR="009B614B" w:rsidRPr="0025589C">
        <w:t>ntra-strain competitive effect</w:t>
      </w:r>
      <w:r w:rsidR="00DB709C" w:rsidRPr="0025589C">
        <w:t>s</w:t>
      </w:r>
      <w:r w:rsidR="009B614B" w:rsidRPr="0025589C">
        <w:t>.</w:t>
      </w:r>
      <w:r w:rsidRPr="0025589C">
        <w:t xml:space="preserve"> Note that</w:t>
      </w:r>
      <w:r w:rsidR="00517B55" w:rsidRPr="0025589C">
        <w:t xml:space="preserve"> </w:t>
      </w:r>
      <w:r w:rsidR="00F662FF">
        <w:t xml:space="preserve">in </w:t>
      </w:r>
      <w:r w:rsidR="00CC3BF6">
        <w:t>resource</w:t>
      </w:r>
      <w:r w:rsidR="00F662FF">
        <w:t xml:space="preserve"> competition, </w:t>
      </w:r>
      <w:r w:rsidR="00517B55" w:rsidRPr="0025589C">
        <w:t xml:space="preserve">each strain </w:t>
      </w:r>
      <w:r w:rsidR="00BF635D" w:rsidRPr="0025589C">
        <w:t>can</w:t>
      </w:r>
      <w:r w:rsidR="00517B55" w:rsidRPr="0025589C">
        <w:t xml:space="preserve"> </w:t>
      </w:r>
      <w:r w:rsidR="00F662FF">
        <w:t>be</w:t>
      </w:r>
      <w:r w:rsidR="00517B55" w:rsidRPr="0025589C">
        <w:t xml:space="preserve"> </w:t>
      </w:r>
      <w:r w:rsidR="007A7F01" w:rsidRPr="0025589C">
        <w:t>limit</w:t>
      </w:r>
      <w:r w:rsidR="00F662FF">
        <w:t xml:space="preserve">ed by a different </w:t>
      </w:r>
      <w:r w:rsidR="007A7F01" w:rsidRPr="0025589C">
        <w:t>resource</w:t>
      </w:r>
      <w:r w:rsidR="00F662FF">
        <w:t xml:space="preserve">, </w:t>
      </w:r>
      <w:r w:rsidR="00517B55" w:rsidRPr="0025589C">
        <w:t>and</w:t>
      </w:r>
      <w:r w:rsidR="006D6E0A" w:rsidRPr="0025589C">
        <w:t xml:space="preserve"> </w:t>
      </w:r>
      <w:r w:rsidR="00CC3BF6">
        <w:t xml:space="preserve">strains may vary in their </w:t>
      </w:r>
      <w:r w:rsidR="007A7F01" w:rsidRPr="0025589C">
        <w:t>resource efficiency</w:t>
      </w:r>
      <w:r w:rsidR="00874402">
        <w:t xml:space="preserve"> (i.e. uptake and conversion rates, see </w:t>
      </w:r>
      <w:r w:rsidR="00874402">
        <w:rPr>
          <w:b/>
          <w:bCs/>
        </w:rPr>
        <w:t>Appendix 1</w:t>
      </w:r>
      <w:r w:rsidR="00874402" w:rsidRPr="00874402">
        <w:t>)</w:t>
      </w:r>
      <w:r w:rsidR="007A7F01" w:rsidRPr="0025589C">
        <w:t>.</w:t>
      </w:r>
    </w:p>
    <w:p w14:paraId="549417A2" w14:textId="1AC5AA55" w:rsidR="004C78E5" w:rsidRPr="004E2D88" w:rsidRDefault="008140DF" w:rsidP="004E2D88">
      <w:pPr>
        <w:rPr>
          <w:rPrChange w:id="196" w:author="Yoav Ram" w:date="2018-11-29T11:42:00Z">
            <w:rPr/>
          </w:rPrChange>
        </w:rPr>
        <w:pPrChange w:id="197" w:author="Yoav Ram" w:date="2018-11-29T11:43:00Z">
          <w:pPr/>
        </w:pPrChange>
      </w:pPr>
      <w:r w:rsidRPr="00BF6B81">
        <w:rPr>
          <w:b/>
          <w:bCs/>
        </w:rPr>
        <w:t>Model fitting</w:t>
      </w:r>
      <w:r w:rsidR="00BF6B81" w:rsidRPr="00BF6B81">
        <w:rPr>
          <w:b/>
          <w:bCs/>
        </w:rPr>
        <w:t>.</w:t>
      </w:r>
      <w:r w:rsidR="00BF6B81">
        <w:rPr>
          <w:b/>
          <w:bCs/>
        </w:rPr>
        <w:t xml:space="preserve"> </w:t>
      </w:r>
      <w:r w:rsidR="00833210" w:rsidRPr="0025589C">
        <w:t>The competition model (</w:t>
      </w:r>
      <w:proofErr w:type="spellStart"/>
      <w:r w:rsidR="00833210" w:rsidRPr="0025589C">
        <w:t>e</w:t>
      </w:r>
      <w:r w:rsidR="007A7F01" w:rsidRPr="0025589C">
        <w:t>q</w:t>
      </w:r>
      <w:r w:rsidR="00311B9B">
        <w:t>s</w:t>
      </w:r>
      <w:proofErr w:type="spellEnd"/>
      <w:r w:rsidR="007A7F01" w:rsidRPr="0025589C">
        <w:t>. 3</w:t>
      </w:r>
      <w:r w:rsidR="00833210" w:rsidRPr="0025589C">
        <w:t>)</w:t>
      </w:r>
      <w:r w:rsidR="007A7F01" w:rsidRPr="0025589C">
        <w:t xml:space="preserve"> </w:t>
      </w:r>
      <w:r w:rsidRPr="0025589C">
        <w:t>wa</w:t>
      </w:r>
      <w:r w:rsidR="007A7F01" w:rsidRPr="0025589C">
        <w:t xml:space="preserve">s fitted to </w:t>
      </w:r>
      <w:r w:rsidR="0022699F" w:rsidRPr="0025589C">
        <w:t xml:space="preserve">growth curve </w:t>
      </w:r>
      <w:r w:rsidR="00833210" w:rsidRPr="0025589C">
        <w:t xml:space="preserve">data from the </w:t>
      </w:r>
      <w:r w:rsidR="007A7F01" w:rsidRPr="0025589C">
        <w:t xml:space="preserve">mixed culture, in which the </w:t>
      </w:r>
      <w:r w:rsidR="001E5915">
        <w:t>total</w:t>
      </w:r>
      <w:r w:rsidR="007A7F01" w:rsidRPr="0025589C">
        <w:t xml:space="preserve"> OD of </w:t>
      </w:r>
      <w:r w:rsidR="0022699F" w:rsidRPr="0025589C">
        <w:t xml:space="preserve">both </w:t>
      </w:r>
      <w:r w:rsidR="007A7F01" w:rsidRPr="0025589C">
        <w:t>strains</w:t>
      </w:r>
      <w:r w:rsidR="001E5915">
        <w:t xml:space="preserve"> in mixed culture</w:t>
      </w:r>
      <w:r w:rsidR="007A7F01" w:rsidRPr="0025589C">
        <w:t xml:space="preserve"> </w:t>
      </w:r>
      <w:r w:rsidRPr="0025589C">
        <w:t>wa</w:t>
      </w:r>
      <w:r w:rsidR="007A7F01" w:rsidRPr="0025589C">
        <w:t>s recorded over time</w:t>
      </w:r>
      <w:r w:rsidR="00D96F6C" w:rsidRPr="0025589C">
        <w:t xml:space="preserve"> (</w:t>
      </w:r>
      <w:r w:rsidR="0022699F" w:rsidRPr="0025589C">
        <w:t xml:space="preserve">i.e. the </w:t>
      </w:r>
      <w:r w:rsidR="001E5915">
        <w:t>bulk</w:t>
      </w:r>
      <w:r w:rsidR="0022699F" w:rsidRPr="0025589C">
        <w:t xml:space="preserve"> density, </w:t>
      </w:r>
      <w:r w:rsidR="00D96F6C" w:rsidRPr="0025589C">
        <w:t>not the frequency</w:t>
      </w:r>
      <w:r w:rsidR="00001E91" w:rsidRPr="0025589C">
        <w:t xml:space="preserve"> or density</w:t>
      </w:r>
      <w:r w:rsidR="00D96F6C" w:rsidRPr="0025589C">
        <w:t xml:space="preserve"> of individual strain</w:t>
      </w:r>
      <w:r w:rsidR="00833210" w:rsidRPr="0025589C">
        <w:t>s</w:t>
      </w:r>
      <w:r w:rsidR="00BC190A">
        <w:t xml:space="preserve">, see </w:t>
      </w:r>
      <w:r w:rsidR="00BC190A" w:rsidRPr="00D35BFD">
        <w:rPr>
          <w:b/>
          <w:bCs/>
        </w:rPr>
        <w:fldChar w:fldCharType="begin"/>
      </w:r>
      <w:r w:rsidR="00BC190A" w:rsidRPr="00D35BFD">
        <w:rPr>
          <w:b/>
          <w:bCs/>
        </w:rPr>
        <w:instrText xml:space="preserve"> REF _Ref512333581 \h </w:instrText>
      </w:r>
      <w:r w:rsidR="00BC190A">
        <w:rPr>
          <w:b/>
          <w:bCs/>
        </w:rPr>
        <w:instrText xml:space="preserve"> \* MERGEFORMAT </w:instrText>
      </w:r>
      <w:r w:rsidR="00BC190A" w:rsidRPr="00D35BFD">
        <w:rPr>
          <w:b/>
          <w:bCs/>
        </w:rPr>
      </w:r>
      <w:r w:rsidR="00BC190A" w:rsidRPr="00D35BFD">
        <w:rPr>
          <w:b/>
          <w:bCs/>
        </w:rPr>
        <w:fldChar w:fldCharType="separate"/>
      </w:r>
      <w:r w:rsidR="00E66975" w:rsidRPr="00E66975">
        <w:rPr>
          <w:b/>
          <w:bCs/>
          <w:color w:val="000000" w:themeColor="text1"/>
          <w:sz w:val="22"/>
          <w:szCs w:val="22"/>
        </w:rPr>
        <w:t xml:space="preserve">Figure </w:t>
      </w:r>
      <w:r w:rsidR="00E66975" w:rsidRPr="00E66975">
        <w:rPr>
          <w:b/>
          <w:bCs/>
          <w:noProof/>
          <w:color w:val="000000" w:themeColor="text1"/>
          <w:sz w:val="22"/>
          <w:szCs w:val="22"/>
        </w:rPr>
        <w:t>2</w:t>
      </w:r>
      <w:r w:rsidR="00BC190A" w:rsidRPr="00D35BFD">
        <w:rPr>
          <w:b/>
          <w:bCs/>
        </w:rPr>
        <w:fldChar w:fldCharType="end"/>
      </w:r>
      <w:r w:rsidR="00BC190A" w:rsidRPr="00D35BFD">
        <w:rPr>
          <w:b/>
          <w:bCs/>
        </w:rPr>
        <w:t>B</w:t>
      </w:r>
      <w:r w:rsidR="00D96F6C" w:rsidRPr="0025589C">
        <w:t>)</w:t>
      </w:r>
      <w:r w:rsidR="007A7F01" w:rsidRPr="0025589C">
        <w:t xml:space="preserve">. </w:t>
      </w:r>
      <w:r w:rsidR="00AA2374">
        <w:t xml:space="preserve">The growth </w:t>
      </w:r>
      <w:r w:rsidR="00AA2374" w:rsidRPr="00876E70">
        <w:t>parameters (</w:t>
      </w:r>
      <m:oMath>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ν</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0,i</m:t>
            </m:r>
          </m:sub>
        </m:sSub>
      </m:oMath>
      <w:r w:rsidR="00AA2374" w:rsidRPr="00876E70">
        <w:t>) were fixed to the values estimated from the mono-culture growth curves at the previous stage, and t</w:t>
      </w:r>
      <w:r w:rsidR="007F21BA" w:rsidRPr="00876E70">
        <w:t xml:space="preserve">he </w:t>
      </w:r>
      <w:r w:rsidR="007A7F01" w:rsidRPr="00876E70">
        <w:t>fit</w:t>
      </w:r>
      <w:r w:rsidR="007F21BA" w:rsidRPr="00876E70">
        <w:t>ting</w:t>
      </w:r>
      <w:r w:rsidR="007A7F01" w:rsidRPr="00876E70">
        <w:t xml:space="preserve"> </w:t>
      </w:r>
      <w:r w:rsidR="00AA2374" w:rsidRPr="00876E70">
        <w:t xml:space="preserve">at this stage only </w:t>
      </w:r>
      <w:r w:rsidR="007F21BA" w:rsidRPr="00876E70">
        <w:t>provide</w:t>
      </w:r>
      <w:r w:rsidR="00AA2374" w:rsidRPr="00876E70">
        <w:t>d</w:t>
      </w:r>
      <w:r w:rsidR="007F21BA" w:rsidRPr="00876E70">
        <w:t xml:space="preserve"> estimates for the competition coefficients </w:t>
      </w:r>
      <m:oMath>
        <m:sSub>
          <m:sSubPr>
            <m:ctrlPr>
              <w:rPr>
                <w:rFonts w:ascii="Cambria Math" w:hAnsi="Cambria Math"/>
                <w:i/>
              </w:rPr>
            </m:ctrlPr>
          </m:sSubPr>
          <m:e>
            <m:r>
              <w:rPr>
                <w:rFonts w:ascii="Cambria Math" w:hAnsi="Cambria Math"/>
              </w:rPr>
              <m:t>c</m:t>
            </m:r>
          </m:e>
          <m:sub>
            <m:r>
              <w:rPr>
                <w:rFonts w:ascii="Cambria Math" w:hAnsi="Cambria Math"/>
              </w:rPr>
              <m:t>i</m:t>
            </m:r>
          </m:sub>
        </m:sSub>
      </m:oMath>
      <w:r w:rsidR="00AA2374" w:rsidRPr="00876E70">
        <w:t>.</w:t>
      </w:r>
      <w:r w:rsidR="007F21BA" w:rsidRPr="00876E70">
        <w:t xml:space="preserve"> </w:t>
      </w:r>
      <w:r w:rsidR="00AA2374" w:rsidRPr="00876E70">
        <w:t xml:space="preserve">Fitting </w:t>
      </w:r>
      <w:r w:rsidRPr="00876E70">
        <w:t>wa</w:t>
      </w:r>
      <w:r w:rsidR="007A7F01" w:rsidRPr="00876E70">
        <w:t xml:space="preserve">s performed by minimizing the squared differences between </w:t>
      </w:r>
      <m:oMath>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2</m:t>
            </m:r>
          </m:sub>
        </m:sSub>
      </m:oMath>
      <w:r w:rsidR="007A7F01" w:rsidRPr="00876E70">
        <w:t xml:space="preserve"> (</w:t>
      </w:r>
      <w:r w:rsidR="007F21BA" w:rsidRPr="00876E70">
        <w:t>th</w:t>
      </w:r>
      <w:r w:rsidR="007F21BA" w:rsidRPr="0025589C">
        <w:t xml:space="preserve">e sum of the </w:t>
      </w:r>
      <w:r w:rsidR="00DB4111">
        <w:t>solutions</w:t>
      </w:r>
      <w:r w:rsidR="007F21BA" w:rsidRPr="0025589C">
        <w:t xml:space="preserve"> of </w:t>
      </w:r>
      <w:proofErr w:type="spellStart"/>
      <w:r w:rsidR="007A7F01" w:rsidRPr="0025589C">
        <w:t>eq</w:t>
      </w:r>
      <w:r w:rsidR="000837F4">
        <w:t>s</w:t>
      </w:r>
      <w:proofErr w:type="spellEnd"/>
      <w:r w:rsidR="007A7F01" w:rsidRPr="0025589C">
        <w:t>.</w:t>
      </w:r>
      <w:r w:rsidR="00327F6F">
        <w:t> </w:t>
      </w:r>
      <w:r w:rsidR="007A7F01" w:rsidRPr="0025589C">
        <w:t>3</w:t>
      </w:r>
      <w:r w:rsidR="00E42AF4">
        <w:t>; integrals solved numerically using LSODA solver</w:t>
      </w:r>
      <w:r w:rsidR="007A7F01" w:rsidRPr="0025589C">
        <w:t>) and the</w:t>
      </w:r>
      <w:r w:rsidR="007F21BA" w:rsidRPr="0025589C">
        <w:t xml:space="preserve"> total</w:t>
      </w:r>
      <w:r w:rsidR="007A7F01" w:rsidRPr="0025589C">
        <w:t xml:space="preserve"> OD from </w:t>
      </w:r>
      <w:r w:rsidR="007F21BA" w:rsidRPr="0025589C">
        <w:t xml:space="preserve">the </w:t>
      </w:r>
      <w:r w:rsidR="007A7F01" w:rsidRPr="0025589C">
        <w:t>mixed culture</w:t>
      </w:r>
      <w:r w:rsidR="00AA2374">
        <w:t xml:space="preserve"> (</w:t>
      </w:r>
      <w:r w:rsidR="00AA2374">
        <w:rPr>
          <w:b/>
          <w:bCs/>
        </w:rPr>
        <w:t>Figure 4</w:t>
      </w:r>
      <w:r w:rsidR="00AA2374">
        <w:t>)</w:t>
      </w:r>
      <w:r w:rsidR="005327AF">
        <w:t xml:space="preserve">. </w:t>
      </w:r>
      <w:ins w:id="198" w:author="Yoav Ram" w:date="2018-11-29T11:42:00Z">
        <w:r w:rsidR="004E2D88">
          <w:t xml:space="preserve">The competition coefficients were not estimated for the </w:t>
        </w:r>
        <w:proofErr w:type="spellStart"/>
        <w:r w:rsidR="004E2D88">
          <w:rPr>
            <w:i/>
            <w:iCs/>
          </w:rPr>
          <w:t>lacI</w:t>
        </w:r>
        <w:proofErr w:type="spellEnd"/>
        <w:r w:rsidR="004E2D88">
          <w:t xml:space="preserve"> experiments; rather, we assumed that</w:t>
        </w:r>
        <w:r w:rsidR="004E2D88" w:rsidRPr="00876E70">
          <w:t xml:space="preserve"> </w:t>
        </w:r>
        <m:oMath>
          <m:sSub>
            <m:sSubPr>
              <m:ctrlPr>
                <w:rPr>
                  <w:rFonts w:ascii="Cambria Math" w:hAnsi="Cambria Math"/>
                  <w:i/>
                </w:rPr>
              </m:ctrlPr>
            </m:sSubPr>
            <m:e>
              <m:r>
                <w:rPr>
                  <w:rFonts w:ascii="Cambria Math" w:hAnsi="Cambria Math"/>
                </w:rPr>
                <m:t>c</m:t>
              </m:r>
            </m:e>
            <m:sub>
              <m:r>
                <w:rPr>
                  <w:rFonts w:ascii="Cambria Math" w:hAnsi="Cambria Math"/>
                </w:rPr>
                <m:t>i</m:t>
              </m:r>
            </m:sub>
          </m:sSub>
          <m:r>
            <w:rPr>
              <w:rFonts w:ascii="Cambria Math" w:hAnsi="Cambria Math"/>
            </w:rPr>
            <m:t>=1</m:t>
          </m:r>
        </m:oMath>
        <w:r w:rsidR="004E2D88">
          <w:t>.</w:t>
        </w:r>
      </w:ins>
      <w:ins w:id="199" w:author="Yoav Ram" w:date="2018-11-29T11:43:00Z">
        <w:r w:rsidR="004E2D88">
          <w:t xml:space="preserve"> </w:t>
        </w:r>
      </w:ins>
      <w:moveFromRangeStart w:id="200" w:author="Yoav Ram" w:date="2018-11-29T11:43:00Z" w:name="move531255110"/>
      <w:moveFrom w:id="201" w:author="Yoav Ram" w:date="2018-11-29T11:43:00Z">
        <w:r w:rsidR="00CA59A5" w:rsidDel="004E2D88">
          <w:t>See</w:t>
        </w:r>
        <w:r w:rsidR="005327AF" w:rsidDel="004E2D88">
          <w:t xml:space="preserve"> </w:t>
        </w:r>
        <w:r w:rsidR="005327AF" w:rsidRPr="00DB4111" w:rsidDel="004E2D88">
          <w:rPr>
            <w:b/>
            <w:bCs/>
          </w:rPr>
          <w:t>Materials and Methods</w:t>
        </w:r>
        <w:r w:rsidR="00AA2374" w:rsidDel="004E2D88">
          <w:t xml:space="preserve"> fo</w:t>
        </w:r>
        <w:r w:rsidR="00CA59A5" w:rsidDel="004E2D88">
          <w:t>r additional details</w:t>
        </w:r>
        <w:r w:rsidR="007A7F01" w:rsidRPr="0025589C" w:rsidDel="004E2D88">
          <w:t>.</w:t>
        </w:r>
        <w:r w:rsidR="00CA59A5" w:rsidDel="004E2D88">
          <w:t xml:space="preserve"> </w:t>
        </w:r>
      </w:moveFrom>
      <w:moveFromRangeEnd w:id="200"/>
      <w:r w:rsidR="00CA59A5">
        <w:t xml:space="preserve">Part of the strength of our approach stems from its </w:t>
      </w:r>
      <w:ins w:id="202" w:author="Yoav Ram" w:date="2018-11-29T11:41:00Z">
        <w:r w:rsidR="004E2D88">
          <w:t xml:space="preserve">optional </w:t>
        </w:r>
      </w:ins>
      <w:r w:rsidR="00CA59A5">
        <w:t>use of data measuring the total density of mixed cultures, which is usually ignored when estimating fitness from growth curves</w:t>
      </w:r>
      <w:r w:rsidR="000837F4">
        <w:t> </w:t>
      </w:r>
      <w:r w:rsidR="00CA59A5">
        <w:fldChar w:fldCharType="begin" w:fldLock="1"/>
      </w:r>
      <w:r w:rsidR="00C016FF">
        <w:instrText>ADDIN CSL_CITATION {"citationItems":[{"id":"ITEM-1","itemData":{"DOI":"10.1093/molbev/mst187","ISBN":"0737-4038","ISSN":"07374038","PMID":"24170494","abstract":"In the 1960s-1980s, determination of bacterial growth rates was an important tool in microbial genetics, biochemistry, molecular biology, and microbial physiology. The exciting technical developments of the 1990s and the 2000s eclipsed that tool; as a result, many investigators today lack experience with growth rate measurements. Recently, investigators in a number of areas have started to use measurements of bacterial growth rates for a variety of purposes. Those measurements have been greatly facilitated by the availability of microwell plate readers that permit the simultaneous measurements on up to 384 different cultures. Only the exponential (logarithmic) portions of the resulting growth curves are useful for determining growth rates, and manual determination of that portion and calculation of growth rates can be tedious for high-throughput purposes. Here, we introduce the program GrowthRates that uses plate reader output files to automatically determine the exponential portion of the curve and to automatically calculate the growth rate, the maximum culture density, and the duration of the growth lag phase. GrowthRates is freely available for Macintosh, Windows, and Linux. We discuss the effects of culture volume, the classical bacterial growth curve, and the differences between determinations in rich media and minimal (mineral salts) media. This protocol covers calibration of the plate reader, growth of culture inocula for both rich and minimal media, and experimental setup. As a guide to reliability, we report typical day-to-day variation in growth rates and variation within experiments with respect to position of wells within the plates.","author":[{"dropping-particle":"","family":"Hall","given":"Barry G.","non-dropping-particle":"","parse-names":false,"suffix":""},{"dropping-particle":"","family":"Acar","given":"Hande","non-dropping-particle":"","parse-names":false,"suffix":""},{"dropping-particle":"","family":"Nandipati","given":"Anna","non-dropping-particle":"","parse-names":false,"suffix":""},{"dropping-particle":"","family":"Barlow","given":"Miriam","non-dropping-particle":"","parse-names":false,"suffix":""}],"container-title":"Molecular Biology and Evolution","id":"ITEM-1","issue":"1","issued":{"date-parts":[["2014"]]},"page":"232-238","title":"Growth rates made easy","type":"article-journal","volume":"31"},"uris":["http://www.mendeley.com/documents/?uuid=f081921d-ea2b-4792-ba44-f8184b796e8d"]}],"mendeley":{"formattedCitation":"(5)","plainTextFormattedCitation":"(5)","previouslyFormattedCitation":"(5)"},"properties":{"noteIndex":0},"schema":"https://github.com/citation-style-language/schema/raw/master/csl-citation.json"}</w:instrText>
      </w:r>
      <w:r w:rsidR="00CA59A5">
        <w:fldChar w:fldCharType="separate"/>
      </w:r>
      <w:r w:rsidR="00CA59A5" w:rsidRPr="00CA59A5">
        <w:rPr>
          <w:noProof/>
        </w:rPr>
        <w:t>(5)</w:t>
      </w:r>
      <w:r w:rsidR="00CA59A5">
        <w:fldChar w:fldCharType="end"/>
      </w:r>
      <w:r w:rsidR="00CA59A5">
        <w:t>.</w:t>
      </w:r>
      <w:ins w:id="203" w:author="Yoav Ram" w:date="2018-11-29T11:41:00Z">
        <w:r w:rsidR="004E2D88">
          <w:t xml:space="preserve"> </w:t>
        </w:r>
      </w:ins>
      <w:moveToRangeStart w:id="204" w:author="Yoav Ram" w:date="2018-11-29T11:43:00Z" w:name="move531255110"/>
      <w:moveTo w:id="205" w:author="Yoav Ram" w:date="2018-11-29T11:43:00Z">
        <w:r w:rsidR="004E2D88">
          <w:t xml:space="preserve">See </w:t>
        </w:r>
        <w:r w:rsidR="004E2D88" w:rsidRPr="00DB4111">
          <w:rPr>
            <w:b/>
            <w:bCs/>
          </w:rPr>
          <w:t>Materials and Methods</w:t>
        </w:r>
        <w:r w:rsidR="004E2D88">
          <w:t xml:space="preserve"> for additional details</w:t>
        </w:r>
        <w:r w:rsidR="004E2D88" w:rsidRPr="0025589C">
          <w:t>.</w:t>
        </w:r>
      </w:moveTo>
      <w:moveToRangeEnd w:id="204"/>
    </w:p>
    <w:p w14:paraId="6F31FF92" w14:textId="77777777" w:rsidR="004C78E5" w:rsidRDefault="004C78E5">
      <w:pPr>
        <w:spacing w:after="200" w:line="276" w:lineRule="auto"/>
        <w:ind w:firstLine="0"/>
      </w:pPr>
      <w:r>
        <w:br w:type="page"/>
      </w:r>
    </w:p>
    <w:p w14:paraId="26397666" w14:textId="26D3C151" w:rsidR="00D45D2D" w:rsidRPr="00F3419E" w:rsidRDefault="003D0037" w:rsidP="00C34C28">
      <w:pPr>
        <w:spacing w:after="200"/>
        <w:rPr>
          <w:b/>
          <w:bCs/>
          <w:sz w:val="22"/>
          <w:szCs w:val="22"/>
        </w:rPr>
      </w:pPr>
      <w:r>
        <w:rPr>
          <w:b/>
          <w:bCs/>
          <w:noProof/>
          <w:sz w:val="22"/>
          <w:szCs w:val="22"/>
        </w:rPr>
        <w:lastRenderedPageBreak/>
        <w:drawing>
          <wp:inline distT="0" distB="0" distL="0" distR="0" wp14:anchorId="24ABFB65" wp14:editId="6F0F600E">
            <wp:extent cx="5278120" cy="1172845"/>
            <wp:effectExtent l="0" t="0" r="508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ig-Competition_fitting.pdf"/>
                    <pic:cNvPicPr/>
                  </pic:nvPicPr>
                  <pic:blipFill>
                    <a:blip r:embed="rId11">
                      <a:extLst>
                        <a:ext uri="{28A0092B-C50C-407E-A947-70E740481C1C}">
                          <a14:useLocalDpi xmlns:a14="http://schemas.microsoft.com/office/drawing/2010/main" val="0"/>
                        </a:ext>
                      </a:extLst>
                    </a:blip>
                    <a:stretch>
                      <a:fillRect/>
                    </a:stretch>
                  </pic:blipFill>
                  <pic:spPr>
                    <a:xfrm>
                      <a:off x="0" y="0"/>
                      <a:ext cx="5278120" cy="1172845"/>
                    </a:xfrm>
                    <a:prstGeom prst="rect">
                      <a:avLst/>
                    </a:prstGeom>
                  </pic:spPr>
                </pic:pic>
              </a:graphicData>
            </a:graphic>
          </wp:inline>
        </w:drawing>
      </w:r>
    </w:p>
    <w:p w14:paraId="06380202" w14:textId="5660E7F5" w:rsidR="005C2B55" w:rsidDel="00C828BF" w:rsidRDefault="00D45D2D" w:rsidP="00577A2C">
      <w:pPr>
        <w:pStyle w:val="Caption"/>
        <w:spacing w:line="360" w:lineRule="auto"/>
        <w:rPr>
          <w:del w:id="206" w:author="Yoav Ram" w:date="2018-11-29T15:20:00Z"/>
          <w:b w:val="0"/>
          <w:bCs w:val="0"/>
          <w:color w:val="auto"/>
          <w:sz w:val="22"/>
          <w:szCs w:val="22"/>
        </w:rPr>
      </w:pPr>
      <w:bookmarkStart w:id="207" w:name="_Ref512334571"/>
      <w:r w:rsidRPr="00B07CF2">
        <w:rPr>
          <w:color w:val="auto"/>
          <w:sz w:val="22"/>
          <w:szCs w:val="22"/>
        </w:rPr>
        <w:t xml:space="preserve">Figure </w:t>
      </w:r>
      <w:r w:rsidRPr="00B07CF2">
        <w:rPr>
          <w:b w:val="0"/>
          <w:bCs w:val="0"/>
          <w:sz w:val="22"/>
          <w:szCs w:val="22"/>
        </w:rPr>
        <w:fldChar w:fldCharType="begin"/>
      </w:r>
      <w:r w:rsidRPr="00B07CF2">
        <w:rPr>
          <w:color w:val="auto"/>
          <w:sz w:val="22"/>
          <w:szCs w:val="22"/>
        </w:rPr>
        <w:instrText xml:space="preserve"> SEQ Figure \* ARABIC </w:instrText>
      </w:r>
      <w:r w:rsidRPr="00B07CF2">
        <w:rPr>
          <w:b w:val="0"/>
          <w:bCs w:val="0"/>
          <w:sz w:val="22"/>
          <w:szCs w:val="22"/>
        </w:rPr>
        <w:fldChar w:fldCharType="separate"/>
      </w:r>
      <w:r w:rsidR="00C94948">
        <w:rPr>
          <w:noProof/>
          <w:color w:val="auto"/>
          <w:sz w:val="22"/>
          <w:szCs w:val="22"/>
        </w:rPr>
        <w:t>4</w:t>
      </w:r>
      <w:r w:rsidRPr="00B07CF2">
        <w:rPr>
          <w:b w:val="0"/>
          <w:bCs w:val="0"/>
          <w:sz w:val="22"/>
          <w:szCs w:val="22"/>
        </w:rPr>
        <w:fldChar w:fldCharType="end"/>
      </w:r>
      <w:bookmarkEnd w:id="207"/>
      <w:r w:rsidRPr="00B07CF2">
        <w:rPr>
          <w:color w:val="auto"/>
          <w:sz w:val="22"/>
          <w:szCs w:val="22"/>
        </w:rPr>
        <w:t xml:space="preserve">. Fitting </w:t>
      </w:r>
      <w:r w:rsidR="00BC190A">
        <w:rPr>
          <w:color w:val="auto"/>
          <w:sz w:val="22"/>
          <w:szCs w:val="22"/>
        </w:rPr>
        <w:t>competition</w:t>
      </w:r>
      <w:r w:rsidR="00BC190A" w:rsidRPr="00B07CF2">
        <w:rPr>
          <w:color w:val="auto"/>
          <w:sz w:val="22"/>
          <w:szCs w:val="22"/>
        </w:rPr>
        <w:t xml:space="preserve"> </w:t>
      </w:r>
      <w:r w:rsidRPr="00B07CF2">
        <w:rPr>
          <w:color w:val="auto"/>
          <w:sz w:val="22"/>
          <w:szCs w:val="22"/>
        </w:rPr>
        <w:t>model</w:t>
      </w:r>
      <w:r w:rsidR="00327F6F">
        <w:rPr>
          <w:color w:val="auto"/>
          <w:sz w:val="22"/>
          <w:szCs w:val="22"/>
        </w:rPr>
        <w:t>s</w:t>
      </w:r>
      <w:r w:rsidRPr="00B07CF2">
        <w:rPr>
          <w:color w:val="auto"/>
          <w:sz w:val="22"/>
          <w:szCs w:val="22"/>
        </w:rPr>
        <w:t xml:space="preserve"> to </w:t>
      </w:r>
      <w:r w:rsidR="00327F6F">
        <w:rPr>
          <w:color w:val="auto"/>
          <w:sz w:val="22"/>
          <w:szCs w:val="22"/>
        </w:rPr>
        <w:t xml:space="preserve">mixed culture </w:t>
      </w:r>
      <w:r>
        <w:rPr>
          <w:color w:val="auto"/>
          <w:sz w:val="22"/>
          <w:szCs w:val="22"/>
        </w:rPr>
        <w:t>growth cur</w:t>
      </w:r>
      <w:r w:rsidR="00BC190A">
        <w:rPr>
          <w:color w:val="auto"/>
          <w:sz w:val="22"/>
          <w:szCs w:val="22"/>
        </w:rPr>
        <w:t>v</w:t>
      </w:r>
      <w:r>
        <w:rPr>
          <w:color w:val="auto"/>
          <w:sz w:val="22"/>
          <w:szCs w:val="22"/>
        </w:rPr>
        <w:t>e</w:t>
      </w:r>
      <w:r w:rsidR="00327F6F">
        <w:rPr>
          <w:color w:val="auto"/>
          <w:sz w:val="22"/>
          <w:szCs w:val="22"/>
        </w:rPr>
        <w:t>s</w:t>
      </w:r>
      <w:r w:rsidRPr="00B07CF2">
        <w:rPr>
          <w:color w:val="auto"/>
          <w:sz w:val="22"/>
          <w:szCs w:val="22"/>
        </w:rPr>
        <w:t>.</w:t>
      </w:r>
      <w:r w:rsidRPr="00B07CF2">
        <w:rPr>
          <w:b w:val="0"/>
          <w:bCs w:val="0"/>
          <w:color w:val="auto"/>
          <w:sz w:val="22"/>
          <w:szCs w:val="22"/>
        </w:rPr>
        <w:t xml:space="preserve"> </w:t>
      </w:r>
      <w:r>
        <w:rPr>
          <w:b w:val="0"/>
          <w:bCs w:val="0"/>
          <w:color w:val="auto"/>
          <w:sz w:val="22"/>
          <w:szCs w:val="22"/>
        </w:rPr>
        <w:t>The panels show mixed-culture growth curves (</w:t>
      </w:r>
      <w:r w:rsidR="00D35BFD">
        <w:rPr>
          <w:b w:val="0"/>
          <w:bCs w:val="0"/>
          <w:color w:val="auto"/>
          <w:sz w:val="22"/>
          <w:szCs w:val="22"/>
        </w:rPr>
        <w:t xml:space="preserve">blue </w:t>
      </w:r>
      <w:r>
        <w:rPr>
          <w:b w:val="0"/>
          <w:bCs w:val="0"/>
          <w:color w:val="auto"/>
          <w:sz w:val="22"/>
          <w:szCs w:val="22"/>
        </w:rPr>
        <w:t>markers</w:t>
      </w:r>
      <w:r w:rsidR="005C2B55">
        <w:rPr>
          <w:b w:val="0"/>
          <w:bCs w:val="0"/>
          <w:color w:val="auto"/>
          <w:sz w:val="22"/>
          <w:szCs w:val="22"/>
        </w:rPr>
        <w:t xml:space="preserve"> show total density</w:t>
      </w:r>
      <w:r>
        <w:rPr>
          <w:b w:val="0"/>
          <w:bCs w:val="0"/>
          <w:color w:val="auto"/>
          <w:sz w:val="22"/>
          <w:szCs w:val="22"/>
        </w:rPr>
        <w:t>) and best-fit competition models (</w:t>
      </w:r>
      <w:r w:rsidR="00D35BFD">
        <w:rPr>
          <w:b w:val="0"/>
          <w:bCs w:val="0"/>
          <w:color w:val="auto"/>
          <w:sz w:val="22"/>
          <w:szCs w:val="22"/>
        </w:rPr>
        <w:t xml:space="preserve">solid blue </w:t>
      </w:r>
      <w:r>
        <w:rPr>
          <w:b w:val="0"/>
          <w:bCs w:val="0"/>
          <w:color w:val="auto"/>
          <w:sz w:val="22"/>
          <w:szCs w:val="22"/>
        </w:rPr>
        <w:t xml:space="preserve">lines; </w:t>
      </w:r>
      <w:proofErr w:type="spellStart"/>
      <w:r w:rsidRPr="00B07CF2">
        <w:rPr>
          <w:b w:val="0"/>
          <w:bCs w:val="0"/>
          <w:color w:val="auto"/>
          <w:sz w:val="22"/>
          <w:szCs w:val="22"/>
        </w:rPr>
        <w:t>eq</w:t>
      </w:r>
      <w:r w:rsidR="00327F6F">
        <w:rPr>
          <w:b w:val="0"/>
          <w:bCs w:val="0"/>
          <w:color w:val="auto"/>
          <w:sz w:val="22"/>
          <w:szCs w:val="22"/>
        </w:rPr>
        <w:t>s</w:t>
      </w:r>
      <w:proofErr w:type="spellEnd"/>
      <w:r w:rsidR="00327F6F" w:rsidRPr="00B07CF2">
        <w:rPr>
          <w:b w:val="0"/>
          <w:bCs w:val="0"/>
          <w:color w:val="auto"/>
          <w:sz w:val="22"/>
          <w:szCs w:val="22"/>
        </w:rPr>
        <w:t>.</w:t>
      </w:r>
      <w:r w:rsidR="00327F6F">
        <w:rPr>
          <w:b w:val="0"/>
          <w:bCs w:val="0"/>
          <w:color w:val="auto"/>
          <w:sz w:val="22"/>
          <w:szCs w:val="22"/>
        </w:rPr>
        <w:t> </w:t>
      </w:r>
      <w:r w:rsidRPr="00B07CF2">
        <w:rPr>
          <w:b w:val="0"/>
          <w:bCs w:val="0"/>
          <w:color w:val="auto"/>
          <w:sz w:val="22"/>
          <w:szCs w:val="22"/>
        </w:rPr>
        <w:t>3</w:t>
      </w:r>
      <w:r>
        <w:rPr>
          <w:b w:val="0"/>
          <w:bCs w:val="0"/>
          <w:color w:val="auto"/>
          <w:sz w:val="22"/>
          <w:szCs w:val="22"/>
        </w:rPr>
        <w:t xml:space="preserve">) </w:t>
      </w:r>
      <w:r w:rsidR="000E1FE8">
        <w:rPr>
          <w:b w:val="0"/>
          <w:bCs w:val="0"/>
          <w:color w:val="auto"/>
          <w:sz w:val="22"/>
          <w:szCs w:val="22"/>
        </w:rPr>
        <w:t>from</w:t>
      </w:r>
      <w:r>
        <w:rPr>
          <w:b w:val="0"/>
          <w:bCs w:val="0"/>
          <w:color w:val="auto"/>
          <w:sz w:val="22"/>
          <w:szCs w:val="22"/>
        </w:rPr>
        <w:t xml:space="preserve"> experiments </w:t>
      </w:r>
      <w:r w:rsidR="005C2B55">
        <w:rPr>
          <w:b w:val="0"/>
          <w:bCs w:val="0"/>
          <w:color w:val="auto"/>
          <w:sz w:val="22"/>
          <w:szCs w:val="22"/>
        </w:rPr>
        <w:t>A, B, and C</w:t>
      </w:r>
      <w:r w:rsidR="000E1FE8">
        <w:rPr>
          <w:b w:val="0"/>
          <w:bCs w:val="0"/>
          <w:color w:val="auto"/>
          <w:sz w:val="22"/>
          <w:szCs w:val="22"/>
        </w:rPr>
        <w:t xml:space="preserve"> (i.e. from the mixed growth sub-experiments)</w:t>
      </w:r>
      <w:r w:rsidR="00E42AF4">
        <w:rPr>
          <w:b w:val="0"/>
          <w:bCs w:val="0"/>
          <w:color w:val="auto"/>
          <w:sz w:val="22"/>
          <w:szCs w:val="22"/>
        </w:rPr>
        <w:t>.</w:t>
      </w:r>
      <w:r w:rsidR="005C2B55">
        <w:rPr>
          <w:b w:val="0"/>
          <w:bCs w:val="0"/>
          <w:color w:val="auto"/>
          <w:sz w:val="22"/>
          <w:szCs w:val="22"/>
        </w:rPr>
        <w:t xml:space="preserve"> 32</w:t>
      </w:r>
      <w:r>
        <w:rPr>
          <w:b w:val="0"/>
          <w:bCs w:val="0"/>
          <w:color w:val="auto"/>
          <w:sz w:val="22"/>
          <w:szCs w:val="22"/>
        </w:rPr>
        <w:t xml:space="preserve"> replicates per experiment. D</w:t>
      </w:r>
      <w:r w:rsidRPr="00B07CF2">
        <w:rPr>
          <w:b w:val="0"/>
          <w:bCs w:val="0"/>
          <w:color w:val="auto"/>
          <w:sz w:val="22"/>
          <w:szCs w:val="22"/>
        </w:rPr>
        <w:t>ashed black lines show the prediction</w:t>
      </w:r>
      <w:r w:rsidR="00D35BFD">
        <w:rPr>
          <w:b w:val="0"/>
          <w:bCs w:val="0"/>
          <w:color w:val="auto"/>
          <w:sz w:val="22"/>
          <w:szCs w:val="22"/>
        </w:rPr>
        <w:t xml:space="preserve"> of the </w:t>
      </w:r>
      <w:r w:rsidR="00D35BFD" w:rsidRPr="00B07CF2">
        <w:rPr>
          <w:b w:val="0"/>
          <w:bCs w:val="0"/>
          <w:color w:val="auto"/>
          <w:sz w:val="22"/>
          <w:szCs w:val="22"/>
        </w:rPr>
        <w:t>exponential model</w:t>
      </w:r>
      <w:r w:rsidR="00AA2374">
        <w:rPr>
          <w:b w:val="0"/>
          <w:bCs w:val="0"/>
          <w:color w:val="auto"/>
          <w:sz w:val="22"/>
          <w:szCs w:val="22"/>
        </w:rPr>
        <w:t xml:space="preserve"> (see </w:t>
      </w:r>
      <w:r w:rsidR="00AA2374" w:rsidRPr="00AA2374">
        <w:rPr>
          <w:color w:val="auto"/>
          <w:sz w:val="22"/>
          <w:szCs w:val="22"/>
        </w:rPr>
        <w:t>Figure 2</w:t>
      </w:r>
      <w:r w:rsidR="00AA2374" w:rsidRPr="00560BED">
        <w:rPr>
          <w:b w:val="0"/>
          <w:bCs w:val="0"/>
          <w:color w:val="auto"/>
          <w:sz w:val="22"/>
          <w:szCs w:val="22"/>
        </w:rPr>
        <w:t>)</w:t>
      </w:r>
      <w:r w:rsidR="00560BED">
        <w:rPr>
          <w:b w:val="0"/>
          <w:bCs w:val="0"/>
          <w:color w:val="auto"/>
          <w:sz w:val="22"/>
          <w:szCs w:val="22"/>
        </w:rPr>
        <w:t>.</w:t>
      </w:r>
      <w:ins w:id="208" w:author="Yoav Ram" w:date="2018-11-29T15:21:00Z">
        <w:r w:rsidR="00C828BF">
          <w:rPr>
            <w:b w:val="0"/>
            <w:bCs w:val="0"/>
            <w:color w:val="auto"/>
            <w:sz w:val="22"/>
            <w:szCs w:val="22"/>
          </w:rPr>
          <w:t xml:space="preserve"> </w:t>
        </w:r>
      </w:ins>
    </w:p>
    <w:p w14:paraId="728A9B12" w14:textId="52BEAF56" w:rsidR="005C2B55" w:rsidRDefault="005C2B55" w:rsidP="00C828BF">
      <w:pPr>
        <w:pStyle w:val="Caption"/>
        <w:spacing w:line="360" w:lineRule="auto"/>
        <w:pPrChange w:id="209" w:author="Yoav Ram" w:date="2018-11-29T15:20:00Z">
          <w:pPr>
            <w:spacing w:after="200"/>
          </w:pPr>
        </w:pPrChange>
      </w:pPr>
    </w:p>
    <w:p w14:paraId="6C449378" w14:textId="2E0517C8" w:rsidR="001F7E9F" w:rsidRPr="0025589C" w:rsidRDefault="001F7E9F" w:rsidP="00C34C28">
      <w:pPr>
        <w:pStyle w:val="Heading2"/>
        <w:spacing w:line="360" w:lineRule="auto"/>
        <w:ind w:firstLine="284"/>
      </w:pPr>
      <w:r w:rsidRPr="0025589C">
        <w:t>Prediction</w:t>
      </w:r>
      <w:r w:rsidR="005B7870" w:rsidRPr="0025589C">
        <w:t xml:space="preserve"> </w:t>
      </w:r>
      <w:r w:rsidR="00C02003" w:rsidRPr="0025589C">
        <w:t>and validation</w:t>
      </w:r>
      <w:del w:id="210" w:author="Yoav Ram" w:date="2018-11-29T11:43:00Z">
        <w:r w:rsidR="00C02003" w:rsidRPr="0025589C" w:rsidDel="004E2D88">
          <w:delText xml:space="preserve"> </w:delText>
        </w:r>
        <w:r w:rsidR="005B7870" w:rsidRPr="0025589C" w:rsidDel="004E2D88">
          <w:delText xml:space="preserve">of relative </w:delText>
        </w:r>
        <w:r w:rsidR="00C02003" w:rsidRPr="0025589C" w:rsidDel="004E2D88">
          <w:delText>growth</w:delText>
        </w:r>
      </w:del>
    </w:p>
    <w:p w14:paraId="369E2751" w14:textId="7A2838A8" w:rsidR="007A7F01" w:rsidRPr="00876E70" w:rsidRDefault="00C02003" w:rsidP="00C34C28">
      <w:r w:rsidRPr="00BF6B81">
        <w:rPr>
          <w:b/>
          <w:bCs/>
        </w:rPr>
        <w:t>Model prediction</w:t>
      </w:r>
      <w:r w:rsidR="00BF6B81">
        <w:rPr>
          <w:b/>
          <w:bCs/>
        </w:rPr>
        <w:t xml:space="preserve">. </w:t>
      </w:r>
      <w:r w:rsidR="007F21BA" w:rsidRPr="0025589C">
        <w:t>With estimates of all the competition model parameters,</w:t>
      </w:r>
      <w:r w:rsidRPr="0025589C">
        <w:t xml:space="preserve"> we solved</w:t>
      </w:r>
      <w:r w:rsidR="007F21BA" w:rsidRPr="0025589C">
        <w:t xml:space="preserve"> the </w:t>
      </w:r>
      <w:r w:rsidR="005B7870" w:rsidRPr="0025589C">
        <w:t xml:space="preserve">competition </w:t>
      </w:r>
      <w:r w:rsidR="007F21BA" w:rsidRPr="0025589C">
        <w:t>model</w:t>
      </w:r>
      <w:r w:rsidRPr="0025589C">
        <w:t xml:space="preserve"> (</w:t>
      </w:r>
      <w:proofErr w:type="spellStart"/>
      <w:r w:rsidRPr="0025589C">
        <w:t>eq</w:t>
      </w:r>
      <w:r w:rsidR="00327F6F">
        <w:t>s</w:t>
      </w:r>
      <w:proofErr w:type="spellEnd"/>
      <w:r w:rsidRPr="0025589C">
        <w:t>. 3) using</w:t>
      </w:r>
      <w:r w:rsidR="007A7F01" w:rsidRPr="0025589C">
        <w:t xml:space="preserve"> numerical integration</w:t>
      </w:r>
      <w:r w:rsidR="00D45D2D">
        <w:t xml:space="preserve"> (LSODA solver)</w:t>
      </w:r>
      <w:r w:rsidR="007A7F01" w:rsidRPr="0025589C">
        <w:t xml:space="preserve">, </w:t>
      </w:r>
      <w:r w:rsidR="00CA59A5">
        <w:t>thereby</w:t>
      </w:r>
      <w:r w:rsidR="00CA59A5" w:rsidRPr="0025589C">
        <w:t xml:space="preserve"> </w:t>
      </w:r>
      <w:r w:rsidR="007A7F01" w:rsidRPr="0025589C">
        <w:t xml:space="preserve">providing a prediction for the </w:t>
      </w:r>
      <w:r w:rsidRPr="0025589C">
        <w:t xml:space="preserve">cell </w:t>
      </w:r>
      <w:r w:rsidR="007A7F01" w:rsidRPr="00876E70">
        <w:t xml:space="preserve">densities </w:t>
      </w:r>
      <m:oMath>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(t)</m:t>
        </m:r>
      </m:oMath>
      <w:r w:rsidR="007A7F01" w:rsidRPr="00876E70">
        <w:t xml:space="preserve"> and </w:t>
      </w:r>
      <m:oMath>
        <m:sSub>
          <m:sSubPr>
            <m:ctrlPr>
              <w:rPr>
                <w:rFonts w:ascii="Cambria Math" w:hAnsi="Cambria Math"/>
                <w:i/>
              </w:rPr>
            </m:ctrlPr>
          </m:sSubPr>
          <m:e>
            <m:r>
              <w:rPr>
                <w:rFonts w:ascii="Cambria Math" w:hAnsi="Cambria Math"/>
              </w:rPr>
              <m:t>N</m:t>
            </m:r>
          </m:e>
          <m:sub>
            <m:r>
              <w:rPr>
                <w:rFonts w:ascii="Cambria Math" w:hAnsi="Cambria Math"/>
              </w:rPr>
              <m:t>2</m:t>
            </m:r>
          </m:sub>
        </m:sSub>
        <m:d>
          <m:dPr>
            <m:ctrlPr>
              <w:rPr>
                <w:rFonts w:ascii="Cambria Math" w:hAnsi="Cambria Math"/>
                <w:i/>
              </w:rPr>
            </m:ctrlPr>
          </m:dPr>
          <m:e>
            <m:r>
              <w:rPr>
                <w:rFonts w:ascii="Cambria Math" w:hAnsi="Cambria Math"/>
              </w:rPr>
              <m:t>t</m:t>
            </m:r>
          </m:e>
        </m:d>
      </m:oMath>
      <w:r w:rsidRPr="00876E70">
        <w:t xml:space="preserve"> of the two strains growing in a mixed culture</w:t>
      </w:r>
      <w:r w:rsidR="007A7F01" w:rsidRPr="00876E70">
        <w:t>. From the</w:t>
      </w:r>
      <w:r w:rsidR="007F21BA" w:rsidRPr="00876E70">
        <w:t>se</w:t>
      </w:r>
      <w:r w:rsidR="007A7F01" w:rsidRPr="00876E70">
        <w:t xml:space="preserve"> predicted densities, the</w:t>
      </w:r>
      <w:r w:rsidR="00D45D2D" w:rsidRPr="00876E70">
        <w:t xml:space="preserve"> relative</w:t>
      </w:r>
      <w:r w:rsidR="007A7F01" w:rsidRPr="00876E70">
        <w:t xml:space="preserve"> frequencies of each strain over time </w:t>
      </w:r>
      <w:r w:rsidRPr="00876E70">
        <w:t>were</w:t>
      </w:r>
      <w:r w:rsidR="007A7F01" w:rsidRPr="00876E70">
        <w:t xml:space="preserve"> </w:t>
      </w:r>
      <w:r w:rsidR="007F21BA" w:rsidRPr="00876E70">
        <w:t>estimated</w:t>
      </w:r>
      <w:r w:rsidR="00BF6B81" w:rsidRPr="00876E70">
        <w:t xml:space="preserve"> as </w:t>
      </w:r>
      <m:oMath>
        <m:sSub>
          <m:sSubPr>
            <m:ctrlPr>
              <w:rPr>
                <w:rFonts w:ascii="Cambria Math" w:hAnsi="Cambria Math"/>
                <w:i/>
              </w:rPr>
            </m:ctrlPr>
          </m:sSubPr>
          <m:e>
            <m:r>
              <w:rPr>
                <w:rFonts w:ascii="Cambria Math" w:hAnsi="Cambria Math"/>
              </w:rPr>
              <m:t>f</m:t>
            </m:r>
          </m:e>
          <m:sub>
            <m:r>
              <w:rPr>
                <w:rFonts w:ascii="Cambria Math" w:hAnsi="Cambria Math"/>
              </w:rPr>
              <m:t>i</m:t>
            </m:r>
          </m:sub>
        </m:sSub>
        <m:d>
          <m:dPr>
            <m:ctrlPr>
              <w:rPr>
                <w:rFonts w:ascii="Cambria Math" w:hAnsi="Cambria Math"/>
                <w:i/>
              </w:rPr>
            </m:ctrlPr>
          </m:dPr>
          <m:e>
            <m:r>
              <w:rPr>
                <w:rFonts w:ascii="Cambria Math" w:hAnsi="Cambria Math"/>
              </w:rPr>
              <m:t>t</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i</m:t>
                </m:r>
              </m:sub>
            </m:sSub>
            <m:d>
              <m:dPr>
                <m:ctrlPr>
                  <w:rPr>
                    <w:rFonts w:ascii="Cambria Math" w:hAnsi="Cambria Math"/>
                    <w:i/>
                  </w:rPr>
                </m:ctrlPr>
              </m:dPr>
              <m:e>
                <m:r>
                  <w:rPr>
                    <w:rFonts w:ascii="Cambria Math" w:hAnsi="Cambria Math"/>
                  </w:rPr>
                  <m:t>t</m:t>
                </m:r>
              </m:e>
            </m:d>
          </m:num>
          <m:den>
            <m:sSub>
              <m:sSubPr>
                <m:ctrlPr>
                  <w:rPr>
                    <w:rFonts w:ascii="Cambria Math" w:hAnsi="Cambria Math"/>
                    <w:i/>
                  </w:rPr>
                </m:ctrlPr>
              </m:sSubPr>
              <m:e>
                <m:r>
                  <w:rPr>
                    <w:rFonts w:ascii="Cambria Math" w:hAnsi="Cambria Math"/>
                  </w:rPr>
                  <m:t>N</m:t>
                </m:r>
              </m:e>
              <m:sub>
                <m:r>
                  <w:rPr>
                    <w:rFonts w:ascii="Cambria Math" w:hAnsi="Cambria Math"/>
                  </w:rPr>
                  <m:t>1</m:t>
                </m:r>
              </m:sub>
            </m:sSub>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2</m:t>
                </m:r>
              </m:sub>
            </m:sSub>
            <m:d>
              <m:dPr>
                <m:ctrlPr>
                  <w:rPr>
                    <w:rFonts w:ascii="Cambria Math" w:hAnsi="Cambria Math"/>
                    <w:i/>
                  </w:rPr>
                </m:ctrlPr>
              </m:dPr>
              <m:e>
                <m:r>
                  <w:rPr>
                    <w:rFonts w:ascii="Cambria Math" w:hAnsi="Cambria Math"/>
                  </w:rPr>
                  <m:t>t</m:t>
                </m:r>
              </m:e>
            </m:d>
          </m:den>
        </m:f>
      </m:oMath>
      <w:r w:rsidR="007A7F01" w:rsidRPr="00876E70">
        <w:t>.</w:t>
      </w:r>
    </w:p>
    <w:p w14:paraId="76C59B84" w14:textId="528E8267" w:rsidR="00C828BF" w:rsidRPr="00C828BF" w:rsidRDefault="00C02003" w:rsidP="00C828BF">
      <w:pPr>
        <w:rPr>
          <w:rPrChange w:id="211" w:author="Yoav Ram" w:date="2018-11-29T15:20:00Z">
            <w:rPr>
              <w:b/>
              <w:bCs/>
            </w:rPr>
          </w:rPrChange>
        </w:rPr>
        <w:pPrChange w:id="212" w:author="Yoav Ram" w:date="2018-11-29T15:20:00Z">
          <w:pPr/>
        </w:pPrChange>
      </w:pPr>
      <w:r w:rsidRPr="00BF6B81">
        <w:rPr>
          <w:b/>
          <w:bCs/>
        </w:rPr>
        <w:t>Experimental v</w:t>
      </w:r>
      <w:r w:rsidR="007A7F01" w:rsidRPr="00BF6B81">
        <w:rPr>
          <w:b/>
          <w:bCs/>
        </w:rPr>
        <w:t>alidation</w:t>
      </w:r>
      <w:r w:rsidR="00577A2C">
        <w:rPr>
          <w:b/>
          <w:bCs/>
        </w:rPr>
        <w:t>: relative growth</w:t>
      </w:r>
      <w:r w:rsidR="00BF6B81" w:rsidRPr="00BF6B81">
        <w:rPr>
          <w:b/>
          <w:bCs/>
        </w:rPr>
        <w:t>.</w:t>
      </w:r>
      <w:r w:rsidR="00BF6B81">
        <w:rPr>
          <w:b/>
          <w:bCs/>
        </w:rPr>
        <w:t xml:space="preserve"> </w:t>
      </w:r>
      <w:r w:rsidR="00D45D2D" w:rsidRPr="00D45D2D">
        <w:t>We</w:t>
      </w:r>
      <w:r w:rsidR="00D45D2D">
        <w:rPr>
          <w:b/>
          <w:bCs/>
        </w:rPr>
        <w:t xml:space="preserve"> </w:t>
      </w:r>
      <w:r w:rsidR="00D45D2D" w:rsidRPr="00D45D2D">
        <w:t>compare</w:t>
      </w:r>
      <w:r w:rsidR="00D45D2D">
        <w:t xml:space="preserve">d our model </w:t>
      </w:r>
      <w:r w:rsidR="00D45D2D" w:rsidRPr="00876E70">
        <w:t xml:space="preserve">predictions </w:t>
      </w:r>
      <m:oMath>
        <m:sSub>
          <m:sSubPr>
            <m:ctrlPr>
              <w:rPr>
                <w:rFonts w:ascii="Cambria Math" w:hAnsi="Cambria Math"/>
                <w:i/>
              </w:rPr>
            </m:ctrlPr>
          </m:sSubPr>
          <m:e>
            <m:r>
              <w:rPr>
                <w:rFonts w:ascii="Cambria Math" w:hAnsi="Cambria Math"/>
              </w:rPr>
              <m:t>f</m:t>
            </m:r>
          </m:e>
          <m:sub>
            <m:r>
              <w:rPr>
                <w:rFonts w:ascii="Cambria Math" w:hAnsi="Cambria Math"/>
              </w:rPr>
              <m:t>i</m:t>
            </m:r>
          </m:sub>
        </m:sSub>
        <m:d>
          <m:dPr>
            <m:ctrlPr>
              <w:rPr>
                <w:rFonts w:ascii="Cambria Math" w:hAnsi="Cambria Math"/>
                <w:i/>
              </w:rPr>
            </m:ctrlPr>
          </m:dPr>
          <m:e>
            <m:r>
              <w:rPr>
                <w:rFonts w:ascii="Cambria Math" w:hAnsi="Cambria Math"/>
              </w:rPr>
              <m:t>t</m:t>
            </m:r>
          </m:e>
        </m:d>
      </m:oMath>
      <w:r w:rsidR="00D45D2D" w:rsidRPr="00876E70">
        <w:t xml:space="preserve"> to experimental</w:t>
      </w:r>
      <w:r w:rsidR="00D45D2D">
        <w:t xml:space="preserve"> relative frequencies obtained </w:t>
      </w:r>
      <w:r w:rsidR="005C5B17">
        <w:t xml:space="preserve">using </w:t>
      </w:r>
      <w:r w:rsidR="00D45D2D">
        <w:t>flow cytometry from mixed culture samples</w:t>
      </w:r>
      <w:ins w:id="213" w:author="Yoav Ram" w:date="2018-11-29T11:44:00Z">
        <w:r w:rsidR="004E2D88">
          <w:t xml:space="preserve"> in the fluorescent experiments</w:t>
        </w:r>
      </w:ins>
      <w:r w:rsidR="00D45D2D">
        <w:t>. E</w:t>
      </w:r>
      <w:r w:rsidRPr="0025589C">
        <w:t xml:space="preserve">xperimental </w:t>
      </w:r>
      <w:r w:rsidR="00D45D2D">
        <w:t xml:space="preserve">results (green and red </w:t>
      </w:r>
      <w:r w:rsidR="00311B9B">
        <w:t>dots</w:t>
      </w:r>
      <w:r w:rsidR="00D45D2D">
        <w:t xml:space="preserve">) and </w:t>
      </w:r>
      <w:r w:rsidR="002A7156" w:rsidRPr="0025589C">
        <w:t xml:space="preserve">model </w:t>
      </w:r>
      <w:r w:rsidR="00001E91" w:rsidRPr="0025589C">
        <w:t>predictions</w:t>
      </w:r>
      <w:r w:rsidR="00EE3F11" w:rsidRPr="0025589C">
        <w:t xml:space="preserve"> </w:t>
      </w:r>
      <w:r w:rsidR="00D45D2D">
        <w:t>(green and red dashed lines) are shown i</w:t>
      </w:r>
      <w:r w:rsidR="00AA2374">
        <w:t xml:space="preserve">n </w:t>
      </w:r>
      <w:r w:rsidR="00AA2374">
        <w:rPr>
          <w:b/>
          <w:bCs/>
        </w:rPr>
        <w:t>Figure 5</w:t>
      </w:r>
      <w:r w:rsidR="005C5B17" w:rsidRPr="005C5B17">
        <w:t>,</w:t>
      </w:r>
      <w:r w:rsidR="005C5B17">
        <w:t xml:space="preserve"> </w:t>
      </w:r>
      <w:r w:rsidR="00EE3F11" w:rsidRPr="0025589C">
        <w:t>to</w:t>
      </w:r>
      <w:r w:rsidR="00D45D2D">
        <w:t>gether with the</w:t>
      </w:r>
      <w:r w:rsidR="00EE3F11" w:rsidRPr="0025589C">
        <w:t xml:space="preserve"> </w:t>
      </w:r>
      <w:r w:rsidR="007A7F01" w:rsidRPr="0025589C">
        <w:t>exponential model</w:t>
      </w:r>
      <w:r w:rsidR="00001E91" w:rsidRPr="0025589C">
        <w:t xml:space="preserve"> prediction</w:t>
      </w:r>
      <w:r w:rsidR="002A7156" w:rsidRPr="0025589C">
        <w:t>s</w:t>
      </w:r>
      <w:r w:rsidR="007A7F01" w:rsidRPr="0025589C">
        <w:t xml:space="preserve"> </w:t>
      </w:r>
      <w:r w:rsidR="00D45D2D">
        <w:t>(</w:t>
      </w:r>
      <w:r w:rsidR="007A7F01" w:rsidRPr="0025589C">
        <w:t xml:space="preserve">black </w:t>
      </w:r>
      <w:r w:rsidR="00EE3F11" w:rsidRPr="0025589C">
        <w:t xml:space="preserve">dashed </w:t>
      </w:r>
      <w:r w:rsidR="007A7F01" w:rsidRPr="0025589C">
        <w:t>lines</w:t>
      </w:r>
      <w:r w:rsidR="00D45D2D">
        <w:t xml:space="preserve">; </w:t>
      </w:r>
      <w:r w:rsidR="00001E91" w:rsidRPr="0025589C">
        <w:t>see</w:t>
      </w:r>
      <w:r w:rsidR="0005062D">
        <w:t xml:space="preserve"> </w:t>
      </w:r>
      <w:r w:rsidR="0005062D" w:rsidRPr="0005062D">
        <w:rPr>
          <w:b/>
          <w:bCs/>
        </w:rPr>
        <w:t xml:space="preserve">Figure </w:t>
      </w:r>
      <w:r w:rsidR="00536AAB">
        <w:rPr>
          <w:b/>
          <w:bCs/>
        </w:rPr>
        <w:t>2</w:t>
      </w:r>
      <w:r w:rsidR="00001E91" w:rsidRPr="0025589C">
        <w:t xml:space="preserve"> for details</w:t>
      </w:r>
      <w:r w:rsidR="00EE3F11" w:rsidRPr="0025589C">
        <w:t xml:space="preserve"> on the exponential model</w:t>
      </w:r>
      <w:r w:rsidR="007A7F01" w:rsidRPr="0025589C">
        <w:t xml:space="preserve">). </w:t>
      </w:r>
      <w:r w:rsidR="00EE3F11" w:rsidRPr="0025589C">
        <w:t xml:space="preserve">Our model </w:t>
      </w:r>
      <w:r w:rsidR="00E1616E" w:rsidRPr="0025589C">
        <w:t>perform</w:t>
      </w:r>
      <w:r w:rsidR="00CA59A5">
        <w:t>ed</w:t>
      </w:r>
      <w:r w:rsidR="00E1616E" w:rsidRPr="0025589C">
        <w:t xml:space="preserve"> well and </w:t>
      </w:r>
      <w:r w:rsidR="007A7F01" w:rsidRPr="0025589C">
        <w:t xml:space="preserve">clearly </w:t>
      </w:r>
      <w:r w:rsidR="00CA59A5" w:rsidRPr="0025589C">
        <w:t>improve</w:t>
      </w:r>
      <w:r w:rsidR="00CA59A5">
        <w:t>d</w:t>
      </w:r>
      <w:r w:rsidR="00CA59A5" w:rsidRPr="0025589C">
        <w:t xml:space="preserve"> </w:t>
      </w:r>
      <w:r w:rsidR="00581780" w:rsidRPr="0025589C">
        <w:t xml:space="preserve">upon </w:t>
      </w:r>
      <w:r w:rsidR="00E1616E" w:rsidRPr="0025589C">
        <w:t>the exponential model</w:t>
      </w:r>
      <w:r w:rsidR="007A7F01" w:rsidRPr="0025589C">
        <w:t xml:space="preserve"> for predicting competition</w:t>
      </w:r>
      <w:r w:rsidR="00CD2EF9" w:rsidRPr="0025589C">
        <w:t xml:space="preserve"> dynamics</w:t>
      </w:r>
      <w:r w:rsidR="007A7F01" w:rsidRPr="0025589C">
        <w:t xml:space="preserve"> in </w:t>
      </w:r>
      <w:r w:rsidR="00CD2EF9" w:rsidRPr="0025589C">
        <w:t xml:space="preserve">a </w:t>
      </w:r>
      <w:r w:rsidR="007A7F01" w:rsidRPr="0025589C">
        <w:t>mixed culture.</w:t>
      </w:r>
    </w:p>
    <w:p w14:paraId="5A49BB06" w14:textId="4E225CDF" w:rsidR="00213BB8" w:rsidDel="00C828BF" w:rsidRDefault="00213BB8">
      <w:pPr>
        <w:spacing w:after="200" w:line="276" w:lineRule="auto"/>
        <w:ind w:firstLine="0"/>
        <w:rPr>
          <w:del w:id="214" w:author="Yoav Ram" w:date="2018-11-29T15:20:00Z"/>
        </w:rPr>
      </w:pPr>
      <w:del w:id="215" w:author="Yoav Ram" w:date="2018-11-29T15:20:00Z">
        <w:r w:rsidDel="00C828BF">
          <w:br w:type="page"/>
        </w:r>
      </w:del>
    </w:p>
    <w:p w14:paraId="7FDC2074" w14:textId="1B1A4805" w:rsidR="00F3419E" w:rsidRDefault="003D0037" w:rsidP="00C828BF">
      <w:pPr>
        <w:spacing w:after="200" w:line="276" w:lineRule="auto"/>
        <w:ind w:firstLine="0"/>
        <w:jc w:val="center"/>
        <w:pPrChange w:id="216" w:author="Yoav Ram" w:date="2018-11-29T15:20:00Z">
          <w:pPr>
            <w:keepNext/>
          </w:pPr>
        </w:pPrChange>
      </w:pPr>
      <w:r>
        <w:rPr>
          <w:noProof/>
        </w:rPr>
        <w:drawing>
          <wp:inline distT="0" distB="0" distL="0" distR="0" wp14:anchorId="3E8F4E97" wp14:editId="6A8CE202">
            <wp:extent cx="5278120" cy="1172845"/>
            <wp:effectExtent l="0" t="0" r="508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g-Competition_prediction.pdf"/>
                    <pic:cNvPicPr/>
                  </pic:nvPicPr>
                  <pic:blipFill>
                    <a:blip r:embed="rId12">
                      <a:extLst>
                        <a:ext uri="{28A0092B-C50C-407E-A947-70E740481C1C}">
                          <a14:useLocalDpi xmlns:a14="http://schemas.microsoft.com/office/drawing/2010/main" val="0"/>
                        </a:ext>
                      </a:extLst>
                    </a:blip>
                    <a:stretch>
                      <a:fillRect/>
                    </a:stretch>
                  </pic:blipFill>
                  <pic:spPr>
                    <a:xfrm>
                      <a:off x="0" y="0"/>
                      <a:ext cx="5278120" cy="1172845"/>
                    </a:xfrm>
                    <a:prstGeom prst="rect">
                      <a:avLst/>
                    </a:prstGeom>
                  </pic:spPr>
                </pic:pic>
              </a:graphicData>
            </a:graphic>
          </wp:inline>
        </w:drawing>
      </w:r>
    </w:p>
    <w:p w14:paraId="1BDD8B81" w14:textId="08CF2EA5" w:rsidR="00D45D2D" w:rsidRPr="00C34C28" w:rsidRDefault="00F3419E" w:rsidP="00C828BF">
      <w:pPr>
        <w:pStyle w:val="Caption"/>
        <w:spacing w:line="360" w:lineRule="auto"/>
        <w:rPr>
          <w:strike/>
        </w:rPr>
        <w:pPrChange w:id="217" w:author="Yoav Ram" w:date="2018-11-29T15:20:00Z">
          <w:pPr>
            <w:pStyle w:val="Caption"/>
            <w:spacing w:line="360" w:lineRule="auto"/>
          </w:pPr>
        </w:pPrChange>
      </w:pPr>
      <w:bookmarkStart w:id="218" w:name="_Ref509481405"/>
      <w:r w:rsidRPr="00F3419E">
        <w:rPr>
          <w:color w:val="000000" w:themeColor="text1"/>
          <w:sz w:val="22"/>
          <w:szCs w:val="22"/>
        </w:rPr>
        <w:t xml:space="preserve">Figure </w:t>
      </w:r>
      <w:r w:rsidRPr="00F3419E">
        <w:rPr>
          <w:b w:val="0"/>
          <w:bCs w:val="0"/>
          <w:color w:val="000000" w:themeColor="text1"/>
          <w:sz w:val="22"/>
          <w:szCs w:val="22"/>
        </w:rPr>
        <w:fldChar w:fldCharType="begin"/>
      </w:r>
      <w:r w:rsidRPr="00F3419E">
        <w:rPr>
          <w:color w:val="000000" w:themeColor="text1"/>
          <w:sz w:val="22"/>
          <w:szCs w:val="22"/>
        </w:rPr>
        <w:instrText xml:space="preserve"> SEQ Figure \* ARABIC </w:instrText>
      </w:r>
      <w:r w:rsidRPr="00F3419E">
        <w:rPr>
          <w:b w:val="0"/>
          <w:bCs w:val="0"/>
          <w:color w:val="000000" w:themeColor="text1"/>
          <w:sz w:val="22"/>
          <w:szCs w:val="22"/>
        </w:rPr>
        <w:fldChar w:fldCharType="separate"/>
      </w:r>
      <w:r w:rsidR="00C94948">
        <w:rPr>
          <w:noProof/>
          <w:color w:val="000000" w:themeColor="text1"/>
          <w:sz w:val="22"/>
          <w:szCs w:val="22"/>
        </w:rPr>
        <w:t>5</w:t>
      </w:r>
      <w:r w:rsidRPr="00F3419E">
        <w:rPr>
          <w:b w:val="0"/>
          <w:bCs w:val="0"/>
          <w:color w:val="000000" w:themeColor="text1"/>
          <w:sz w:val="22"/>
          <w:szCs w:val="22"/>
        </w:rPr>
        <w:fldChar w:fldCharType="end"/>
      </w:r>
      <w:bookmarkEnd w:id="218"/>
      <w:r w:rsidRPr="00F3419E">
        <w:rPr>
          <w:color w:val="000000" w:themeColor="text1"/>
          <w:sz w:val="22"/>
          <w:szCs w:val="22"/>
        </w:rPr>
        <w:t xml:space="preserve">. </w:t>
      </w:r>
      <w:r w:rsidRPr="00F3419E">
        <w:rPr>
          <w:color w:val="auto"/>
          <w:sz w:val="22"/>
          <w:szCs w:val="22"/>
        </w:rPr>
        <w:t>Predicting</w:t>
      </w:r>
      <w:r w:rsidRPr="00B07CF2">
        <w:rPr>
          <w:color w:val="auto"/>
          <w:sz w:val="22"/>
          <w:szCs w:val="22"/>
        </w:rPr>
        <w:t xml:space="preserve"> </w:t>
      </w:r>
      <w:r w:rsidR="005C5B17">
        <w:rPr>
          <w:color w:val="auto"/>
          <w:sz w:val="22"/>
          <w:szCs w:val="22"/>
        </w:rPr>
        <w:t>competition results</w:t>
      </w:r>
      <w:r w:rsidRPr="00B07CF2">
        <w:rPr>
          <w:color w:val="auto"/>
          <w:sz w:val="22"/>
          <w:szCs w:val="22"/>
        </w:rPr>
        <w:t>.</w:t>
      </w:r>
      <w:r w:rsidRPr="00B07CF2">
        <w:rPr>
          <w:b w:val="0"/>
          <w:bCs w:val="0"/>
          <w:color w:val="auto"/>
          <w:sz w:val="22"/>
          <w:szCs w:val="22"/>
        </w:rPr>
        <w:t xml:space="preserve"> Comparison of experimental data (</w:t>
      </w:r>
      <w:r w:rsidR="00311B9B">
        <w:rPr>
          <w:b w:val="0"/>
          <w:bCs w:val="0"/>
          <w:color w:val="auto"/>
          <w:sz w:val="22"/>
          <w:szCs w:val="22"/>
        </w:rPr>
        <w:t>dots</w:t>
      </w:r>
      <w:r w:rsidRPr="00B07CF2">
        <w:rPr>
          <w:b w:val="0"/>
          <w:bCs w:val="0"/>
          <w:color w:val="auto"/>
          <w:sz w:val="22"/>
          <w:szCs w:val="22"/>
        </w:rPr>
        <w:t>) and model prediction (dashed lines; see</w:t>
      </w:r>
      <w:r w:rsidRPr="00F3419E">
        <w:rPr>
          <w:color w:val="000000" w:themeColor="text1"/>
          <w:sz w:val="22"/>
          <w:szCs w:val="22"/>
        </w:rPr>
        <w:t xml:space="preserve"> Figure</w:t>
      </w:r>
      <w:r>
        <w:rPr>
          <w:color w:val="000000" w:themeColor="text1"/>
          <w:sz w:val="22"/>
          <w:szCs w:val="22"/>
        </w:rPr>
        <w:t xml:space="preserve"> </w:t>
      </w:r>
      <w:r w:rsidR="00D45D2D">
        <w:rPr>
          <w:color w:val="000000" w:themeColor="text1"/>
          <w:sz w:val="22"/>
          <w:szCs w:val="22"/>
        </w:rPr>
        <w:t xml:space="preserve">S3 </w:t>
      </w:r>
      <w:r w:rsidRPr="00B07CF2">
        <w:rPr>
          <w:b w:val="0"/>
          <w:bCs w:val="0"/>
          <w:color w:val="auto"/>
          <w:sz w:val="22"/>
          <w:szCs w:val="22"/>
        </w:rPr>
        <w:t xml:space="preserve">for confidence intervals) of relative </w:t>
      </w:r>
      <w:r w:rsidR="005C5B17" w:rsidRPr="00B07CF2">
        <w:rPr>
          <w:b w:val="0"/>
          <w:bCs w:val="0"/>
          <w:color w:val="auto"/>
          <w:sz w:val="22"/>
          <w:szCs w:val="22"/>
        </w:rPr>
        <w:t xml:space="preserve">strain </w:t>
      </w:r>
      <w:r w:rsidRPr="00B07CF2">
        <w:rPr>
          <w:b w:val="0"/>
          <w:bCs w:val="0"/>
          <w:color w:val="auto"/>
          <w:sz w:val="22"/>
          <w:szCs w:val="22"/>
        </w:rPr>
        <w:t xml:space="preserve">frequencies in a mixed culture. </w:t>
      </w:r>
      <w:r w:rsidR="003D0037">
        <w:rPr>
          <w:b w:val="0"/>
          <w:bCs w:val="0"/>
          <w:color w:val="auto"/>
          <w:sz w:val="22"/>
          <w:szCs w:val="22"/>
        </w:rPr>
        <w:t>Red</w:t>
      </w:r>
      <w:r w:rsidRPr="00B07CF2">
        <w:rPr>
          <w:b w:val="0"/>
          <w:bCs w:val="0"/>
          <w:color w:val="auto"/>
          <w:sz w:val="22"/>
          <w:szCs w:val="22"/>
        </w:rPr>
        <w:t xml:space="preserve"> and </w:t>
      </w:r>
      <w:r w:rsidR="003D0037">
        <w:rPr>
          <w:b w:val="0"/>
          <w:bCs w:val="0"/>
          <w:color w:val="auto"/>
          <w:sz w:val="22"/>
          <w:szCs w:val="22"/>
        </w:rPr>
        <w:t xml:space="preserve">green </w:t>
      </w:r>
      <w:r w:rsidRPr="00B07CF2">
        <w:rPr>
          <w:b w:val="0"/>
          <w:bCs w:val="0"/>
          <w:color w:val="auto"/>
          <w:sz w:val="22"/>
          <w:szCs w:val="22"/>
        </w:rPr>
        <w:t>dashed lines show our model predictions</w:t>
      </w:r>
      <w:r w:rsidR="003D0037">
        <w:rPr>
          <w:b w:val="0"/>
          <w:bCs w:val="0"/>
          <w:color w:val="auto"/>
          <w:sz w:val="22"/>
          <w:szCs w:val="22"/>
        </w:rPr>
        <w:t xml:space="preserve"> for the red and green strains</w:t>
      </w:r>
      <w:r w:rsidR="005C5B17">
        <w:rPr>
          <w:b w:val="0"/>
          <w:bCs w:val="0"/>
          <w:color w:val="auto"/>
          <w:sz w:val="22"/>
          <w:szCs w:val="22"/>
        </w:rPr>
        <w:t xml:space="preserve"> (strains 1 and 2 of each experiment)</w:t>
      </w:r>
      <w:r w:rsidRPr="00B07CF2">
        <w:rPr>
          <w:b w:val="0"/>
          <w:bCs w:val="0"/>
          <w:color w:val="auto"/>
          <w:sz w:val="22"/>
          <w:szCs w:val="22"/>
        </w:rPr>
        <w:t>; dashed black lines show exponential model predictions</w:t>
      </w:r>
      <w:r>
        <w:rPr>
          <w:b w:val="0"/>
          <w:bCs w:val="0"/>
          <w:color w:val="auto"/>
          <w:sz w:val="22"/>
          <w:szCs w:val="22"/>
        </w:rPr>
        <w:t xml:space="preserve"> </w:t>
      </w:r>
      <w:r w:rsidRPr="00B07CF2">
        <w:rPr>
          <w:b w:val="0"/>
          <w:bCs w:val="0"/>
          <w:color w:val="auto"/>
          <w:sz w:val="22"/>
          <w:szCs w:val="22"/>
        </w:rPr>
        <w:t xml:space="preserve">(see </w:t>
      </w:r>
      <w:r w:rsidRPr="00F3419E">
        <w:rPr>
          <w:color w:val="auto"/>
          <w:sz w:val="22"/>
          <w:szCs w:val="22"/>
        </w:rPr>
        <w:t xml:space="preserve">Figure </w:t>
      </w:r>
      <w:r w:rsidR="00536AAB">
        <w:rPr>
          <w:color w:val="auto"/>
          <w:sz w:val="22"/>
          <w:szCs w:val="22"/>
        </w:rPr>
        <w:t>2</w:t>
      </w:r>
      <w:r w:rsidRPr="00B07CF2">
        <w:rPr>
          <w:b w:val="0"/>
          <w:bCs w:val="0"/>
          <w:color w:val="auto"/>
          <w:sz w:val="22"/>
          <w:szCs w:val="22"/>
        </w:rPr>
        <w:t xml:space="preserve">). Error bars show standard deviation (hardly seen in </w:t>
      </w:r>
      <w:r w:rsidR="003E3C9C">
        <w:rPr>
          <w:b w:val="0"/>
          <w:bCs w:val="0"/>
          <w:color w:val="auto"/>
          <w:sz w:val="22"/>
          <w:szCs w:val="22"/>
        </w:rPr>
        <w:t>A</w:t>
      </w:r>
      <w:r w:rsidRPr="00B07CF2">
        <w:rPr>
          <w:b w:val="0"/>
          <w:bCs w:val="0"/>
          <w:color w:val="auto"/>
          <w:sz w:val="22"/>
          <w:szCs w:val="22"/>
        </w:rPr>
        <w:t xml:space="preserve"> and </w:t>
      </w:r>
      <w:r w:rsidR="003E3C9C">
        <w:rPr>
          <w:b w:val="0"/>
          <w:bCs w:val="0"/>
          <w:color w:val="auto"/>
          <w:sz w:val="22"/>
          <w:szCs w:val="22"/>
        </w:rPr>
        <w:t>C</w:t>
      </w:r>
      <w:r w:rsidRPr="00B07CF2">
        <w:rPr>
          <w:b w:val="0"/>
          <w:bCs w:val="0"/>
          <w:color w:val="auto"/>
          <w:sz w:val="22"/>
          <w:szCs w:val="22"/>
        </w:rPr>
        <w:t xml:space="preserve">). </w:t>
      </w:r>
      <w:del w:id="219" w:author="Yoav Ram" w:date="2018-11-29T15:20:00Z">
        <w:r w:rsidRPr="00C34C28" w:rsidDel="00C828BF">
          <w:rPr>
            <w:b w:val="0"/>
            <w:bCs w:val="0"/>
            <w:strike/>
            <w:sz w:val="22"/>
            <w:szCs w:val="22"/>
            <w:highlight w:val="yellow"/>
          </w:rPr>
          <w:delText>Inferred time-averaged selection coefficients</w:delText>
        </w:r>
        <w:r w:rsidR="00F80E79" w:rsidRPr="00C34C28" w:rsidDel="00C828BF">
          <w:rPr>
            <w:b w:val="0"/>
            <w:bCs w:val="0"/>
            <w:strike/>
            <w:sz w:val="22"/>
            <w:szCs w:val="22"/>
            <w:highlight w:val="yellow"/>
          </w:rPr>
          <w:delText xml:space="preserve"> of red strains</w:delText>
        </w:r>
        <w:r w:rsidR="003D0037" w:rsidRPr="00C34C28" w:rsidDel="00C828BF">
          <w:rPr>
            <w:b w:val="0"/>
            <w:bCs w:val="0"/>
            <w:strike/>
            <w:sz w:val="22"/>
            <w:szCs w:val="22"/>
            <w:highlight w:val="yellow"/>
          </w:rPr>
          <w:delText xml:space="preserve"> </w:delText>
        </w:r>
        <w:r w:rsidR="003E3C9C" w:rsidRPr="00C34C28" w:rsidDel="00C828BF">
          <w:rPr>
            <w:b w:val="0"/>
            <w:bCs w:val="0"/>
            <w:strike/>
            <w:sz w:val="22"/>
            <w:szCs w:val="22"/>
            <w:highlight w:val="yellow"/>
          </w:rPr>
          <w:delText xml:space="preserve">are </w:delText>
        </w:r>
        <w:r w:rsidR="003D0037" w:rsidRPr="00C34C28" w:rsidDel="00C828BF">
          <w:rPr>
            <w:b w:val="0"/>
            <w:bCs w:val="0"/>
            <w:i/>
            <w:iCs/>
            <w:strike/>
            <w:sz w:val="22"/>
            <w:szCs w:val="22"/>
            <w:highlight w:val="yellow"/>
          </w:rPr>
          <w:delText>s=</w:delText>
        </w:r>
        <w:r w:rsidR="003E3C9C" w:rsidRPr="00C34C28" w:rsidDel="00C828BF">
          <w:rPr>
            <w:b w:val="0"/>
            <w:bCs w:val="0"/>
            <w:i/>
            <w:iCs/>
            <w:strike/>
            <w:sz w:val="22"/>
            <w:szCs w:val="22"/>
            <w:highlight w:val="yellow"/>
          </w:rPr>
          <w:delText>0.</w:delText>
        </w:r>
        <w:r w:rsidRPr="00C34C28" w:rsidDel="00C828BF">
          <w:rPr>
            <w:b w:val="0"/>
            <w:bCs w:val="0"/>
            <w:i/>
            <w:iCs/>
            <w:strike/>
            <w:sz w:val="22"/>
            <w:szCs w:val="22"/>
            <w:highlight w:val="yellow"/>
          </w:rPr>
          <w:delText xml:space="preserve"> 376</w:delText>
        </w:r>
        <w:r w:rsidRPr="00C34C28" w:rsidDel="00C828BF">
          <w:rPr>
            <w:b w:val="0"/>
            <w:bCs w:val="0"/>
            <w:strike/>
            <w:sz w:val="22"/>
            <w:szCs w:val="22"/>
            <w:highlight w:val="yellow"/>
          </w:rPr>
          <w:delText xml:space="preserve"> </w:delText>
        </w:r>
        <w:r w:rsidR="005C5B17" w:rsidRPr="00C34C28" w:rsidDel="00C828BF">
          <w:rPr>
            <w:b w:val="0"/>
            <w:bCs w:val="0"/>
            <w:strike/>
            <w:sz w:val="22"/>
            <w:szCs w:val="22"/>
            <w:highlight w:val="yellow"/>
          </w:rPr>
          <w:delText xml:space="preserve">in </w:delText>
        </w:r>
        <w:r w:rsidR="003E3C9C" w:rsidRPr="00C34C28" w:rsidDel="00C828BF">
          <w:rPr>
            <w:b w:val="0"/>
            <w:bCs w:val="0"/>
            <w:strike/>
            <w:sz w:val="22"/>
            <w:szCs w:val="22"/>
            <w:highlight w:val="yellow"/>
          </w:rPr>
          <w:delText>experiment A</w:delText>
        </w:r>
        <w:r w:rsidRPr="00C34C28" w:rsidDel="00C828BF">
          <w:rPr>
            <w:b w:val="0"/>
            <w:bCs w:val="0"/>
            <w:strike/>
            <w:sz w:val="22"/>
            <w:szCs w:val="22"/>
            <w:highlight w:val="yellow"/>
          </w:rPr>
          <w:delText xml:space="preserve">, </w:delText>
        </w:r>
        <w:r w:rsidR="003D0037" w:rsidRPr="00C34C28" w:rsidDel="00C828BF">
          <w:rPr>
            <w:b w:val="0"/>
            <w:bCs w:val="0"/>
            <w:i/>
            <w:iCs/>
            <w:strike/>
            <w:sz w:val="22"/>
            <w:szCs w:val="22"/>
            <w:highlight w:val="yellow"/>
          </w:rPr>
          <w:delText>s=</w:delText>
        </w:r>
        <w:r w:rsidRPr="00C34C28" w:rsidDel="00C828BF">
          <w:rPr>
            <w:b w:val="0"/>
            <w:bCs w:val="0"/>
            <w:i/>
            <w:iCs/>
            <w:strike/>
            <w:sz w:val="22"/>
            <w:szCs w:val="22"/>
            <w:highlight w:val="yellow"/>
          </w:rPr>
          <w:delText>0.182</w:delText>
        </w:r>
        <w:r w:rsidRPr="00C34C28" w:rsidDel="00C828BF">
          <w:rPr>
            <w:b w:val="0"/>
            <w:bCs w:val="0"/>
            <w:strike/>
            <w:sz w:val="22"/>
            <w:szCs w:val="22"/>
            <w:highlight w:val="yellow"/>
          </w:rPr>
          <w:delText xml:space="preserve"> </w:delText>
        </w:r>
        <w:r w:rsidR="005C5B17" w:rsidRPr="00C34C28" w:rsidDel="00C828BF">
          <w:rPr>
            <w:b w:val="0"/>
            <w:bCs w:val="0"/>
            <w:strike/>
            <w:sz w:val="22"/>
            <w:szCs w:val="22"/>
            <w:highlight w:val="yellow"/>
          </w:rPr>
          <w:delText xml:space="preserve">in </w:delText>
        </w:r>
        <w:r w:rsidR="003E3C9C" w:rsidRPr="00C34C28" w:rsidDel="00C828BF">
          <w:rPr>
            <w:b w:val="0"/>
            <w:bCs w:val="0"/>
            <w:strike/>
            <w:sz w:val="22"/>
            <w:szCs w:val="22"/>
            <w:highlight w:val="yellow"/>
          </w:rPr>
          <w:delText>experiment B</w:delText>
        </w:r>
        <w:r w:rsidRPr="00C34C28" w:rsidDel="00C828BF">
          <w:rPr>
            <w:b w:val="0"/>
            <w:bCs w:val="0"/>
            <w:strike/>
            <w:sz w:val="22"/>
            <w:szCs w:val="22"/>
            <w:highlight w:val="yellow"/>
          </w:rPr>
          <w:delText xml:space="preserve">, and </w:delText>
        </w:r>
        <w:r w:rsidR="003D0037" w:rsidRPr="00C34C28" w:rsidDel="00C828BF">
          <w:rPr>
            <w:b w:val="0"/>
            <w:bCs w:val="0"/>
            <w:i/>
            <w:iCs/>
            <w:strike/>
            <w:sz w:val="22"/>
            <w:szCs w:val="22"/>
            <w:highlight w:val="yellow"/>
          </w:rPr>
          <w:delText>s=</w:delText>
        </w:r>
        <w:r w:rsidRPr="00C34C28" w:rsidDel="00C828BF">
          <w:rPr>
            <w:b w:val="0"/>
            <w:bCs w:val="0"/>
            <w:i/>
            <w:iCs/>
            <w:strike/>
            <w:sz w:val="22"/>
            <w:szCs w:val="22"/>
            <w:highlight w:val="yellow"/>
          </w:rPr>
          <w:delText>0.124</w:delText>
        </w:r>
        <w:r w:rsidRPr="00C34C28" w:rsidDel="00C828BF">
          <w:rPr>
            <w:b w:val="0"/>
            <w:bCs w:val="0"/>
            <w:strike/>
            <w:sz w:val="22"/>
            <w:szCs w:val="22"/>
            <w:highlight w:val="yellow"/>
          </w:rPr>
          <w:delText xml:space="preserve"> </w:delText>
        </w:r>
        <w:r w:rsidR="005C5B17" w:rsidRPr="00C34C28" w:rsidDel="00C828BF">
          <w:rPr>
            <w:b w:val="0"/>
            <w:bCs w:val="0"/>
            <w:strike/>
            <w:sz w:val="22"/>
            <w:szCs w:val="22"/>
            <w:highlight w:val="yellow"/>
          </w:rPr>
          <w:delText xml:space="preserve">in </w:delText>
        </w:r>
        <w:r w:rsidR="003E3C9C" w:rsidRPr="00C34C28" w:rsidDel="00C828BF">
          <w:rPr>
            <w:b w:val="0"/>
            <w:bCs w:val="0"/>
            <w:strike/>
            <w:sz w:val="22"/>
            <w:szCs w:val="22"/>
            <w:highlight w:val="yellow"/>
          </w:rPr>
          <w:delText>experiment C</w:delText>
        </w:r>
        <w:r w:rsidR="003D0037" w:rsidRPr="00C34C28" w:rsidDel="00C828BF">
          <w:rPr>
            <w:b w:val="0"/>
            <w:bCs w:val="0"/>
            <w:strike/>
            <w:sz w:val="22"/>
            <w:szCs w:val="22"/>
            <w:highlight w:val="yellow"/>
          </w:rPr>
          <w:delText xml:space="preserve"> (fitness of red strain relative to green strain is </w:delText>
        </w:r>
        <w:r w:rsidR="003D0037" w:rsidRPr="00C34C28" w:rsidDel="00C828BF">
          <w:rPr>
            <w:b w:val="0"/>
            <w:bCs w:val="0"/>
            <w:i/>
            <w:iCs/>
            <w:strike/>
            <w:sz w:val="22"/>
            <w:szCs w:val="22"/>
            <w:highlight w:val="yellow"/>
          </w:rPr>
          <w:delText>1+s</w:delText>
        </w:r>
        <w:r w:rsidR="003D0037" w:rsidRPr="00C34C28" w:rsidDel="00C828BF">
          <w:rPr>
            <w:b w:val="0"/>
            <w:bCs w:val="0"/>
            <w:strike/>
            <w:sz w:val="22"/>
            <w:szCs w:val="22"/>
            <w:highlight w:val="yellow"/>
          </w:rPr>
          <w:delText>).</w:delText>
        </w:r>
      </w:del>
    </w:p>
    <w:p w14:paraId="27B84746" w14:textId="3181C753" w:rsidR="003D722E" w:rsidDel="004E2D88" w:rsidRDefault="003D722E" w:rsidP="003D722E">
      <w:pPr>
        <w:pStyle w:val="Heading2"/>
        <w:spacing w:line="360" w:lineRule="auto"/>
        <w:ind w:firstLine="284"/>
        <w:rPr>
          <w:moveFrom w:id="220" w:author="Yoav Ram" w:date="2018-11-29T11:44:00Z"/>
        </w:rPr>
      </w:pPr>
      <w:moveFromRangeStart w:id="221" w:author="Yoav Ram" w:date="2018-11-29T11:44:00Z" w:name="move531255197"/>
      <w:moveFrom w:id="222" w:author="Yoav Ram" w:date="2018-11-29T11:44:00Z">
        <w:r w:rsidRPr="00C34C28" w:rsidDel="004E2D88">
          <w:rPr>
            <w:highlight w:val="yellow"/>
          </w:rPr>
          <w:lastRenderedPageBreak/>
          <w:t xml:space="preserve">Application: </w:t>
        </w:r>
        <w:r w:rsidR="007A46A3" w:rsidDel="004E2D88">
          <w:rPr>
            <w:highlight w:val="yellow"/>
          </w:rPr>
          <w:t xml:space="preserve">estimating the </w:t>
        </w:r>
        <w:r w:rsidRPr="00C34C28" w:rsidDel="004E2D88">
          <w:rPr>
            <w:highlight w:val="yellow"/>
          </w:rPr>
          <w:t xml:space="preserve">fitness </w:t>
        </w:r>
        <w:r w:rsidR="007A46A3" w:rsidDel="004E2D88">
          <w:rPr>
            <w:highlight w:val="yellow"/>
          </w:rPr>
          <w:t xml:space="preserve">cost of expressing the </w:t>
        </w:r>
        <w:r w:rsidRPr="00C34C28" w:rsidDel="004E2D88">
          <w:rPr>
            <w:i/>
            <w:iCs/>
            <w:highlight w:val="yellow"/>
          </w:rPr>
          <w:t>lac</w:t>
        </w:r>
        <w:r w:rsidRPr="00C34C28" w:rsidDel="004E2D88">
          <w:rPr>
            <w:highlight w:val="yellow"/>
          </w:rPr>
          <w:t xml:space="preserve"> </w:t>
        </w:r>
        <w:r w:rsidR="007A46A3" w:rsidDel="004E2D88">
          <w:rPr>
            <w:highlight w:val="yellow"/>
          </w:rPr>
          <w:t>operon</w:t>
        </w:r>
      </w:moveFrom>
    </w:p>
    <w:moveFromRangeEnd w:id="221"/>
    <w:p w14:paraId="2800F77C" w14:textId="2152B73D" w:rsidR="0079638A" w:rsidDel="004E2D88" w:rsidRDefault="003D722E">
      <w:pPr>
        <w:rPr>
          <w:del w:id="223" w:author="Yoav Ram" w:date="2018-11-29T11:44:00Z"/>
        </w:rPr>
      </w:pPr>
      <w:del w:id="224" w:author="Yoav Ram" w:date="2018-11-29T11:44:00Z">
        <w:r w:rsidDel="004E2D88">
          <w:delText>In a</w:delText>
        </w:r>
        <w:r w:rsidR="00213BB8" w:rsidDel="004E2D88">
          <w:delText>n independent</w:delText>
        </w:r>
        <w:r w:rsidR="00781A4F" w:rsidDel="004E2D88">
          <w:delText xml:space="preserve"> </w:delText>
        </w:r>
        <w:r w:rsidDel="004E2D88">
          <w:delText>study performed at the Cooper lab (</w:delText>
        </w:r>
        <w:r w:rsidRPr="003D722E" w:rsidDel="004E2D88">
          <w:rPr>
            <w:rFonts w:ascii="Courier New" w:hAnsi="Courier New" w:cs="Courier New"/>
          </w:rPr>
          <w:delText>﻿</w:delText>
        </w:r>
        <w:r w:rsidRPr="003D722E" w:rsidDel="004E2D88">
          <w:delText>University of Houston</w:delText>
        </w:r>
        <w:r w:rsidDel="004E2D88">
          <w:delText xml:space="preserve">), </w:delText>
        </w:r>
        <w:r w:rsidR="00781A4F" w:rsidDel="004E2D88">
          <w:delText xml:space="preserve">our approach was used to estimate the fitness </w:delText>
        </w:r>
        <w:r w:rsidR="008C0ECC" w:rsidDel="004E2D88">
          <w:delText>cost</w:delText>
        </w:r>
        <w:r w:rsidR="00781A4F" w:rsidDel="004E2D88">
          <w:delText xml:space="preserve"> of expressi</w:delText>
        </w:r>
        <w:r w:rsidR="008C0ECC" w:rsidDel="004E2D88">
          <w:delText>ng</w:delText>
        </w:r>
        <w:r w:rsidR="00781A4F" w:rsidDel="004E2D88">
          <w:delText xml:space="preserve"> </w:delText>
        </w:r>
        <w:r w:rsidR="00F74E04" w:rsidDel="004E2D88">
          <w:delText>the</w:delText>
        </w:r>
        <w:r w:rsidR="00781A4F" w:rsidDel="004E2D88">
          <w:delText xml:space="preserve"> </w:delText>
        </w:r>
        <w:r w:rsidR="00781A4F" w:rsidRPr="007B5768" w:rsidDel="004E2D88">
          <w:rPr>
            <w:i/>
            <w:iCs/>
          </w:rPr>
          <w:delText>lac</w:delText>
        </w:r>
        <w:r w:rsidR="008C0ECC" w:rsidDel="004E2D88">
          <w:rPr>
            <w:i/>
            <w:iCs/>
          </w:rPr>
          <w:delText xml:space="preserve"> </w:delText>
        </w:r>
        <w:r w:rsidR="008C0ECC" w:rsidDel="004E2D88">
          <w:delText>operon.</w:delText>
        </w:r>
        <w:r w:rsidR="00781A4F" w:rsidDel="004E2D88">
          <w:delText xml:space="preserve"> </w:delText>
        </w:r>
        <w:r w:rsidR="001B606A" w:rsidRPr="006A1741" w:rsidDel="004E2D88">
          <w:rPr>
            <w:i/>
            <w:iCs/>
            <w:strike/>
            <w:rPrChange w:id="225" w:author="Yoav Ram" w:date="2018-11-29T11:26:00Z">
              <w:rPr>
                <w:i/>
                <w:iCs/>
              </w:rPr>
            </w:rPrChange>
          </w:rPr>
          <w:delText>E. coli</w:delText>
        </w:r>
        <w:r w:rsidR="001B606A" w:rsidRPr="006A1741" w:rsidDel="004E2D88">
          <w:rPr>
            <w:strike/>
            <w:rPrChange w:id="226" w:author="Yoav Ram" w:date="2018-11-29T11:26:00Z">
              <w:rPr/>
            </w:rPrChange>
          </w:rPr>
          <w:delText xml:space="preserve"> strains from a long-term evolution experiment in diverse environmental conditions </w:delText>
        </w:r>
        <w:r w:rsidR="001B606A" w:rsidRPr="006A1741" w:rsidDel="004E2D88">
          <w:rPr>
            <w:strike/>
            <w:rPrChange w:id="227" w:author="Yoav Ram" w:date="2018-11-29T11:26:00Z">
              <w:rPr/>
            </w:rPrChange>
          </w:rPr>
          <w:fldChar w:fldCharType="begin" w:fldLock="1"/>
        </w:r>
        <w:r w:rsidR="00F74E04" w:rsidRPr="004E2D88" w:rsidDel="004E2D88">
          <w:rPr>
            <w:strike/>
            <w:rPrChange w:id="228" w:author="Yoav Ram" w:date="2018-11-29T11:44:00Z">
              <w:rPr/>
            </w:rPrChange>
          </w:rPr>
          <w:delInstrText>ADDIN CSL_CITATION {"citationItems":[{"id":"ITEM-1","itemData":{"DOI":"10.1186/1471-2148-10-11","ISBN":"1471-2148","ISSN":"14712148","PMID":"20070898","abstract":"Environmental conditions affect the topology of the adaptive landscape and thus the trajectories followed by evolving populations. For example, a heterogeneous environment might lead to a more rugged adaptive landscape, making it more likely that replicate populations would evolve toward distinct adaptive peaks, relative to a uniform environment. To date, the influence of environmental variability on evolutionary dynamics has received relatively little experimental study. We report findings from an experiment designed to test the effects of environmental variability on the adaptation and divergence of replicate populations of E. coli. A total of 42 populations evolved for 2000 generations in 7 environmental regimes that differed in the number, identity, and presentation of the limiting resource. Regimes were organized in two sets, having the sugars glucose and maltose singly and in combination, or glucose and lactose singly and in combination. Combinations of sugars were presented either simultaneously or as temporally fluctuating resource regimes. This design allowed us to compare the effects of resource identity and presentation on the evolutionary trajectories followed by replicate populations. After 2000 generations, the fitness of all populations had increased relative to the common ancestor, but to different extents. Populations evolved in glucose improved the least, whereas populations evolving in maltose or lactose increased the most in their respective sets. Among-population divergence also differed across regimes, with variation higher in those groups that evolved in fluctuating environments than in those that faced constant resource regimens. This divergence under the fluctuating conditions increased between 1000 and 2000 generations, consistent with replicate populations evolving toward distinct adaptive peaks. These results support the hypothesis that environmental heterogeneity can give rise to more rugged adaptive landscapes, which in turn promote evolutionary diversification. These results also demonstrate that this effect depends on the form of environmental heterogeneity, with greater divergence when the pairs of resources fluctuated temporally rather than being presented simultaneously.","author":[{"dropping-particle":"","family":"Cooper","given":"Tim F.","non-dropping-particle":"","parse-names":false,"suffix":""},{"dropping-particle":"","family":"Lenski","given":"Richard E.","non-dropping-particle":"","parse-names":false,"suffix":""}],"container-title":"BMC Evolutionary Biology","id":"ITEM-1","issue":"1","issued":{"date-parts":[["2010"]]},"title":"Experimental evolution with E. coli in diverse resource environments. I. Fluctuating environments promote divergence of replicate populations","type":"article-journal","volume":"10"},"uris":["http://www.mendeley.com/documents/?uuid=1897831f-2c24-4176-9142-f34d74c7bf86"]}],"mendeley":{"formattedCitation":"(15)","plainTextFormattedCitation":"(15)","previouslyFormattedCitation":"(15)"},"properties":{"noteIndex":0},"schema":"https://github.com/citation-style-language/schema/raw/master/csl-citation.json"}</w:delInstrText>
        </w:r>
        <w:r w:rsidR="001B606A" w:rsidRPr="006A1741" w:rsidDel="004E2D88">
          <w:rPr>
            <w:strike/>
            <w:rPrChange w:id="229" w:author="Yoav Ram" w:date="2018-11-29T11:26:00Z">
              <w:rPr/>
            </w:rPrChange>
          </w:rPr>
          <w:fldChar w:fldCharType="separate"/>
        </w:r>
        <w:r w:rsidR="00667056" w:rsidRPr="004E2D88" w:rsidDel="004E2D88">
          <w:rPr>
            <w:strike/>
            <w:noProof/>
            <w:rPrChange w:id="230" w:author="Yoav Ram" w:date="2018-11-29T11:44:00Z">
              <w:rPr>
                <w:noProof/>
              </w:rPr>
            </w:rPrChange>
          </w:rPr>
          <w:delText>(15)</w:delText>
        </w:r>
        <w:r w:rsidR="001B606A" w:rsidRPr="006A1741" w:rsidDel="004E2D88">
          <w:rPr>
            <w:strike/>
            <w:rPrChange w:id="231" w:author="Yoav Ram" w:date="2018-11-29T11:26:00Z">
              <w:rPr/>
            </w:rPrChange>
          </w:rPr>
          <w:fldChar w:fldCharType="end"/>
        </w:r>
        <w:r w:rsidR="008C0ECC" w:rsidRPr="006A1741" w:rsidDel="004E2D88">
          <w:rPr>
            <w:strike/>
            <w:rPrChange w:id="232" w:author="Yoav Ram" w:date="2018-11-29T11:26:00Z">
              <w:rPr/>
            </w:rPrChange>
          </w:rPr>
          <w:delText xml:space="preserve"> were sorted by the identity of their </w:delText>
        </w:r>
        <w:r w:rsidR="008C0ECC" w:rsidRPr="006A1741" w:rsidDel="004E2D88">
          <w:rPr>
            <w:i/>
            <w:iCs/>
            <w:strike/>
            <w:rPrChange w:id="233" w:author="Yoav Ram" w:date="2018-11-29T11:26:00Z">
              <w:rPr>
                <w:i/>
                <w:iCs/>
              </w:rPr>
            </w:rPrChange>
          </w:rPr>
          <w:delText>lacI</w:delText>
        </w:r>
        <w:r w:rsidR="008C0ECC" w:rsidRPr="006A1741" w:rsidDel="004E2D88">
          <w:rPr>
            <w:strike/>
            <w:rPrChange w:id="234" w:author="Yoav Ram" w:date="2018-11-29T11:26:00Z">
              <w:rPr/>
            </w:rPrChange>
          </w:rPr>
          <w:delText xml:space="preserve"> gene, which represses the </w:delText>
        </w:r>
        <w:r w:rsidR="008C0ECC" w:rsidRPr="006A1741" w:rsidDel="004E2D88">
          <w:rPr>
            <w:i/>
            <w:iCs/>
            <w:strike/>
            <w:rPrChange w:id="235" w:author="Yoav Ram" w:date="2018-11-29T11:26:00Z">
              <w:rPr>
                <w:i/>
                <w:iCs/>
              </w:rPr>
            </w:rPrChange>
          </w:rPr>
          <w:delText>lac</w:delText>
        </w:r>
        <w:r w:rsidR="008C0ECC" w:rsidRPr="006A1741" w:rsidDel="004E2D88">
          <w:rPr>
            <w:strike/>
            <w:rPrChange w:id="236" w:author="Yoav Ram" w:date="2018-11-29T11:26:00Z">
              <w:rPr/>
            </w:rPrChange>
          </w:rPr>
          <w:delText xml:space="preserve"> operon. Strains were designated </w:delText>
        </w:r>
        <w:r w:rsidR="008C0ECC" w:rsidRPr="006A1741" w:rsidDel="004E2D88">
          <w:rPr>
            <w:i/>
            <w:iCs/>
            <w:strike/>
            <w:rPrChange w:id="237" w:author="Yoav Ram" w:date="2018-11-29T11:26:00Z">
              <w:rPr>
                <w:i/>
                <w:iCs/>
              </w:rPr>
            </w:rPrChange>
          </w:rPr>
          <w:delText>lacI-</w:delText>
        </w:r>
        <w:r w:rsidR="008C0ECC" w:rsidRPr="006A1741" w:rsidDel="004E2D88">
          <w:rPr>
            <w:i/>
            <w:iCs/>
            <w:strike/>
            <w:vertAlign w:val="subscript"/>
            <w:rPrChange w:id="238" w:author="Yoav Ram" w:date="2018-11-29T11:26:00Z">
              <w:rPr>
                <w:i/>
                <w:iCs/>
                <w:vertAlign w:val="subscript"/>
              </w:rPr>
            </w:rPrChange>
          </w:rPr>
          <w:delText>ev</w:delText>
        </w:r>
        <w:r w:rsidR="008C0ECC" w:rsidRPr="006A1741" w:rsidDel="004E2D88">
          <w:rPr>
            <w:strike/>
            <w:vertAlign w:val="subscript"/>
            <w:rPrChange w:id="239" w:author="Yoav Ram" w:date="2018-11-29T11:26:00Z">
              <w:rPr>
                <w:vertAlign w:val="subscript"/>
              </w:rPr>
            </w:rPrChange>
          </w:rPr>
          <w:delText xml:space="preserve"> </w:delText>
        </w:r>
        <w:r w:rsidR="008C0ECC" w:rsidRPr="006A1741" w:rsidDel="004E2D88">
          <w:rPr>
            <w:strike/>
            <w:rPrChange w:id="240" w:author="Yoav Ram" w:date="2018-11-29T11:26:00Z">
              <w:rPr/>
            </w:rPrChange>
          </w:rPr>
          <w:delText>if</w:delText>
        </w:r>
        <w:r w:rsidR="001B606A" w:rsidRPr="006A1741" w:rsidDel="004E2D88">
          <w:rPr>
            <w:strike/>
            <w:rPrChange w:id="241" w:author="Yoav Ram" w:date="2018-11-29T11:26:00Z">
              <w:rPr/>
            </w:rPrChange>
          </w:rPr>
          <w:delText xml:space="preserve"> </w:delText>
        </w:r>
        <w:r w:rsidR="008C0ECC" w:rsidRPr="006A1741" w:rsidDel="004E2D88">
          <w:rPr>
            <w:strike/>
            <w:rPrChange w:id="242" w:author="Yoav Ram" w:date="2018-11-29T11:26:00Z">
              <w:rPr/>
            </w:rPrChange>
          </w:rPr>
          <w:delText xml:space="preserve">they </w:delText>
        </w:r>
        <w:r w:rsidR="001B606A" w:rsidRPr="006A1741" w:rsidDel="004E2D88">
          <w:rPr>
            <w:strike/>
            <w:rPrChange w:id="243" w:author="Yoav Ram" w:date="2018-11-29T11:26:00Z">
              <w:rPr/>
            </w:rPrChange>
          </w:rPr>
          <w:delText xml:space="preserve">fixed a </w:delText>
        </w:r>
        <w:r w:rsidR="001B606A" w:rsidRPr="006A1741" w:rsidDel="004E2D88">
          <w:rPr>
            <w:i/>
            <w:iCs/>
            <w:strike/>
            <w:rPrChange w:id="244" w:author="Yoav Ram" w:date="2018-11-29T11:26:00Z">
              <w:rPr>
                <w:i/>
                <w:iCs/>
              </w:rPr>
            </w:rPrChange>
          </w:rPr>
          <w:delText>lacI-</w:delText>
        </w:r>
        <w:r w:rsidR="001B606A" w:rsidRPr="006A1741" w:rsidDel="004E2D88">
          <w:rPr>
            <w:strike/>
            <w:rPrChange w:id="245" w:author="Yoav Ram" w:date="2018-11-29T11:26:00Z">
              <w:rPr/>
            </w:rPrChange>
          </w:rPr>
          <w:delText xml:space="preserve"> mutation</w:delText>
        </w:r>
        <w:r w:rsidR="00213BB8" w:rsidRPr="006A1741" w:rsidDel="004E2D88">
          <w:rPr>
            <w:strike/>
            <w:rPrChange w:id="246" w:author="Yoav Ram" w:date="2018-11-29T11:26:00Z">
              <w:rPr/>
            </w:rPrChange>
          </w:rPr>
          <w:delText xml:space="preserve"> during the long-term evolution experiment,</w:delText>
        </w:r>
        <w:r w:rsidR="008C0ECC" w:rsidRPr="006A1741" w:rsidDel="004E2D88">
          <w:rPr>
            <w:strike/>
            <w:rPrChange w:id="247" w:author="Yoav Ram" w:date="2018-11-29T11:26:00Z">
              <w:rPr/>
            </w:rPrChange>
          </w:rPr>
          <w:delText xml:space="preserve"> or </w:delText>
        </w:r>
        <w:r w:rsidR="008C0ECC" w:rsidRPr="006A1741" w:rsidDel="004E2D88">
          <w:rPr>
            <w:i/>
            <w:iCs/>
            <w:strike/>
            <w:rPrChange w:id="248" w:author="Yoav Ram" w:date="2018-11-29T11:26:00Z">
              <w:rPr>
                <w:i/>
                <w:iCs/>
              </w:rPr>
            </w:rPrChange>
          </w:rPr>
          <w:delText>lacI+</w:delText>
        </w:r>
        <w:r w:rsidR="008C0ECC" w:rsidRPr="006A1741" w:rsidDel="004E2D88">
          <w:rPr>
            <w:i/>
            <w:iCs/>
            <w:strike/>
            <w:vertAlign w:val="subscript"/>
            <w:rPrChange w:id="249" w:author="Yoav Ram" w:date="2018-11-29T11:26:00Z">
              <w:rPr>
                <w:i/>
                <w:iCs/>
                <w:vertAlign w:val="subscript"/>
              </w:rPr>
            </w:rPrChange>
          </w:rPr>
          <w:delText>ev</w:delText>
        </w:r>
        <w:r w:rsidR="008C0ECC" w:rsidRPr="006A1741" w:rsidDel="004E2D88">
          <w:rPr>
            <w:strike/>
            <w:rPrChange w:id="250" w:author="Yoav Ram" w:date="2018-11-29T11:26:00Z">
              <w:rPr/>
            </w:rPrChange>
          </w:rPr>
          <w:delText xml:space="preserve"> if they maintained the ancestral allele.</w:delText>
        </w:r>
        <w:r w:rsidR="0079638A" w:rsidRPr="006A1741" w:rsidDel="004E2D88">
          <w:rPr>
            <w:strike/>
            <w:rPrChange w:id="251" w:author="Yoav Ram" w:date="2018-11-29T11:26:00Z">
              <w:rPr/>
            </w:rPrChange>
          </w:rPr>
          <w:delText xml:space="preserve"> Growth and competitions experiments were then performed</w:delText>
        </w:r>
        <w:r w:rsidR="0079638A" w:rsidDel="004E2D88">
          <w:delText xml:space="preserve"> and analyzed (see</w:delText>
        </w:r>
        <w:r w:rsidR="00F74E04" w:rsidDel="004E2D88">
          <w:rPr>
            <w:b/>
            <w:bCs/>
          </w:rPr>
          <w:delText xml:space="preserve"> </w:delText>
        </w:r>
        <w:r w:rsidR="00F74E04" w:rsidRPr="00F74E04" w:rsidDel="004E2D88">
          <w:rPr>
            <w:b/>
            <w:bCs/>
          </w:rPr>
          <w:fldChar w:fldCharType="begin"/>
        </w:r>
        <w:r w:rsidR="00F74E04" w:rsidRPr="00F74E04" w:rsidDel="004E2D88">
          <w:rPr>
            <w:b/>
            <w:bCs/>
          </w:rPr>
          <w:delInstrText xml:space="preserve"> REF _Ref529956456 \h </w:delInstrText>
        </w:r>
        <w:r w:rsidR="00F74E04" w:rsidRPr="00C34C28" w:rsidDel="004E2D88">
          <w:rPr>
            <w:b/>
            <w:bCs/>
          </w:rPr>
          <w:delInstrText xml:space="preserve"> \* MERGEFORMAT </w:delInstrText>
        </w:r>
        <w:r w:rsidR="00F74E04" w:rsidRPr="00F74E04" w:rsidDel="004E2D88">
          <w:rPr>
            <w:b/>
            <w:bCs/>
          </w:rPr>
        </w:r>
        <w:r w:rsidR="00F74E04" w:rsidRPr="00C34C28" w:rsidDel="004E2D88">
          <w:rPr>
            <w:b/>
            <w:bCs/>
          </w:rPr>
          <w:fldChar w:fldCharType="separate"/>
        </w:r>
        <w:r w:rsidR="00F74E04" w:rsidRPr="00C34C28" w:rsidDel="004E2D88">
          <w:rPr>
            <w:b/>
            <w:bCs/>
          </w:rPr>
          <w:delText>Materials and Methods</w:delText>
        </w:r>
        <w:r w:rsidR="00F74E04" w:rsidRPr="00B5596A" w:rsidDel="004E2D88">
          <w:rPr>
            <w:b/>
            <w:bCs/>
          </w:rPr>
          <w:fldChar w:fldCharType="end"/>
        </w:r>
        <w:r w:rsidR="0079638A" w:rsidDel="004E2D88">
          <w:delText>). Importantly, analysis of growth curves, including estimation of growth parameters and prediction of relative growth in mixed culture (i.e. competition dynamics) was done by the Cooper lab independently (without collaboration) from the Hadany and Berman labs, using the information provided in a preprint version of this manuscript deposited on</w:delText>
        </w:r>
        <w:r w:rsidR="00F74E04" w:rsidDel="004E2D88">
          <w:delText xml:space="preserve"> the </w:delText>
        </w:r>
        <w:r w:rsidR="00F74E04" w:rsidRPr="00F74E04" w:rsidDel="004E2D88">
          <w:rPr>
            <w:i/>
            <w:iCs/>
          </w:rPr>
          <w:delText>bioRxiv</w:delText>
        </w:r>
        <w:r w:rsidR="00F74E04" w:rsidRPr="00C34C28" w:rsidDel="004E2D88">
          <w:delText>, a free online archive and distribution service for unpublished preprints in the life sciences</w:delText>
        </w:r>
        <w:r w:rsidR="00F74E04" w:rsidDel="004E2D88">
          <w:delText xml:space="preserve"> </w:delText>
        </w:r>
        <w:r w:rsidR="0079638A" w:rsidDel="004E2D88">
          <w:fldChar w:fldCharType="begin" w:fldLock="1"/>
        </w:r>
        <w:r w:rsidR="00F74E04" w:rsidDel="004E2D88">
          <w:delInstrText>ADDIN CSL_CITATION {"citationItems":[{"id":"ITEM-1","itemData":{"DOI":"10.1101/022640","author":[{"dropping-particle":"","family":"Ram","given":"Yoav","non-dropping-particle":"","parse-names":false,"suffix":""},{"dropping-particle":"","family":"Dellus-Gur","given":"Eynat","non-dropping-particle":"","parse-names":false,"suffix":""},{"dropping-particle":"","family":"Bibi","given":"Maayan","non-dropping-particle":"","parse-names":false,"suffix":""},{"dropping-particle":"","family":"Obolski","given":"Uri","non-dropping-particle":"","parse-names":false,"suffix":""},{"dropping-particle":"","family":"Berman","given":"Judith","non-dropping-particle":"","parse-names":false,"suffix":""},{"dropping-particle":"","family":"Hadany","given":"Lilach","non-dropping-particle":"","parse-names":false,"suffix":""}],"container-title":"bioRxiv","id":"ITEM-1","issued":{"date-parts":[["2016","7","23"]]},"title":"Predicting microbial relative growth in a mixed culture from growth curve data","type":"article-journal"},"uris":["http://www.mendeley.com/documents/?uuid=74714f21-0893-496e-8028-098db0761b6f"]}],"mendeley":{"formattedCitation":"(16)","plainTextFormattedCitation":"(16)","previouslyFormattedCitation":"(16)"},"properties":{"noteIndex":0},"schema":"https://github.com/citation-style-language/schema/raw/master/csl-citation.json"}</w:delInstrText>
        </w:r>
        <w:r w:rsidR="0079638A" w:rsidDel="004E2D88">
          <w:fldChar w:fldCharType="separate"/>
        </w:r>
        <w:r w:rsidR="00667056" w:rsidRPr="00667056" w:rsidDel="004E2D88">
          <w:rPr>
            <w:noProof/>
          </w:rPr>
          <w:delText>(16)</w:delText>
        </w:r>
        <w:r w:rsidR="0079638A" w:rsidDel="004E2D88">
          <w:fldChar w:fldCharType="end"/>
        </w:r>
        <w:r w:rsidR="0079638A" w:rsidDel="004E2D88">
          <w:delText>. The results from Cooper lab, which will be described next, were only communicated after the experiments and analysis were completed.</w:delText>
        </w:r>
      </w:del>
    </w:p>
    <w:p w14:paraId="1D4D17B3" w14:textId="3592645F" w:rsidR="00390455" w:rsidRPr="001C0C2F" w:rsidDel="00D2060D" w:rsidRDefault="001C0C2F" w:rsidP="00D2060D">
      <w:pPr>
        <w:ind w:firstLine="0"/>
        <w:rPr>
          <w:del w:id="252" w:author="Yoav Ram" w:date="2018-11-29T11:50:00Z"/>
          <w:moveFrom w:id="253" w:author="Yoav Ram" w:date="2018-11-29T11:20:00Z"/>
        </w:rPr>
        <w:pPrChange w:id="254" w:author="Yoav Ram" w:date="2018-11-29T11:50:00Z">
          <w:pPr/>
        </w:pPrChange>
      </w:pPr>
      <w:del w:id="255" w:author="Yoav Ram" w:date="2018-11-29T11:50:00Z">
        <w:r w:rsidDel="00D2060D">
          <w:rPr>
            <w:b/>
            <w:bCs/>
          </w:rPr>
          <w:delText>Analysis</w:delText>
        </w:r>
        <w:r w:rsidDel="00D2060D">
          <w:delText>. As above, g</w:delText>
        </w:r>
        <w:r w:rsidRPr="0025589C" w:rsidDel="00D2060D">
          <w:delText xml:space="preserve">rowth model parameters </w:delText>
        </w:r>
        <w:r w:rsidDel="00D2060D">
          <w:delText xml:space="preserve">were estimated </w:delText>
        </w:r>
        <w:r w:rsidRPr="0025589C" w:rsidDel="00D2060D">
          <w:delText xml:space="preserve">by fitting the </w:delText>
        </w:r>
        <w:r w:rsidR="003E49EA" w:rsidDel="00D2060D">
          <w:delText xml:space="preserve">growth </w:delText>
        </w:r>
        <w:r w:rsidRPr="0025589C" w:rsidDel="00D2060D">
          <w:delText>model (eq</w:delText>
        </w:r>
        <w:r w:rsidDel="00D2060D">
          <w:delText>s</w:delText>
        </w:r>
        <w:r w:rsidRPr="0025589C" w:rsidDel="00D2060D">
          <w:delText>. 2) to the mono</w:delText>
        </w:r>
        <w:r w:rsidR="003E49EA" w:rsidDel="00D2060D">
          <w:delText>-</w:delText>
        </w:r>
        <w:r w:rsidRPr="0025589C" w:rsidDel="00D2060D">
          <w:delText>culture growth curve data</w:delText>
        </w:r>
        <w:r w:rsidR="00F74E04" w:rsidDel="00D2060D">
          <w:delText>.</w:delText>
        </w:r>
      </w:del>
      <w:del w:id="256" w:author="Yoav Ram" w:date="2018-11-29T11:45:00Z">
        <w:r w:rsidDel="004E2D88">
          <w:delText xml:space="preserve"> </w:delText>
        </w:r>
        <w:r w:rsidR="00F74E04" w:rsidDel="004E2D88">
          <w:delText>T</w:delText>
        </w:r>
        <w:r w:rsidRPr="0025589C" w:rsidDel="004E2D88">
          <w:delText>he rate at which the physiological state adjusts to the new growth conditions</w:delText>
        </w:r>
        <w:r w:rsidDel="004E2D88">
          <w:delText xml:space="preserve"> was assumed equal to the specific growth rate at low density </w:delText>
        </w:r>
        <w:r w:rsidR="00477334" w:rsidDel="004E2D88">
          <w:delText>(</w:delText>
        </w:r>
        <m:oMath>
          <m:r>
            <w:rPr>
              <w:rFonts w:ascii="Cambria Math" w:hAnsi="Cambria Math"/>
            </w:rPr>
            <m:t>m=r</m:t>
          </m:r>
        </m:oMath>
        <w:r w:rsidR="00477334" w:rsidDel="004E2D88">
          <w:delText>)</w:delText>
        </w:r>
        <w:r w:rsidR="00F74E04" w:rsidDel="004E2D88">
          <w:delText xml:space="preserve">, in order </w:delText>
        </w:r>
        <w:r w:rsidR="00B66EEC" w:rsidDel="004E2D88">
          <w:delText xml:space="preserve">to achieve more stable model fitting, as suggested by Baranyi </w:delText>
        </w:r>
        <w:r w:rsidR="00B66EEC" w:rsidDel="004E2D88">
          <w:fldChar w:fldCharType="begin" w:fldLock="1"/>
        </w:r>
        <w:r w:rsidR="00F74E04" w:rsidDel="004E2D88">
          <w:delInstrText>ADDIN CSL_CITATION {"citationItems":[{"id":"ITEM-1","itemData":{"DOI":"10.1006/fmic.1996.0080","ISBN":"0740-0020","ISSN":"07400020","author":[{"dropping-particle":"","family":"Baranyi","given":"József","non-dropping-particle":"","parse-names":false,"suffix":""}],"container-title":"Commentary","id":"ITEM-1","issue":"1996","issued":{"date-parts":[["1997"]]},"page":"391-394","title":"Simple is good as long as it is enough","type":"article-journal"},"suppress-author":1,"uris":["http://www.mendeley.com/documents/?uuid=c9e215a4-6f72-46bf-9808-a7c24ef6ebe6"]}],"mendeley":{"formattedCitation":"(17)","plainTextFormattedCitation":"(17)","previouslyFormattedCitation":"(17)"},"properties":{"noteIndex":0},"schema":"https://github.com/citation-style-language/schema/raw/master/csl-citation.json"}</w:delInstrText>
        </w:r>
        <w:r w:rsidR="00B66EEC" w:rsidDel="004E2D88">
          <w:fldChar w:fldCharType="separate"/>
        </w:r>
        <w:r w:rsidR="00667056" w:rsidRPr="00667056" w:rsidDel="004E2D88">
          <w:rPr>
            <w:noProof/>
          </w:rPr>
          <w:delText>(17)</w:delText>
        </w:r>
        <w:r w:rsidR="00B66EEC" w:rsidDel="004E2D88">
          <w:fldChar w:fldCharType="end"/>
        </w:r>
      </w:del>
      <w:del w:id="257" w:author="Yoav Ram" w:date="2018-11-29T11:50:00Z">
        <w:r w:rsidR="00B66EEC" w:rsidDel="00D2060D">
          <w:delText>. Competitions were then predicted by plugging the estimated growth parameters for each strain in</w:delText>
        </w:r>
        <w:r w:rsidR="00477334" w:rsidDel="00D2060D">
          <w:delText xml:space="preserve"> the competition model</w:delText>
        </w:r>
        <w:r w:rsidR="00B66EEC" w:rsidDel="00D2060D">
          <w:delText xml:space="preserve"> </w:delText>
        </w:r>
        <w:r w:rsidR="00477334" w:rsidDel="00D2060D">
          <w:delText>(</w:delText>
        </w:r>
        <w:r w:rsidR="00B66EEC" w:rsidDel="00D2060D">
          <w:delText>eqs. 3</w:delText>
        </w:r>
        <w:r w:rsidR="00477334" w:rsidDel="00D2060D">
          <w:delText>),</w:delText>
        </w:r>
        <w:r w:rsidR="00B66EEC" w:rsidDel="00D2060D">
          <w:delText xml:space="preserve"> fixing the competition coefficients to unity </w:delText>
        </w:r>
        <w:r w:rsidR="00F74E04" w:rsidDel="00D2060D">
          <w:delText>(</w:delText>
        </w:r>
        <m:oMath>
          <m:sSub>
            <m:sSubPr>
              <m:ctrlPr>
                <w:rPr>
                  <w:rFonts w:ascii="Cambria Math" w:hAnsi="Cambria Math"/>
                  <w:i/>
                </w:rPr>
              </m:ctrlPr>
            </m:sSubPr>
            <m:e>
              <m:r>
                <w:rPr>
                  <w:rFonts w:ascii="Cambria Math" w:hAnsi="Cambria Math"/>
                </w:rPr>
                <m:t>c</m:t>
              </m:r>
            </m:e>
            <m:sub>
              <m:r>
                <w:rPr>
                  <w:rFonts w:ascii="Cambria Math" w:hAnsi="Cambria Math"/>
                </w:rPr>
                <m:t>i</m:t>
              </m:r>
            </m:sub>
          </m:sSub>
          <m:r>
            <w:rPr>
              <w:rFonts w:ascii="Cambria Math" w:hAnsi="Cambria Math"/>
            </w:rPr>
            <m:t>=1</m:t>
          </m:r>
        </m:oMath>
        <w:r w:rsidR="00F74E04" w:rsidDel="00D2060D">
          <w:delText>),</w:delText>
        </w:r>
        <w:r w:rsidR="00B66EEC" w:rsidDel="00D2060D">
          <w:delText xml:space="preserve"> as the purpose was to predict growth in mixed culture without performing mixed culture experiments.</w:delText>
        </w:r>
        <w:r w:rsidR="00872EE1" w:rsidDel="00D2060D">
          <w:delText xml:space="preserve"> D</w:delText>
        </w:r>
        <w:r w:rsidR="00872EE1" w:rsidRPr="00872EE1" w:rsidDel="00D2060D">
          <w:delText xml:space="preserve">ue to noise in the growth curve data, model fitting was unstable and some </w:delText>
        </w:r>
        <w:r w:rsidR="00872EE1" w:rsidDel="00D2060D">
          <w:delText xml:space="preserve">predicted </w:delText>
        </w:r>
        <w:r w:rsidR="00872EE1" w:rsidRPr="00872EE1" w:rsidDel="00D2060D">
          <w:delText xml:space="preserve">competitions resulted in no growth (or even a decrease in OD) for one strain. </w:delText>
        </w:r>
        <w:r w:rsidR="00872EE1" w:rsidDel="00D2060D">
          <w:delText>S</w:delText>
        </w:r>
        <w:r w:rsidR="00872EE1" w:rsidRPr="00872EE1" w:rsidDel="00D2060D">
          <w:delText xml:space="preserve">uch outliers </w:delText>
        </w:r>
        <w:r w:rsidR="00872EE1" w:rsidDel="00D2060D">
          <w:delText>were excluded</w:delText>
        </w:r>
        <w:r w:rsidR="00F74E04" w:rsidDel="00D2060D">
          <w:delText xml:space="preserve">. </w:delText>
        </w:r>
      </w:del>
      <w:moveFromRangeStart w:id="258" w:author="Yoav Ram" w:date="2018-11-29T11:20:00Z" w:name="move531253747"/>
      <w:moveFrom w:id="259" w:author="Yoav Ram" w:date="2018-11-29T11:20:00Z">
        <w:del w:id="260" w:author="Yoav Ram" w:date="2018-11-29T11:50:00Z">
          <w:r w:rsidR="00F74E04" w:rsidDel="00D2060D">
            <w:delText>The r</w:delText>
          </w:r>
          <w:r w:rsidR="00B66EEC" w:rsidDel="00D2060D">
            <w:delText xml:space="preserve">elative fitness </w:delText>
          </w:r>
          <m:oMath>
            <m:r>
              <w:rPr>
                <w:rFonts w:ascii="Cambria Math" w:hAnsi="Cambria Math"/>
              </w:rPr>
              <m:t>W</m:t>
            </m:r>
          </m:oMath>
          <w:r w:rsidR="00121A11" w:rsidDel="00D2060D">
            <w:delText xml:space="preserve"> </w:delText>
          </w:r>
          <w:r w:rsidR="00B66EEC" w:rsidDel="00D2060D">
            <w:delText xml:space="preserve">of a strain </w:delText>
          </w:r>
          <w:r w:rsidR="00F74E04" w:rsidDel="00D2060D">
            <w:delText xml:space="preserve">expressing the </w:delText>
          </w:r>
          <w:r w:rsidR="00F74E04" w:rsidDel="00D2060D">
            <w:rPr>
              <w:i/>
              <w:iCs/>
            </w:rPr>
            <w:delText>lac</w:delText>
          </w:r>
          <w:r w:rsidR="00F74E04" w:rsidDel="00D2060D">
            <w:delText xml:space="preserve"> operon</w:delText>
          </w:r>
          <w:r w:rsidR="00121A11" w:rsidDel="00D2060D">
            <w:delText xml:space="preserve"> (denoted strain 1)</w:delText>
          </w:r>
          <w:r w:rsidR="00F74E04" w:rsidDel="00D2060D">
            <w:delText xml:space="preserve"> </w:delText>
          </w:r>
          <w:r w:rsidR="00B66EEC" w:rsidDel="00D2060D">
            <w:delText xml:space="preserve">compared to </w:delText>
          </w:r>
          <w:r w:rsidR="00F74E04" w:rsidDel="00D2060D">
            <w:delText xml:space="preserve">the same </w:delText>
          </w:r>
          <w:r w:rsidR="00B66EEC" w:rsidDel="00D2060D">
            <w:delText xml:space="preserve">strain </w:delText>
          </w:r>
          <w:r w:rsidR="00F74E04" w:rsidDel="00D2060D">
            <w:delText>not expressing the operon</w:delText>
          </w:r>
          <w:r w:rsidR="00121A11" w:rsidDel="00D2060D">
            <w:delText xml:space="preserve"> (denoted strain 2)</w:delText>
          </w:r>
          <w:r w:rsidR="00F74E04" w:rsidDel="00D2060D">
            <w:delText xml:space="preserve"> was estimated</w:delText>
          </w:r>
          <w:r w:rsidR="00121A11" w:rsidDel="00D2060D">
            <w:delText xml:space="preserve"> </w:delText>
          </w:r>
          <w:r w:rsidR="00F74E04" w:rsidDel="00D2060D">
            <w:delText xml:space="preserve">from </w:delText>
          </w:r>
          <w:r w:rsidR="00B66EEC" w:rsidDel="00D2060D">
            <w:delText xml:space="preserve">the ratio </w:delText>
          </w:r>
          <w:r w:rsidR="00121A11" w:rsidDel="00D2060D">
            <w:delText>of</w:delText>
          </w:r>
          <w:r w:rsidR="00B66EEC" w:rsidDel="00D2060D">
            <w:delText xml:space="preserve"> the log fold change</w:delText>
          </w:r>
          <w:r w:rsidR="00121A11" w:rsidDel="00D2060D">
            <w:delText>s</w:delText>
          </w:r>
          <w:r w:rsidR="00B66EEC" w:rsidDel="00D2060D">
            <w:delText xml:space="preserve"> in density over a single growth day</w:delText>
          </w:r>
          <w:r w:rsidR="00121A11" w:rsidDel="00D2060D">
            <w:delText xml:space="preserve">, following Lenski et. al. </w:delText>
          </w:r>
          <w:r w:rsidR="00121A11" w:rsidDel="00D2060D">
            <w:fldChar w:fldCharType="begin" w:fldLock="1"/>
          </w:r>
          <w:r w:rsidR="00121A11" w:rsidDel="00D2060D">
            <w:delInstrText>ADDIN CSL_CITATION {"citationItems":[{"id":"ITEM-1","itemData":{"DOI":"10.1086/285289","ISBN":"0003-0147","ISSN":"0003-0147","PMID":"19425949","abstract":"We assess the degree to which adaptation to a uniform environment among indepen- dently evolving asexual populations is associated with increasing divergence of those popula- tions. In addition, we are concerned with the pattern of adaptation itself, particularly whether the rate of increase in mean fitness tends to decline with the number of generations of selection in a constant environment. The correspondence between the rate of increase in mean fitness and the within-population genetic variance of fitness, as expected from Fisher's fundamental theorem, is also addressed. Twelve Escherichlia coli populations were founded from a single clonal ancestor and allowed to evolve for 2,000 generations. Mean fitness increased by about 37%. However, the rate of increase in mean fitness was slower in later generations. There was no statistically significant within-population genetic variance of fitness, but there was significant between-population variance. Although the estimated genetic variation in fitness within popula- tions was not statistically significant, it was consistent in magnitude with theoretical expecta- tions. Similarly, the variance of mean fitness between populations was consistent with a model that incorporated stochastic variation in the timing and order of substitutions at a finite number of nonepistatic loci, coupled with substitutional delays and interference between substitutions arising from clonality. These results, taken as a whole, are consistent with theoretical expecta- tions that do not invoke divergence due to multiple fitness peaks in a Wrightian evolutionary landscape.","author":[{"dropping-particle":"","family":"Lenski","given":"Richard E.","non-dropping-particle":"","parse-names":false,"suffix":""},{"dropping-particle":"","family":"Rose","given":"Michael R.","non-dropping-particle":"","parse-names":false,"suffix":""},{"dropping-particle":"","family":"Simpson","given":"Suzanne C.","non-dropping-particle":"","parse-names":false,"suffix":""},{"dropping-particle":"","family":"Tadler","given":"Scott C.","non-dropping-particle":"","parse-names":false,"suffix":""}],"container-title":"The American Naturalist","id":"ITEM-1","issue":"6","issued":{"date-parts":[["1991","12"]]},"page":"1315","title":"Long-Term Experimental Evolution in Escherichia coli. I. Adaptation and Divergence During 2,000 Generations","type":"article-journal","volume":"138"},"suppress-author":1,"uris":["http://www.mendeley.com/documents/?uuid=6f197087-5f37-4758-9877-d80ff78f71aa"]}],"mendeley":{"formattedCitation":"(7)","plainTextFormattedCitation":"(7)","previouslyFormattedCitation":"(7)"},"properties":{"noteIndex":0},"schema":"https://github.com/citation-style-language/schema/raw/master/csl-citation.json"}</w:delInstrText>
          </w:r>
          <w:r w:rsidR="00121A11" w:rsidDel="00D2060D">
            <w:fldChar w:fldCharType="separate"/>
          </w:r>
          <w:r w:rsidR="00121A11" w:rsidRPr="00B66EEC" w:rsidDel="00D2060D">
            <w:rPr>
              <w:noProof/>
            </w:rPr>
            <w:delText>(7)</w:delText>
          </w:r>
          <w:r w:rsidR="00121A11" w:rsidDel="00D2060D">
            <w:fldChar w:fldCharType="end"/>
          </w:r>
          <w:r w:rsidR="00121A11" w:rsidDel="00D2060D">
            <w:delText>:</w:delText>
          </w:r>
        </w:del>
      </w:moveFrom>
    </w:p>
    <w:p w14:paraId="0B11C640" w14:textId="0C02105A" w:rsidR="00B66EEC" w:rsidRPr="00C34C28" w:rsidDel="00871F93" w:rsidRDefault="00B66EEC" w:rsidP="00D2060D">
      <w:pPr>
        <w:ind w:firstLine="0"/>
        <w:rPr>
          <w:del w:id="261" w:author="Yoav Ram" w:date="2018-11-29T11:20:00Z"/>
        </w:rPr>
        <w:pPrChange w:id="262" w:author="Yoav Ram" w:date="2018-11-29T11:50:00Z">
          <w:pPr>
            <w:jc w:val="right"/>
          </w:pPr>
        </w:pPrChange>
      </w:pPr>
      <m:oMath>
        <m:r>
          <w:rPr>
            <w:rFonts w:ascii="Cambria Math" w:hAnsi="Cambria Math"/>
          </w:rPr>
          <m:t>W=</m:t>
        </m:r>
        <m:f>
          <m:fPr>
            <m:type m:val="lin"/>
            <m:ctrlPr>
              <w:rPr>
                <w:rFonts w:ascii="Cambria Math" w:hAnsi="Cambria Math"/>
                <w:i/>
                <w:iCs/>
              </w:rPr>
            </m:ctrlPr>
          </m:fPr>
          <m:num>
            <m:func>
              <m:funcPr>
                <m:ctrlPr>
                  <w:rPr>
                    <w:rFonts w:ascii="Cambria Math" w:hAnsi="Cambria Math"/>
                    <w:i/>
                    <w:iCs/>
                  </w:rPr>
                </m:ctrlPr>
              </m:funcPr>
              <m:fName>
                <m:r>
                  <m:rPr>
                    <m:sty m:val="p"/>
                  </m:rPr>
                  <w:rPr>
                    <w:rFonts w:ascii="Cambria Math" w:hAnsi="Cambria Math"/>
                  </w:rPr>
                  <m:t>log</m:t>
                </m:r>
              </m:fName>
              <m:e>
                <m:d>
                  <m:dPr>
                    <m:ctrlPr>
                      <w:rPr>
                        <w:rFonts w:ascii="Cambria Math" w:hAnsi="Cambria Math"/>
                        <w:i/>
                        <w:iCs/>
                      </w:rPr>
                    </m:ctrlPr>
                  </m:dPr>
                  <m:e>
                    <m:f>
                      <m:fPr>
                        <m:ctrlPr>
                          <w:rPr>
                            <w:rFonts w:ascii="Cambria Math" w:hAnsi="Cambria Math"/>
                            <w:i/>
                            <w:iCs/>
                          </w:rPr>
                        </m:ctrlPr>
                      </m:fPr>
                      <m:num>
                        <m:sSub>
                          <m:sSubPr>
                            <m:ctrlPr>
                              <w:rPr>
                                <w:rFonts w:ascii="Cambria Math" w:hAnsi="Cambria Math"/>
                                <w:i/>
                                <w:iCs/>
                              </w:rPr>
                            </m:ctrlPr>
                          </m:sSubPr>
                          <m:e>
                            <m:r>
                              <w:rPr>
                                <w:rFonts w:ascii="Cambria Math" w:hAnsi="Cambria Math"/>
                              </w:rPr>
                              <m:t>N</m:t>
                            </m:r>
                          </m:e>
                          <m:sub>
                            <m:r>
                              <w:rPr>
                                <w:rFonts w:ascii="Cambria Math" w:hAnsi="Cambria Math"/>
                              </w:rPr>
                              <m:t>1</m:t>
                            </m:r>
                          </m:sub>
                        </m:sSub>
                        <m:d>
                          <m:dPr>
                            <m:ctrlPr>
                              <w:rPr>
                                <w:rFonts w:ascii="Cambria Math" w:hAnsi="Cambria Math"/>
                                <w:i/>
                                <w:iCs/>
                              </w:rPr>
                            </m:ctrlPr>
                          </m:dPr>
                          <m:e>
                            <m:r>
                              <w:rPr>
                                <w:rFonts w:ascii="Cambria Math" w:hAnsi="Cambria Math"/>
                              </w:rPr>
                              <m:t>24</m:t>
                            </m:r>
                          </m:e>
                        </m:d>
                      </m:num>
                      <m:den>
                        <m:sSub>
                          <m:sSubPr>
                            <m:ctrlPr>
                              <w:rPr>
                                <w:rFonts w:ascii="Cambria Math" w:hAnsi="Cambria Math"/>
                                <w:i/>
                                <w:iCs/>
                              </w:rPr>
                            </m:ctrlPr>
                          </m:sSubPr>
                          <m:e>
                            <m:r>
                              <w:rPr>
                                <w:rFonts w:ascii="Cambria Math" w:hAnsi="Cambria Math"/>
                              </w:rPr>
                              <m:t>N</m:t>
                            </m:r>
                          </m:e>
                          <m:sub>
                            <m:r>
                              <w:rPr>
                                <w:rFonts w:ascii="Cambria Math" w:hAnsi="Cambria Math"/>
                              </w:rPr>
                              <m:t>1</m:t>
                            </m:r>
                          </m:sub>
                        </m:sSub>
                        <m:d>
                          <m:dPr>
                            <m:ctrlPr>
                              <w:rPr>
                                <w:rFonts w:ascii="Cambria Math" w:hAnsi="Cambria Math"/>
                                <w:i/>
                                <w:iCs/>
                              </w:rPr>
                            </m:ctrlPr>
                          </m:dPr>
                          <m:e>
                            <m:r>
                              <w:rPr>
                                <w:rFonts w:ascii="Cambria Math" w:hAnsi="Cambria Math"/>
                              </w:rPr>
                              <m:t>0</m:t>
                            </m:r>
                          </m:e>
                        </m:d>
                      </m:den>
                    </m:f>
                  </m:e>
                </m:d>
              </m:e>
            </m:func>
          </m:num>
          <m:den>
            <m:func>
              <m:funcPr>
                <m:ctrlPr>
                  <w:rPr>
                    <w:rFonts w:ascii="Cambria Math" w:hAnsi="Cambria Math"/>
                    <w:i/>
                    <w:iCs/>
                  </w:rPr>
                </m:ctrlPr>
              </m:funcPr>
              <m:fName>
                <m:r>
                  <m:rPr>
                    <m:sty m:val="p"/>
                  </m:rPr>
                  <w:rPr>
                    <w:rFonts w:ascii="Cambria Math" w:hAnsi="Cambria Math"/>
                  </w:rPr>
                  <m:t>log</m:t>
                </m:r>
              </m:fName>
              <m:e>
                <m:d>
                  <m:dPr>
                    <m:ctrlPr>
                      <w:rPr>
                        <w:rFonts w:ascii="Cambria Math" w:hAnsi="Cambria Math"/>
                        <w:i/>
                        <w:iCs/>
                      </w:rPr>
                    </m:ctrlPr>
                  </m:dPr>
                  <m:e>
                    <m:f>
                      <m:fPr>
                        <m:ctrlPr>
                          <w:rPr>
                            <w:rFonts w:ascii="Cambria Math" w:hAnsi="Cambria Math"/>
                            <w:i/>
                            <w:iCs/>
                          </w:rPr>
                        </m:ctrlPr>
                      </m:fPr>
                      <m:num>
                        <m:sSub>
                          <m:sSubPr>
                            <m:ctrlPr>
                              <w:rPr>
                                <w:rFonts w:ascii="Cambria Math" w:hAnsi="Cambria Math"/>
                                <w:i/>
                                <w:iCs/>
                              </w:rPr>
                            </m:ctrlPr>
                          </m:sSubPr>
                          <m:e>
                            <m:r>
                              <w:rPr>
                                <w:rFonts w:ascii="Cambria Math" w:hAnsi="Cambria Math"/>
                              </w:rPr>
                              <m:t>N</m:t>
                            </m:r>
                          </m:e>
                          <m:sub>
                            <m:r>
                              <w:rPr>
                                <w:rFonts w:ascii="Cambria Math" w:hAnsi="Cambria Math"/>
                              </w:rPr>
                              <m:t>2</m:t>
                            </m:r>
                          </m:sub>
                        </m:sSub>
                        <m:d>
                          <m:dPr>
                            <m:ctrlPr>
                              <w:rPr>
                                <w:rFonts w:ascii="Cambria Math" w:hAnsi="Cambria Math"/>
                                <w:i/>
                                <w:iCs/>
                              </w:rPr>
                            </m:ctrlPr>
                          </m:dPr>
                          <m:e>
                            <m:r>
                              <w:rPr>
                                <w:rFonts w:ascii="Cambria Math" w:hAnsi="Cambria Math"/>
                              </w:rPr>
                              <m:t>24</m:t>
                            </m:r>
                          </m:e>
                        </m:d>
                      </m:num>
                      <m:den>
                        <m:sSub>
                          <m:sSubPr>
                            <m:ctrlPr>
                              <w:rPr>
                                <w:rFonts w:ascii="Cambria Math" w:hAnsi="Cambria Math"/>
                                <w:i/>
                                <w:iCs/>
                              </w:rPr>
                            </m:ctrlPr>
                          </m:sSubPr>
                          <m:e>
                            <m:r>
                              <w:rPr>
                                <w:rFonts w:ascii="Cambria Math" w:hAnsi="Cambria Math"/>
                              </w:rPr>
                              <m:t>N</m:t>
                            </m:r>
                          </m:e>
                          <m:sub>
                            <m:r>
                              <w:rPr>
                                <w:rFonts w:ascii="Cambria Math" w:hAnsi="Cambria Math"/>
                              </w:rPr>
                              <m:t>2</m:t>
                            </m:r>
                          </m:sub>
                        </m:sSub>
                        <m:d>
                          <m:dPr>
                            <m:ctrlPr>
                              <w:rPr>
                                <w:rFonts w:ascii="Cambria Math" w:hAnsi="Cambria Math"/>
                                <w:i/>
                                <w:iCs/>
                              </w:rPr>
                            </m:ctrlPr>
                          </m:dPr>
                          <m:e>
                            <m:r>
                              <w:rPr>
                                <w:rFonts w:ascii="Cambria Math" w:hAnsi="Cambria Math"/>
                              </w:rPr>
                              <m:t>0</m:t>
                            </m:r>
                          </m:e>
                        </m:d>
                      </m:den>
                    </m:f>
                  </m:e>
                </m:d>
              </m:e>
            </m:func>
          </m:den>
        </m:f>
        <m:r>
          <w:rPr>
            <w:rFonts w:ascii="Cambria Math" w:hAnsi="Cambria Math"/>
          </w:rPr>
          <m:t>.</m:t>
        </m:r>
      </m:oMath>
      <w:moveFrom w:id="263" w:author="Yoav Ram" w:date="2018-11-29T11:20:00Z">
        <w:r w:rsidRPr="0025589C" w:rsidDel="00871F93">
          <w:t xml:space="preserve">                                    </w:t>
        </w:r>
        <w:r w:rsidDel="00871F93">
          <w:tab/>
        </w:r>
        <w:r w:rsidDel="00871F93">
          <w:tab/>
        </w:r>
        <w:r w:rsidRPr="0025589C" w:rsidDel="00871F93">
          <w:t xml:space="preserve">    </w:t>
        </w:r>
        <w:r w:rsidDel="00871F93">
          <w:t>(4)</w:t>
        </w:r>
      </w:moveFrom>
      <w:moveFromRangeEnd w:id="258"/>
    </w:p>
    <w:p w14:paraId="72DC428E" w14:textId="51EDFB78" w:rsidR="00390455" w:rsidDel="00C828BF" w:rsidRDefault="00390455" w:rsidP="00D2060D">
      <w:pPr>
        <w:ind w:firstLine="0"/>
        <w:rPr>
          <w:del w:id="264" w:author="Yoav Ram" w:date="2018-11-29T15:20:00Z"/>
          <w:b/>
          <w:bCs/>
        </w:rPr>
        <w:pPrChange w:id="265" w:author="Yoav Ram" w:date="2018-11-29T11:50:00Z">
          <w:pPr/>
        </w:pPrChange>
      </w:pPr>
    </w:p>
    <w:p w14:paraId="0D7EEC59" w14:textId="3F74C273" w:rsidR="00577A2C" w:rsidRPr="00D2060D" w:rsidRDefault="00577A2C" w:rsidP="00D2060D">
      <w:pPr>
        <w:rPr>
          <w:b/>
          <w:bCs/>
          <w:rPrChange w:id="266" w:author="Yoav Ram" w:date="2018-11-29T11:52:00Z">
            <w:rPr/>
          </w:rPrChange>
        </w:rPr>
        <w:pPrChange w:id="267" w:author="Yoav Ram" w:date="2018-11-29T11:52:00Z">
          <w:pPr/>
        </w:pPrChange>
      </w:pPr>
      <w:r w:rsidRPr="00BF6B81">
        <w:rPr>
          <w:b/>
          <w:bCs/>
        </w:rPr>
        <w:t>Experimental validation</w:t>
      </w:r>
      <w:r>
        <w:rPr>
          <w:b/>
          <w:bCs/>
        </w:rPr>
        <w:t>: relative fitness</w:t>
      </w:r>
      <w:r w:rsidRPr="00BF6B81">
        <w:rPr>
          <w:b/>
          <w:bCs/>
        </w:rPr>
        <w:t>.</w:t>
      </w:r>
      <w:r>
        <w:rPr>
          <w:b/>
          <w:bCs/>
        </w:rPr>
        <w:t xml:space="preserve"> </w:t>
      </w:r>
      <w:r w:rsidR="006E7346">
        <w:t xml:space="preserve">To validate the use of this new approach for estimation of relative fitness in </w:t>
      </w:r>
      <w:proofErr w:type="spellStart"/>
      <w:r w:rsidR="006E7346">
        <w:rPr>
          <w:i/>
          <w:iCs/>
        </w:rPr>
        <w:t>lacI</w:t>
      </w:r>
      <w:r w:rsidR="006E7346">
        <w:t>+</w:t>
      </w:r>
      <w:r w:rsidR="006E7346">
        <w:rPr>
          <w:vertAlign w:val="subscript"/>
        </w:rPr>
        <w:t>ev</w:t>
      </w:r>
      <w:proofErr w:type="spellEnd"/>
      <w:r w:rsidR="006E7346">
        <w:rPr>
          <w:vertAlign w:val="subscript"/>
        </w:rPr>
        <w:t xml:space="preserve"> </w:t>
      </w:r>
      <w:r w:rsidR="006E7346">
        <w:t xml:space="preserve">strains, </w:t>
      </w:r>
      <w:r w:rsidR="00121A11">
        <w:t>the strains</w:t>
      </w:r>
      <w:r w:rsidR="006E7346">
        <w:t xml:space="preserve"> were mutated to </w:t>
      </w:r>
      <w:proofErr w:type="spellStart"/>
      <w:r w:rsidR="006E7346">
        <w:rPr>
          <w:i/>
          <w:iCs/>
        </w:rPr>
        <w:t>lacI</w:t>
      </w:r>
      <w:proofErr w:type="spellEnd"/>
      <w:r w:rsidR="006E7346">
        <w:t xml:space="preserve">-. For each pair of wildtype and mutant, growth curves were measured in </w:t>
      </w:r>
      <w:r w:rsidR="00121A11">
        <w:t xml:space="preserve">a </w:t>
      </w:r>
      <w:r w:rsidR="006E7346">
        <w:t xml:space="preserve">mono-culture, and competition experiments were conducted in </w:t>
      </w:r>
      <w:r w:rsidR="00121A11">
        <w:t xml:space="preserve">a </w:t>
      </w:r>
      <w:r w:rsidR="006E7346">
        <w:t>mixed</w:t>
      </w:r>
      <w:r w:rsidR="00121A11">
        <w:t xml:space="preserve"> </w:t>
      </w:r>
      <w:r w:rsidR="006E7346">
        <w:t xml:space="preserve">culture. </w:t>
      </w:r>
      <w:r w:rsidR="00121A11">
        <w:t>C</w:t>
      </w:r>
      <w:r w:rsidR="006E7346">
        <w:t xml:space="preserve">ompetition results </w:t>
      </w:r>
      <w:r w:rsidR="00121A11">
        <w:t xml:space="preserve">where then predicted </w:t>
      </w:r>
      <w:r w:rsidR="006E7346">
        <w:t>from the growth curves data</w:t>
      </w:r>
      <w:r w:rsidR="00121A11">
        <w:t xml:space="preserve"> and compared to experimental results</w:t>
      </w:r>
      <w:ins w:id="268" w:author="Yoav Ram" w:date="2018-11-29T11:52:00Z">
        <w:r w:rsidR="00D2060D">
          <w:t xml:space="preserve"> (D</w:t>
        </w:r>
        <w:r w:rsidR="00D2060D" w:rsidRPr="00872EE1">
          <w:t xml:space="preserve">ue to noise in the growth curve data, model fitting was unstable and some </w:t>
        </w:r>
        <w:r w:rsidR="00D2060D">
          <w:t xml:space="preserve">predicted </w:t>
        </w:r>
        <w:r w:rsidR="00D2060D" w:rsidRPr="00872EE1">
          <w:t>competitions resulted in no growt</w:t>
        </w:r>
        <w:r w:rsidR="00D2060D">
          <w:t xml:space="preserve">h, </w:t>
        </w:r>
        <w:r w:rsidR="00D2060D" w:rsidRPr="00872EE1">
          <w:t>or even a decrease in OD</w:t>
        </w:r>
        <w:r w:rsidR="00D2060D">
          <w:t>,</w:t>
        </w:r>
        <w:r w:rsidR="00D2060D" w:rsidRPr="00872EE1">
          <w:t xml:space="preserve"> for one strain</w:t>
        </w:r>
        <w:r w:rsidR="00D2060D">
          <w:t>;</w:t>
        </w:r>
        <w:r w:rsidR="00D2060D" w:rsidRPr="00872EE1">
          <w:t xml:space="preserve"> </w:t>
        </w:r>
        <w:r w:rsidR="00D2060D">
          <w:t>s</w:t>
        </w:r>
        <w:r w:rsidR="00D2060D" w:rsidRPr="00872EE1">
          <w:t xml:space="preserve">uch outliers </w:t>
        </w:r>
        <w:r w:rsidR="00D2060D">
          <w:t>were excluded</w:t>
        </w:r>
      </w:ins>
      <w:del w:id="269" w:author="Yoav Ram" w:date="2018-11-29T11:52:00Z">
        <w:r w:rsidR="00121A11" w:rsidDel="00D2060D">
          <w:delText>:</w:delText>
        </w:r>
        <w:r w:rsidR="006E7346" w:rsidDel="00D2060D">
          <w:delText xml:space="preserve"> </w:delText>
        </w:r>
      </w:del>
      <w:ins w:id="270" w:author="Yoav Ram" w:date="2018-11-29T11:52:00Z">
        <w:r w:rsidR="00D2060D">
          <w:t xml:space="preserve">). </w:t>
        </w:r>
      </w:ins>
      <w:r w:rsidR="006E7346" w:rsidRPr="00C34C28">
        <w:rPr>
          <w:b/>
          <w:bCs/>
        </w:rPr>
        <w:fldChar w:fldCharType="begin"/>
      </w:r>
      <w:r w:rsidR="006E7346" w:rsidRPr="00C34C28">
        <w:rPr>
          <w:b/>
          <w:bCs/>
        </w:rPr>
        <w:instrText xml:space="preserve"> REF _Ref529887764 \h </w:instrText>
      </w:r>
      <w:r w:rsidR="00390455">
        <w:rPr>
          <w:b/>
          <w:bCs/>
        </w:rPr>
        <w:instrText xml:space="preserve"> \* MERGEFORMAT </w:instrText>
      </w:r>
      <w:r w:rsidR="006E7346" w:rsidRPr="00C34C28">
        <w:rPr>
          <w:b/>
          <w:bCs/>
        </w:rPr>
      </w:r>
      <w:r w:rsidR="006E7346" w:rsidRPr="00C34C28">
        <w:rPr>
          <w:b/>
          <w:bCs/>
        </w:rPr>
        <w:fldChar w:fldCharType="separate"/>
      </w:r>
      <w:r w:rsidR="006E7346" w:rsidRPr="00C34C28">
        <w:rPr>
          <w:b/>
          <w:bCs/>
          <w:color w:val="000000" w:themeColor="text1"/>
          <w:sz w:val="22"/>
          <w:szCs w:val="22"/>
        </w:rPr>
        <w:t>Figure 6</w:t>
      </w:r>
      <w:r w:rsidR="006E7346" w:rsidRPr="00C34C28">
        <w:rPr>
          <w:b/>
          <w:bCs/>
        </w:rPr>
        <w:fldChar w:fldCharType="end"/>
      </w:r>
      <w:r w:rsidR="006E7346">
        <w:t xml:space="preserve"> compares relative fitness of a </w:t>
      </w:r>
      <w:proofErr w:type="spellStart"/>
      <w:r w:rsidR="006E7346">
        <w:rPr>
          <w:i/>
          <w:iCs/>
        </w:rPr>
        <w:t>lacI</w:t>
      </w:r>
      <w:proofErr w:type="spellEnd"/>
      <w:r w:rsidR="006E7346">
        <w:rPr>
          <w:i/>
          <w:iCs/>
        </w:rPr>
        <w:t>-</w:t>
      </w:r>
      <w:r w:rsidR="006E7346">
        <w:t xml:space="preserve"> mutant from competition experiments (filled circles) and from predicted competition results (open circles) in the </w:t>
      </w:r>
      <w:r w:rsidR="00121A11">
        <w:t xml:space="preserve">eight </w:t>
      </w:r>
      <w:r w:rsidR="006E7346">
        <w:t>strains.</w:t>
      </w:r>
      <w:r w:rsidR="00872EE1">
        <w:t xml:space="preserve"> Clearly, estimates from </w:t>
      </w:r>
      <w:r w:rsidR="00121A11">
        <w:t xml:space="preserve">experiments and </w:t>
      </w:r>
      <w:r w:rsidR="00872EE1">
        <w:t xml:space="preserve">model </w:t>
      </w:r>
      <w:r w:rsidR="00121A11">
        <w:t xml:space="preserve">predictions </w:t>
      </w:r>
      <w:r w:rsidR="00872EE1">
        <w:t>are very similar.</w:t>
      </w:r>
    </w:p>
    <w:p w14:paraId="411EBACD" w14:textId="77777777" w:rsidR="00577A2C" w:rsidRPr="00577A2C" w:rsidRDefault="00577A2C" w:rsidP="00C34C28">
      <w:pPr>
        <w:ind w:firstLine="0"/>
      </w:pPr>
    </w:p>
    <w:p w14:paraId="4AE0D496" w14:textId="77777777" w:rsidR="00577A2C" w:rsidRDefault="00577A2C" w:rsidP="00C34C28">
      <w:pPr>
        <w:keepNext/>
        <w:jc w:val="center"/>
      </w:pPr>
      <w:r>
        <w:rPr>
          <w:noProof/>
        </w:rPr>
        <w:drawing>
          <wp:inline distT="0" distB="0" distL="0" distR="0" wp14:anchorId="0B5CD0E2" wp14:editId="752BB75F">
            <wp:extent cx="3134642" cy="252000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2018-11-13 15.29.20.png"/>
                    <pic:cNvPicPr/>
                  </pic:nvPicPr>
                  <pic:blipFill>
                    <a:blip r:embed="rId13"/>
                    <a:stretch>
                      <a:fillRect/>
                    </a:stretch>
                  </pic:blipFill>
                  <pic:spPr>
                    <a:xfrm>
                      <a:off x="0" y="0"/>
                      <a:ext cx="3134642" cy="2520000"/>
                    </a:xfrm>
                    <a:prstGeom prst="rect">
                      <a:avLst/>
                    </a:prstGeom>
                  </pic:spPr>
                </pic:pic>
              </a:graphicData>
            </a:graphic>
          </wp:inline>
        </w:drawing>
      </w:r>
    </w:p>
    <w:p w14:paraId="0B43EDC5" w14:textId="453D2EA0" w:rsidR="005E07AB" w:rsidRDefault="00577A2C" w:rsidP="00577A2C">
      <w:pPr>
        <w:pStyle w:val="Caption"/>
        <w:jc w:val="center"/>
        <w:rPr>
          <w:b w:val="0"/>
          <w:bCs w:val="0"/>
          <w:color w:val="000000" w:themeColor="text1"/>
          <w:sz w:val="22"/>
          <w:szCs w:val="22"/>
        </w:rPr>
      </w:pPr>
      <w:bookmarkStart w:id="271" w:name="_Ref529887764"/>
      <w:r w:rsidRPr="00C34C28">
        <w:rPr>
          <w:color w:val="000000" w:themeColor="text1"/>
          <w:sz w:val="22"/>
          <w:szCs w:val="22"/>
        </w:rPr>
        <w:t xml:space="preserve">Figure </w:t>
      </w:r>
      <w:r w:rsidRPr="00C34C28">
        <w:rPr>
          <w:color w:val="000000" w:themeColor="text1"/>
          <w:sz w:val="22"/>
          <w:szCs w:val="22"/>
        </w:rPr>
        <w:fldChar w:fldCharType="begin"/>
      </w:r>
      <w:r w:rsidRPr="00C34C28">
        <w:rPr>
          <w:color w:val="000000" w:themeColor="text1"/>
          <w:sz w:val="22"/>
          <w:szCs w:val="22"/>
        </w:rPr>
        <w:instrText xml:space="preserve"> SEQ Figure \* ARABIC </w:instrText>
      </w:r>
      <w:r w:rsidRPr="00C34C28">
        <w:rPr>
          <w:color w:val="000000" w:themeColor="text1"/>
          <w:sz w:val="22"/>
          <w:szCs w:val="22"/>
        </w:rPr>
        <w:fldChar w:fldCharType="separate"/>
      </w:r>
      <w:r w:rsidR="00C94948">
        <w:rPr>
          <w:noProof/>
          <w:color w:val="000000" w:themeColor="text1"/>
          <w:sz w:val="22"/>
          <w:szCs w:val="22"/>
        </w:rPr>
        <w:t>6</w:t>
      </w:r>
      <w:r w:rsidRPr="00C34C28">
        <w:rPr>
          <w:color w:val="000000" w:themeColor="text1"/>
          <w:sz w:val="22"/>
          <w:szCs w:val="22"/>
        </w:rPr>
        <w:fldChar w:fldCharType="end"/>
      </w:r>
      <w:bookmarkEnd w:id="271"/>
      <w:r>
        <w:rPr>
          <w:color w:val="000000" w:themeColor="text1"/>
          <w:sz w:val="22"/>
          <w:szCs w:val="22"/>
        </w:rPr>
        <w:t xml:space="preserve">. </w:t>
      </w:r>
      <w:r w:rsidR="001C0C2F">
        <w:rPr>
          <w:color w:val="000000" w:themeColor="text1"/>
          <w:sz w:val="22"/>
          <w:szCs w:val="22"/>
        </w:rPr>
        <w:t>Predicting relative f</w:t>
      </w:r>
      <w:r>
        <w:rPr>
          <w:color w:val="000000" w:themeColor="text1"/>
          <w:sz w:val="22"/>
          <w:szCs w:val="22"/>
        </w:rPr>
        <w:t>itness</w:t>
      </w:r>
      <w:r w:rsidR="001C0C2F">
        <w:rPr>
          <w:color w:val="000000" w:themeColor="text1"/>
          <w:sz w:val="22"/>
          <w:szCs w:val="22"/>
        </w:rPr>
        <w:t>.</w:t>
      </w:r>
      <w:r w:rsidR="00872EE1">
        <w:rPr>
          <w:color w:val="000000" w:themeColor="text1"/>
          <w:sz w:val="22"/>
          <w:szCs w:val="22"/>
        </w:rPr>
        <w:t xml:space="preserve"> </w:t>
      </w:r>
      <w:r w:rsidR="00872EE1">
        <w:rPr>
          <w:b w:val="0"/>
          <w:bCs w:val="0"/>
          <w:color w:val="000000" w:themeColor="text1"/>
          <w:sz w:val="22"/>
          <w:szCs w:val="22"/>
        </w:rPr>
        <w:t xml:space="preserve">Filled circles show experimentally estimated fitness of </w:t>
      </w:r>
      <w:proofErr w:type="spellStart"/>
      <w:r w:rsidR="00872EE1">
        <w:rPr>
          <w:b w:val="0"/>
          <w:bCs w:val="0"/>
          <w:i/>
          <w:iCs/>
          <w:color w:val="000000" w:themeColor="text1"/>
          <w:sz w:val="22"/>
          <w:szCs w:val="22"/>
        </w:rPr>
        <w:t>lacI</w:t>
      </w:r>
      <w:proofErr w:type="spellEnd"/>
      <w:r w:rsidR="00872EE1">
        <w:rPr>
          <w:b w:val="0"/>
          <w:bCs w:val="0"/>
          <w:i/>
          <w:iCs/>
          <w:color w:val="000000" w:themeColor="text1"/>
          <w:sz w:val="22"/>
          <w:szCs w:val="22"/>
        </w:rPr>
        <w:t>-</w:t>
      </w:r>
      <w:r w:rsidR="00872EE1">
        <w:rPr>
          <w:b w:val="0"/>
          <w:bCs w:val="0"/>
          <w:color w:val="000000" w:themeColor="text1"/>
          <w:sz w:val="22"/>
          <w:szCs w:val="22"/>
        </w:rPr>
        <w:t xml:space="preserve"> mutants relative to their </w:t>
      </w:r>
      <w:proofErr w:type="spellStart"/>
      <w:r w:rsidR="00872EE1">
        <w:rPr>
          <w:b w:val="0"/>
          <w:bCs w:val="0"/>
          <w:i/>
          <w:iCs/>
          <w:color w:val="000000" w:themeColor="text1"/>
          <w:sz w:val="22"/>
          <w:szCs w:val="22"/>
        </w:rPr>
        <w:t>lacI+</w:t>
      </w:r>
      <w:r w:rsidR="00872EE1">
        <w:rPr>
          <w:b w:val="0"/>
          <w:bCs w:val="0"/>
          <w:i/>
          <w:iCs/>
          <w:color w:val="000000" w:themeColor="text1"/>
          <w:sz w:val="22"/>
          <w:szCs w:val="22"/>
          <w:vertAlign w:val="subscript"/>
        </w:rPr>
        <w:t>ev</w:t>
      </w:r>
      <w:proofErr w:type="spellEnd"/>
      <w:r w:rsidR="00872EE1">
        <w:rPr>
          <w:b w:val="0"/>
          <w:bCs w:val="0"/>
          <w:color w:val="000000" w:themeColor="text1"/>
          <w:sz w:val="22"/>
          <w:szCs w:val="22"/>
          <w:vertAlign w:val="subscript"/>
        </w:rPr>
        <w:t xml:space="preserve"> </w:t>
      </w:r>
      <w:r w:rsidR="006A7717">
        <w:rPr>
          <w:b w:val="0"/>
          <w:bCs w:val="0"/>
          <w:color w:val="000000" w:themeColor="text1"/>
          <w:sz w:val="22"/>
          <w:szCs w:val="22"/>
        </w:rPr>
        <w:t>ancestors</w:t>
      </w:r>
      <w:r w:rsidR="00872EE1">
        <w:rPr>
          <w:b w:val="0"/>
          <w:bCs w:val="0"/>
          <w:color w:val="000000" w:themeColor="text1"/>
          <w:sz w:val="22"/>
          <w:szCs w:val="22"/>
        </w:rPr>
        <w:t xml:space="preserve"> for the </w:t>
      </w:r>
      <w:r w:rsidR="006A7717">
        <w:rPr>
          <w:b w:val="0"/>
          <w:bCs w:val="0"/>
          <w:color w:val="000000" w:themeColor="text1"/>
          <w:sz w:val="22"/>
          <w:szCs w:val="22"/>
        </w:rPr>
        <w:t>eight</w:t>
      </w:r>
      <w:r w:rsidR="00872EE1">
        <w:rPr>
          <w:b w:val="0"/>
          <w:bCs w:val="0"/>
          <w:color w:val="000000" w:themeColor="text1"/>
          <w:sz w:val="22"/>
          <w:szCs w:val="22"/>
        </w:rPr>
        <w:t xml:space="preserve"> different </w:t>
      </w:r>
      <w:r w:rsidR="00872EE1" w:rsidRPr="00C34C28">
        <w:rPr>
          <w:b w:val="0"/>
          <w:bCs w:val="0"/>
          <w:i/>
          <w:iCs/>
          <w:color w:val="000000" w:themeColor="text1"/>
          <w:sz w:val="22"/>
          <w:szCs w:val="22"/>
        </w:rPr>
        <w:t>E. coli</w:t>
      </w:r>
      <w:r w:rsidR="00872EE1">
        <w:rPr>
          <w:b w:val="0"/>
          <w:bCs w:val="0"/>
          <w:color w:val="000000" w:themeColor="text1"/>
          <w:sz w:val="22"/>
          <w:szCs w:val="22"/>
        </w:rPr>
        <w:t xml:space="preserve"> strains</w:t>
      </w:r>
      <w:r w:rsidR="006A7717">
        <w:rPr>
          <w:b w:val="0"/>
          <w:bCs w:val="0"/>
          <w:color w:val="000000" w:themeColor="text1"/>
          <w:sz w:val="22"/>
          <w:szCs w:val="22"/>
        </w:rPr>
        <w:t xml:space="preserve"> (strain identifiers on x-axes) </w:t>
      </w:r>
      <w:r w:rsidR="00872EE1">
        <w:rPr>
          <w:b w:val="0"/>
          <w:bCs w:val="0"/>
          <w:color w:val="000000" w:themeColor="text1"/>
          <w:sz w:val="22"/>
          <w:szCs w:val="22"/>
        </w:rPr>
        <w:t>. Open circles show relative fitness calculated from relative growth predicted by our approach.</w:t>
      </w:r>
      <w:r w:rsidR="006A7717">
        <w:rPr>
          <w:b w:val="0"/>
          <w:bCs w:val="0"/>
          <w:color w:val="000000" w:themeColor="text1"/>
          <w:sz w:val="22"/>
          <w:szCs w:val="22"/>
        </w:rPr>
        <w:t xml:space="preserve"> Relative fitness calculated with eq. 4.</w:t>
      </w:r>
      <w:r w:rsidR="00872EE1">
        <w:rPr>
          <w:b w:val="0"/>
          <w:bCs w:val="0"/>
          <w:color w:val="000000" w:themeColor="text1"/>
          <w:sz w:val="22"/>
          <w:szCs w:val="22"/>
        </w:rPr>
        <w:t xml:space="preserve"> Errors bars show 95% confidence intervals.</w:t>
      </w:r>
    </w:p>
    <w:p w14:paraId="57FE313C" w14:textId="77777777" w:rsidR="004E5529" w:rsidRPr="00C34C28" w:rsidRDefault="004E5529" w:rsidP="00C34C28">
      <w:pPr>
        <w:rPr>
          <w:b/>
          <w:bCs/>
        </w:rPr>
      </w:pPr>
    </w:p>
    <w:p w14:paraId="05771877" w14:textId="1048D48E" w:rsidR="004E2D88" w:rsidRPr="00C828BF" w:rsidRDefault="004E2D88" w:rsidP="004E2D88">
      <w:pPr>
        <w:pStyle w:val="Heading2"/>
        <w:spacing w:line="360" w:lineRule="auto"/>
        <w:ind w:firstLine="284"/>
        <w:rPr>
          <w:ins w:id="272" w:author="Yoav Ram" w:date="2018-11-29T11:44:00Z"/>
          <w:rPrChange w:id="273" w:author="Yoav Ram" w:date="2018-11-29T15:21:00Z">
            <w:rPr>
              <w:ins w:id="274" w:author="Yoav Ram" w:date="2018-11-29T11:44:00Z"/>
              <w:highlight w:val="yellow"/>
            </w:rPr>
          </w:rPrChange>
        </w:rPr>
      </w:pPr>
      <w:moveToRangeStart w:id="275" w:author="Yoav Ram" w:date="2018-11-29T11:44:00Z" w:name="move531255197"/>
      <w:moveTo w:id="276" w:author="Yoav Ram" w:date="2018-11-29T11:44:00Z">
        <w:r w:rsidRPr="00C828BF">
          <w:rPr>
            <w:rPrChange w:id="277" w:author="Yoav Ram" w:date="2018-11-29T15:21:00Z">
              <w:rPr>
                <w:highlight w:val="yellow"/>
              </w:rPr>
            </w:rPrChange>
          </w:rPr>
          <w:t xml:space="preserve">Application: estimating the fitness cost of expressing the </w:t>
        </w:r>
        <w:r w:rsidRPr="00C828BF">
          <w:rPr>
            <w:i/>
            <w:iCs/>
            <w:rPrChange w:id="278" w:author="Yoav Ram" w:date="2018-11-29T15:21:00Z">
              <w:rPr>
                <w:i/>
                <w:iCs/>
                <w:highlight w:val="yellow"/>
              </w:rPr>
            </w:rPrChange>
          </w:rPr>
          <w:t>lac</w:t>
        </w:r>
        <w:r w:rsidRPr="00C828BF">
          <w:rPr>
            <w:rPrChange w:id="279" w:author="Yoav Ram" w:date="2018-11-29T15:21:00Z">
              <w:rPr>
                <w:highlight w:val="yellow"/>
              </w:rPr>
            </w:rPrChange>
          </w:rPr>
          <w:t xml:space="preserve"> operon</w:t>
        </w:r>
      </w:moveTo>
    </w:p>
    <w:p w14:paraId="550F1816" w14:textId="0C5D17A3" w:rsidR="004E2D88" w:rsidRPr="004E2D88" w:rsidDel="00BE21DA" w:rsidRDefault="00EA764C" w:rsidP="00EA764C">
      <w:pPr>
        <w:rPr>
          <w:del w:id="280" w:author="Yoav Ram" w:date="2018-11-29T11:53:00Z"/>
          <w:moveTo w:id="281" w:author="Yoav Ram" w:date="2018-11-29T11:44:00Z"/>
          <w:rPrChange w:id="282" w:author="Yoav Ram" w:date="2018-11-29T11:44:00Z">
            <w:rPr>
              <w:del w:id="283" w:author="Yoav Ram" w:date="2018-11-29T11:53:00Z"/>
              <w:moveTo w:id="284" w:author="Yoav Ram" w:date="2018-11-29T11:44:00Z"/>
            </w:rPr>
          </w:rPrChange>
        </w:rPr>
        <w:pPrChange w:id="285" w:author="Yoav Ram" w:date="2018-11-29T14:49:00Z">
          <w:pPr>
            <w:pStyle w:val="Heading2"/>
            <w:spacing w:line="360" w:lineRule="auto"/>
            <w:ind w:firstLine="284"/>
          </w:pPr>
        </w:pPrChange>
      </w:pPr>
      <w:ins w:id="286" w:author="Yoav Ram" w:date="2018-11-29T14:49:00Z">
        <w:r>
          <w:t xml:space="preserve">We </w:t>
        </w:r>
      </w:ins>
      <w:ins w:id="287" w:author="Yoav Ram" w:date="2018-11-29T14:53:00Z">
        <w:r w:rsidR="00383DE1">
          <w:t xml:space="preserve">now </w:t>
        </w:r>
      </w:ins>
      <w:ins w:id="288" w:author="Yoav Ram" w:date="2018-11-29T14:49:00Z">
        <w:r>
          <w:t>turn our attention to an application of our</w:t>
        </w:r>
      </w:ins>
      <w:ins w:id="289" w:author="Yoav Ram" w:date="2018-11-29T14:53:00Z">
        <w:r w:rsidR="00383DE1">
          <w:t xml:space="preserve"> computational</w:t>
        </w:r>
      </w:ins>
      <w:ins w:id="290" w:author="Yoav Ram" w:date="2018-11-29T14:49:00Z">
        <w:r>
          <w:t xml:space="preserve"> </w:t>
        </w:r>
      </w:ins>
      <w:ins w:id="291" w:author="Yoav Ram" w:date="2018-11-29T14:50:00Z">
        <w:r w:rsidR="00383DE1">
          <w:t xml:space="preserve">approach. Specifically, we were interested in estimating </w:t>
        </w:r>
      </w:ins>
    </w:p>
    <w:moveToRangeEnd w:id="275"/>
    <w:p w14:paraId="3EADF3B3" w14:textId="272B6A32" w:rsidR="004C78E5" w:rsidRDefault="004C78E5" w:rsidP="00383DE1">
      <w:pPr>
        <w:pPrChange w:id="292" w:author="Yoav Ram" w:date="2018-11-29T14:57:00Z">
          <w:pPr/>
        </w:pPrChange>
      </w:pPr>
      <w:del w:id="293" w:author="Yoav Ram" w:date="2018-11-29T11:53:00Z">
        <w:r w:rsidDel="00171E54">
          <w:rPr>
            <w:b/>
            <w:bCs/>
          </w:rPr>
          <w:delText>Fitness cost of expression.</w:delText>
        </w:r>
        <w:r w:rsidDel="00171E54">
          <w:delText xml:space="preserve"> </w:delText>
        </w:r>
      </w:del>
      <w:del w:id="294" w:author="Yoav Ram" w:date="2018-11-29T14:49:00Z">
        <w:r w:rsidR="003F0C07" w:rsidDel="00EA764C">
          <w:delText xml:space="preserve">To estimate </w:delText>
        </w:r>
      </w:del>
      <w:r w:rsidR="003F0C07">
        <w:t xml:space="preserve">the relative fitness cost of expressing the </w:t>
      </w:r>
      <w:r w:rsidR="003F0C07">
        <w:rPr>
          <w:i/>
          <w:iCs/>
        </w:rPr>
        <w:t>lac</w:t>
      </w:r>
      <w:r w:rsidR="003F0C07">
        <w:t xml:space="preserve"> </w:t>
      </w:r>
      <w:r w:rsidR="006A7717">
        <w:t>operon</w:t>
      </w:r>
      <w:del w:id="295" w:author="Yoav Ram" w:date="2018-11-29T14:50:00Z">
        <w:r w:rsidR="006A7717" w:rsidDel="00383DE1">
          <w:delText xml:space="preserve">, </w:delText>
        </w:r>
        <w:r w:rsidR="003F0C07" w:rsidDel="00383DE1">
          <w:delText xml:space="preserve">one </w:delText>
        </w:r>
      </w:del>
      <w:ins w:id="296" w:author="Yoav Ram" w:date="2018-11-29T14:50:00Z">
        <w:r w:rsidR="00383DE1">
          <w:t xml:space="preserve"> </w:t>
        </w:r>
      </w:ins>
      <w:ins w:id="297" w:author="Yoav Ram" w:date="2018-11-29T14:51:00Z">
        <w:r w:rsidR="00383DE1">
          <w:t xml:space="preserve">in different strains of </w:t>
        </w:r>
        <w:r w:rsidR="00383DE1">
          <w:rPr>
            <w:i/>
            <w:iCs/>
          </w:rPr>
          <w:t xml:space="preserve">E. coli </w:t>
        </w:r>
        <w:r w:rsidR="00383DE1">
          <w:t>that previously evolved various metabolic adaptation</w:t>
        </w:r>
      </w:ins>
      <w:ins w:id="298" w:author="Yoav Ram" w:date="2018-11-29T14:58:00Z">
        <w:r w:rsidR="00383DE1">
          <w:t xml:space="preserve"> </w:t>
        </w:r>
      </w:ins>
      <w:ins w:id="299" w:author="Yoav Ram" w:date="2018-11-29T14:54:00Z">
        <w:r w:rsidR="00383DE1">
          <w:fldChar w:fldCharType="begin" w:fldLock="1"/>
        </w:r>
        <w:r w:rsidR="00383DE1">
          <w:instrText>ADDIN CSL_CITATION {"citationItems":[{"id":"ITEM-1","itemData":{"DOI":"10.1186/1471-2148-10-11","ISBN":"1471-2148","ISSN":"14712148","PMID":"20070898","abstract":"Environmental conditions affect the topology of the adaptive landscape and thus the trajectories followed by evolving populations. For example, a heterogeneous environment might lead to a more rugged adaptive landscape, making it more likely that replicate populations would evolve toward distinct adaptive peaks, relative to a uniform environment. To date, the influence of environmental variability on evolutionary dynamics has received relatively little experimental study. We report findings from an experiment designed to test the effects of environmental variability on the adaptation and divergence of replicate populations of E. coli. A total of 42 populations evolved for 2000 generations in 7 environmental regimes that differed in the number, identity, and presentation of the limiting resource. Regimes were organized in two sets, having the sugars glucose and maltose singly and in combination, or glucose and lactose singly and in combination. Combinations of sugars were presented either simultaneously or as temporally fluctuating resource regimes. This design allowed us to compare the effects of resource identity and presentation on the evolutionary trajectories followed by replicate populations. After 2000 generations, the fitness of all populations had increased relative to the common ancestor, but to different extents. Populations evolved in glucose improved the least, whereas populations evolving in maltose or lactose increased the most in their respective sets. Among-population divergence also differed across regimes, with variation higher in those groups that evolved in fluctuating environments than in those that faced constant resource regimens. This divergence under the fluctuating conditions increased between 1000 and 2000 generations, consistent with replicate populations evolving toward distinct adaptive peaks. These results support the hypothesis that environmental heterogeneity can give rise to more rugged adaptive landscapes, which in turn promote evolutionary diversification. These results also demonstrate that this effect depends on the form of environmental heterogeneity, with greater divergence when the pairs of resources fluctuated temporally rather than being presented simultaneously.","author":[{"dropping-particle":"","family":"Cooper","given":"Tim F.","non-dropping-particle":"","parse-names":false,"suffix":""},{"dropping-particle":"","family":"Lenski","given":"Richard E.","non-dropping-particle":"","parse-names":false,"suffix":""}],"container-title":"BMC Evolutionary Biology","id":"ITEM-1","issue":"1","issued":{"date-parts":[["2010"]]},"title":"Experimental evolution with E. coli in diverse resource environments. I. Fluctuating environments promote divergence of replicate populations","type":"article-journal","volume":"10"},"uris":["http://www.mendeley.com/documents/?uuid=1897831f-2c24-4176-9142-f34d74c7bf86"]}],"mendeley":{"formattedCitation":"(15)","plainTextFormattedCitation":"(15)","previouslyFormattedCitation":"(15)"},"properties":{"noteIndex":0},"schema":"https://github.com/citation-style-language/schema/raw/master/csl-citation.json"}</w:instrText>
        </w:r>
        <w:r w:rsidR="00383DE1">
          <w:fldChar w:fldCharType="separate"/>
        </w:r>
        <w:r w:rsidR="00383DE1" w:rsidRPr="00667056">
          <w:rPr>
            <w:noProof/>
          </w:rPr>
          <w:t>(15)</w:t>
        </w:r>
        <w:r w:rsidR="00383DE1">
          <w:fldChar w:fldCharType="end"/>
        </w:r>
      </w:ins>
      <w:ins w:id="300" w:author="Yoav Ram" w:date="2018-11-29T14:51:00Z">
        <w:r w:rsidR="00383DE1">
          <w:t>.</w:t>
        </w:r>
      </w:ins>
      <w:ins w:id="301" w:author="Yoav Ram" w:date="2018-11-29T14:52:00Z">
        <w:r w:rsidR="00383DE1">
          <w:t xml:space="preserve"> Experimental estimation of relative fitness </w:t>
        </w:r>
      </w:ins>
      <w:del w:id="302" w:author="Yoav Ram" w:date="2018-11-29T14:52:00Z">
        <w:r w:rsidR="003F0C07" w:rsidDel="00383DE1">
          <w:delText xml:space="preserve">would </w:delText>
        </w:r>
      </w:del>
      <w:ins w:id="303" w:author="Yoav Ram" w:date="2018-11-29T14:52:00Z">
        <w:r w:rsidR="00383DE1">
          <w:t xml:space="preserve">requires </w:t>
        </w:r>
      </w:ins>
      <w:r w:rsidR="003F0C07">
        <w:t>grow</w:t>
      </w:r>
      <w:ins w:id="304" w:author="Yoav Ram" w:date="2018-11-29T14:52:00Z">
        <w:r w:rsidR="00383DE1">
          <w:t>ing</w:t>
        </w:r>
      </w:ins>
      <w:r w:rsidR="003F0C07">
        <w:t xml:space="preserve"> isogenic strains with different expression levels in </w:t>
      </w:r>
      <w:r w:rsidR="006A7717">
        <w:t xml:space="preserve">a </w:t>
      </w:r>
      <w:r w:rsidR="003F0C07">
        <w:t>mixed culture</w:t>
      </w:r>
      <w:del w:id="305" w:author="Yoav Ram" w:date="2018-11-29T14:52:00Z">
        <w:r w:rsidR="003F0C07" w:rsidDel="00383DE1">
          <w:delText>. However</w:delText>
        </w:r>
      </w:del>
      <w:ins w:id="306" w:author="Yoav Ram" w:date="2018-11-29T14:52:00Z">
        <w:r w:rsidR="00383DE1">
          <w:t xml:space="preserve">. </w:t>
        </w:r>
      </w:ins>
      <w:ins w:id="307" w:author="Yoav Ram" w:date="2018-11-29T14:53:00Z">
        <w:r w:rsidR="00383DE1">
          <w:t>M</w:t>
        </w:r>
      </w:ins>
      <w:del w:id="308" w:author="Yoav Ram" w:date="2018-11-29T14:52:00Z">
        <w:r w:rsidR="003F0C07" w:rsidDel="00383DE1">
          <w:delText xml:space="preserve">, </w:delText>
        </w:r>
      </w:del>
      <w:del w:id="309" w:author="Yoav Ram" w:date="2018-11-29T14:53:00Z">
        <w:r w:rsidR="003F0C07" w:rsidDel="00383DE1">
          <w:delText>m</w:delText>
        </w:r>
      </w:del>
      <w:r w:rsidR="003F0C07">
        <w:t xml:space="preserve">anipulation of the expression level is done either by changing the genotype or by inducing expression with </w:t>
      </w:r>
      <w:ins w:id="310" w:author="Yoav Ram" w:date="2018-11-29T14:52:00Z">
        <w:r w:rsidR="00383DE1" w:rsidRPr="003F0C07">
          <w:t>IPTG</w:t>
        </w:r>
        <w:r w:rsidR="00383DE1">
          <w:t xml:space="preserve"> (</w:t>
        </w:r>
      </w:ins>
      <w:r w:rsidR="003F0C07" w:rsidRPr="003F0C07">
        <w:t>Isopropyl-</w:t>
      </w:r>
      <w:r w:rsidR="003F0C07">
        <w:rPr>
          <w:lang w:val="el-GR"/>
        </w:rPr>
        <w:t>β</w:t>
      </w:r>
      <w:r w:rsidR="003F0C07" w:rsidRPr="003F0C07">
        <w:t>-D-</w:t>
      </w:r>
      <w:proofErr w:type="spellStart"/>
      <w:r w:rsidR="003F0C07" w:rsidRPr="003F0C07">
        <w:t>thiogalactoside</w:t>
      </w:r>
      <w:proofErr w:type="spellEnd"/>
      <w:ins w:id="311" w:author="Yoav Ram" w:date="2018-11-29T14:52:00Z">
        <w:r w:rsidR="00383DE1">
          <w:t>)</w:t>
        </w:r>
      </w:ins>
      <w:del w:id="312" w:author="Yoav Ram" w:date="2018-11-29T14:52:00Z">
        <w:r w:rsidR="003F0C07" w:rsidRPr="003F0C07" w:rsidDel="00383DE1">
          <w:delText xml:space="preserve"> (IPTG)</w:delText>
        </w:r>
      </w:del>
      <w:r w:rsidR="003F0C07">
        <w:t xml:space="preserve">, </w:t>
      </w:r>
      <w:r w:rsidR="003F0C07" w:rsidRPr="003F0C07">
        <w:t>a molecular analog of allolactose</w:t>
      </w:r>
      <w:r w:rsidR="003F0C07">
        <w:t xml:space="preserve">. However, changing the genotype can have pleiotropic effects on fitness, and strains growing in </w:t>
      </w:r>
      <w:r w:rsidR="006A7717">
        <w:t xml:space="preserve">a mixed </w:t>
      </w:r>
      <w:r w:rsidR="003F0C07">
        <w:t xml:space="preserve">culture cannot experience different IPTG concentrations due to </w:t>
      </w:r>
      <w:r w:rsidR="006A7717">
        <w:t xml:space="preserve">their </w:t>
      </w:r>
      <w:r w:rsidR="003F0C07">
        <w:t xml:space="preserve">shared environment. </w:t>
      </w:r>
    </w:p>
    <w:p w14:paraId="2F1C1F71" w14:textId="713C28B0" w:rsidR="00C94948" w:rsidRDefault="003F0C07">
      <w:r>
        <w:lastRenderedPageBreak/>
        <w:t>To resolve this</w:t>
      </w:r>
      <w:ins w:id="313" w:author="Yoav Ram" w:date="2018-11-29T14:57:00Z">
        <w:r w:rsidR="00383DE1">
          <w:t xml:space="preserve"> problem</w:t>
        </w:r>
      </w:ins>
      <w:r>
        <w:t xml:space="preserve"> and </w:t>
      </w:r>
      <w:del w:id="314" w:author="Yoav Ram" w:date="2018-11-29T14:57:00Z">
        <w:r w:rsidDel="00383DE1">
          <w:delText xml:space="preserve">allow </w:delText>
        </w:r>
      </w:del>
      <w:r>
        <w:t>estimat</w:t>
      </w:r>
      <w:ins w:id="315" w:author="Yoav Ram" w:date="2018-11-29T14:57:00Z">
        <w:r w:rsidR="00383DE1">
          <w:t xml:space="preserve">e </w:t>
        </w:r>
      </w:ins>
      <w:del w:id="316" w:author="Yoav Ram" w:date="2018-11-29T14:57:00Z">
        <w:r w:rsidDel="00383DE1">
          <w:delText xml:space="preserve">ion of </w:delText>
        </w:r>
      </w:del>
      <w:r w:rsidR="006A7717">
        <w:t>the</w:t>
      </w:r>
      <w:r>
        <w:t xml:space="preserve"> fitness cost of</w:t>
      </w:r>
      <w:ins w:id="317" w:author="Yoav Ram" w:date="2018-11-29T14:57:00Z">
        <w:r w:rsidR="00383DE1">
          <w:t xml:space="preserve"> expressing the </w:t>
        </w:r>
      </w:ins>
      <w:del w:id="318" w:author="Yoav Ram" w:date="2018-11-29T14:57:00Z">
        <w:r w:rsidDel="00383DE1">
          <w:delText xml:space="preserve"> </w:delText>
        </w:r>
      </w:del>
      <w:r>
        <w:rPr>
          <w:i/>
          <w:iCs/>
        </w:rPr>
        <w:t>lac</w:t>
      </w:r>
      <w:r>
        <w:t xml:space="preserve"> </w:t>
      </w:r>
      <w:ins w:id="319" w:author="Yoav Ram" w:date="2018-11-29T14:57:00Z">
        <w:r w:rsidR="00383DE1">
          <w:t>operon</w:t>
        </w:r>
      </w:ins>
      <w:del w:id="320" w:author="Yoav Ram" w:date="2018-11-29T14:57:00Z">
        <w:r w:rsidDel="00383DE1">
          <w:delText>expression</w:delText>
        </w:r>
      </w:del>
      <w:r>
        <w:t xml:space="preserve">, growth curves were measured in mono-culture with </w:t>
      </w:r>
      <w:r w:rsidR="00DC0A28">
        <w:t xml:space="preserve">and without </w:t>
      </w:r>
      <w:r>
        <w:t>IPTG</w:t>
      </w:r>
      <w:ins w:id="321" w:author="Yoav Ram" w:date="2018-11-29T14:59:00Z">
        <w:r w:rsidR="00383DE1">
          <w:t xml:space="preserve"> (experiments</w:t>
        </w:r>
        <w:r w:rsidR="003F6167">
          <w:t xml:space="preserve"> were similar to the </w:t>
        </w:r>
        <w:proofErr w:type="spellStart"/>
        <w:r w:rsidR="003F6167">
          <w:rPr>
            <w:i/>
            <w:iCs/>
          </w:rPr>
          <w:t>lacI</w:t>
        </w:r>
        <w:proofErr w:type="spellEnd"/>
        <w:r w:rsidR="003F6167">
          <w:rPr>
            <w:i/>
            <w:iCs/>
          </w:rPr>
          <w:t xml:space="preserve"> experiments</w:t>
        </w:r>
      </w:ins>
      <w:ins w:id="322" w:author="Yoav Ram" w:date="2018-11-29T15:00:00Z">
        <w:r w:rsidR="003F6167">
          <w:t xml:space="preserve"> used for validation)</w:t>
        </w:r>
      </w:ins>
      <w:ins w:id="323" w:author="Yoav Ram" w:date="2018-11-29T14:57:00Z">
        <w:r w:rsidR="00383DE1">
          <w:t xml:space="preserve">. </w:t>
        </w:r>
      </w:ins>
      <w:del w:id="324" w:author="Yoav Ram" w:date="2018-11-29T14:57:00Z">
        <w:r w:rsidR="00DC0A28" w:rsidDel="00383DE1">
          <w:delText>, and t</w:delText>
        </w:r>
      </w:del>
      <w:ins w:id="325" w:author="Yoav Ram" w:date="2018-11-29T14:57:00Z">
        <w:r w:rsidR="00383DE1">
          <w:t>T</w:t>
        </w:r>
      </w:ins>
      <w:r w:rsidR="00DC0A28">
        <w:t xml:space="preserve">hese growth curves were used to predict growth in </w:t>
      </w:r>
      <w:r w:rsidR="006A7717">
        <w:t xml:space="preserve">a </w:t>
      </w:r>
      <w:r w:rsidR="00DC0A28">
        <w:t>mixed</w:t>
      </w:r>
      <w:r w:rsidR="006A7717">
        <w:t xml:space="preserve"> </w:t>
      </w:r>
      <w:r w:rsidR="00DC0A28">
        <w:t>culture and estimate</w:t>
      </w:r>
      <w:r w:rsidR="00C94948">
        <w:t xml:space="preserve"> the</w:t>
      </w:r>
      <w:r w:rsidR="00DC0A28">
        <w:t xml:space="preserve"> fitness </w:t>
      </w:r>
      <w:r w:rsidR="00C94948">
        <w:t xml:space="preserve">cost </w:t>
      </w:r>
      <w:del w:id="326" w:author="Yoav Ram" w:date="2018-11-29T15:00:00Z">
        <w:r w:rsidR="00C94948" w:rsidDel="003F6167">
          <w:delText>(</w:delText>
        </w:r>
        <m:oMath>
          <m:r>
            <w:rPr>
              <w:rFonts w:ascii="Cambria Math" w:hAnsi="Cambria Math"/>
            </w:rPr>
            <m:t>1-W</m:t>
          </m:r>
        </m:oMath>
        <w:r w:rsidR="00C94948" w:rsidDel="003F6167">
          <w:delText xml:space="preserve">) </w:delText>
        </w:r>
      </w:del>
      <w:r w:rsidR="00C94948">
        <w:t xml:space="preserve">of growth with IPTG relative to growth without IPTG. Applied to multiple IPTG concentrations and multiple </w:t>
      </w:r>
      <w:del w:id="327" w:author="Yoav Ram" w:date="2018-11-29T14:58:00Z">
        <w:r w:rsidR="00C94948" w:rsidDel="00383DE1">
          <w:rPr>
            <w:i/>
            <w:iCs/>
          </w:rPr>
          <w:delText>lacI+</w:delText>
        </w:r>
        <w:r w:rsidR="00C94948" w:rsidDel="00383DE1">
          <w:rPr>
            <w:i/>
            <w:iCs/>
            <w:vertAlign w:val="subscript"/>
          </w:rPr>
          <w:delText>ev</w:delText>
        </w:r>
        <w:r w:rsidR="00C94948" w:rsidDel="00383DE1">
          <w:rPr>
            <w:i/>
            <w:iCs/>
          </w:rPr>
          <w:delText xml:space="preserve"> </w:delText>
        </w:r>
      </w:del>
      <w:r w:rsidR="00C94948">
        <w:t xml:space="preserve">strains, and combined with </w:t>
      </w:r>
      <w:r w:rsidR="00C94948" w:rsidRPr="00C94948">
        <w:rPr>
          <w:i/>
          <w:iCs/>
        </w:rPr>
        <w:t>lac</w:t>
      </w:r>
      <w:r w:rsidR="00C94948">
        <w:t xml:space="preserve"> </w:t>
      </w:r>
      <w:r w:rsidR="00C94948" w:rsidRPr="00C94948">
        <w:t>expression</w:t>
      </w:r>
      <w:r w:rsidR="00C94948">
        <w:t xml:space="preserve"> measurements, this process provided cost-expression curves for the </w:t>
      </w:r>
      <w:r w:rsidR="00C94948">
        <w:rPr>
          <w:i/>
          <w:iCs/>
        </w:rPr>
        <w:t>lac</w:t>
      </w:r>
      <w:r w:rsidR="00C94948">
        <w:t xml:space="preserve"> operon</w:t>
      </w:r>
      <w:r w:rsidR="006A7717">
        <w:t xml:space="preserve"> (</w:t>
      </w:r>
      <w:r w:rsidR="00660A13" w:rsidRPr="00C34C28">
        <w:rPr>
          <w:b/>
          <w:bCs/>
        </w:rPr>
        <w:fldChar w:fldCharType="begin"/>
      </w:r>
      <w:r w:rsidR="00660A13" w:rsidRPr="00C34C28">
        <w:rPr>
          <w:b/>
          <w:bCs/>
        </w:rPr>
        <w:instrText xml:space="preserve"> REF _Ref529890310 \h </w:instrText>
      </w:r>
      <w:r w:rsidR="00390455">
        <w:rPr>
          <w:b/>
          <w:bCs/>
        </w:rPr>
        <w:instrText xml:space="preserve"> \* MERGEFORMAT </w:instrText>
      </w:r>
      <w:r w:rsidR="00660A13" w:rsidRPr="00C34C28">
        <w:rPr>
          <w:b/>
          <w:bCs/>
        </w:rPr>
      </w:r>
      <w:r w:rsidR="00660A13" w:rsidRPr="00C34C28">
        <w:rPr>
          <w:b/>
          <w:bCs/>
        </w:rPr>
        <w:fldChar w:fldCharType="separate"/>
      </w:r>
      <w:r w:rsidR="00660A13" w:rsidRPr="00C34C28">
        <w:rPr>
          <w:b/>
          <w:bCs/>
          <w:color w:val="000000" w:themeColor="text1"/>
          <w:sz w:val="22"/>
          <w:szCs w:val="22"/>
        </w:rPr>
        <w:t>Figure 7</w:t>
      </w:r>
      <w:r w:rsidR="00660A13" w:rsidRPr="00C34C28">
        <w:rPr>
          <w:b/>
          <w:bCs/>
        </w:rPr>
        <w:fldChar w:fldCharType="end"/>
      </w:r>
      <w:r w:rsidR="006A7717">
        <w:t>)</w:t>
      </w:r>
      <w:r w:rsidR="00C33399">
        <w:t>.</w:t>
      </w:r>
    </w:p>
    <w:p w14:paraId="44ED420F" w14:textId="77777777" w:rsidR="00C94948" w:rsidRPr="00C94948" w:rsidRDefault="00C94948"/>
    <w:p w14:paraId="6C69B57C" w14:textId="1AE6A3A3" w:rsidR="00C94948" w:rsidRDefault="006C4BAC" w:rsidP="00C34C28">
      <w:pPr>
        <w:keepNext/>
        <w:spacing w:after="200" w:line="276" w:lineRule="auto"/>
        <w:ind w:firstLine="0"/>
        <w:jc w:val="center"/>
      </w:pPr>
      <w:r>
        <w:rPr>
          <w:noProof/>
        </w:rPr>
        <w:drawing>
          <wp:inline distT="0" distB="0" distL="0" distR="0" wp14:anchorId="2E80607C" wp14:editId="0959EEFC">
            <wp:extent cx="3657600" cy="32639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2018-11-13 16.32.14.png"/>
                    <pic:cNvPicPr/>
                  </pic:nvPicPr>
                  <pic:blipFill>
                    <a:blip r:embed="rId14"/>
                    <a:stretch>
                      <a:fillRect/>
                    </a:stretch>
                  </pic:blipFill>
                  <pic:spPr>
                    <a:xfrm>
                      <a:off x="0" y="0"/>
                      <a:ext cx="3657600" cy="3263900"/>
                    </a:xfrm>
                    <a:prstGeom prst="rect">
                      <a:avLst/>
                    </a:prstGeom>
                  </pic:spPr>
                </pic:pic>
              </a:graphicData>
            </a:graphic>
          </wp:inline>
        </w:drawing>
      </w:r>
    </w:p>
    <w:p w14:paraId="57F48D98" w14:textId="60FFB053" w:rsidR="00660A13" w:rsidRDefault="00C94948" w:rsidP="00660A13">
      <w:pPr>
        <w:pStyle w:val="Caption"/>
        <w:jc w:val="center"/>
        <w:rPr>
          <w:b w:val="0"/>
          <w:bCs w:val="0"/>
          <w:color w:val="000000" w:themeColor="text1"/>
          <w:sz w:val="22"/>
          <w:szCs w:val="22"/>
        </w:rPr>
      </w:pPr>
      <w:bookmarkStart w:id="328" w:name="_Ref529890310"/>
      <w:r w:rsidRPr="00C34C28">
        <w:rPr>
          <w:color w:val="000000" w:themeColor="text1"/>
          <w:sz w:val="22"/>
          <w:szCs w:val="22"/>
        </w:rPr>
        <w:t xml:space="preserve">Figure </w:t>
      </w:r>
      <w:r w:rsidRPr="00C34C28">
        <w:rPr>
          <w:color w:val="000000" w:themeColor="text1"/>
          <w:sz w:val="22"/>
          <w:szCs w:val="22"/>
        </w:rPr>
        <w:fldChar w:fldCharType="begin"/>
      </w:r>
      <w:r w:rsidRPr="00C34C28">
        <w:rPr>
          <w:color w:val="000000" w:themeColor="text1"/>
          <w:sz w:val="22"/>
          <w:szCs w:val="22"/>
        </w:rPr>
        <w:instrText xml:space="preserve"> SEQ Figure \* ARABIC </w:instrText>
      </w:r>
      <w:r w:rsidRPr="00C34C28">
        <w:rPr>
          <w:color w:val="000000" w:themeColor="text1"/>
          <w:sz w:val="22"/>
          <w:szCs w:val="22"/>
        </w:rPr>
        <w:fldChar w:fldCharType="separate"/>
      </w:r>
      <w:r w:rsidRPr="00C34C28">
        <w:rPr>
          <w:color w:val="000000" w:themeColor="text1"/>
          <w:sz w:val="22"/>
          <w:szCs w:val="22"/>
        </w:rPr>
        <w:t>7</w:t>
      </w:r>
      <w:r w:rsidRPr="00C34C28">
        <w:rPr>
          <w:color w:val="000000" w:themeColor="text1"/>
          <w:sz w:val="22"/>
          <w:szCs w:val="22"/>
        </w:rPr>
        <w:fldChar w:fldCharType="end"/>
      </w:r>
      <w:bookmarkEnd w:id="328"/>
      <w:r w:rsidR="00660A13">
        <w:rPr>
          <w:color w:val="000000" w:themeColor="text1"/>
          <w:sz w:val="22"/>
          <w:szCs w:val="22"/>
        </w:rPr>
        <w:t xml:space="preserve">. Estimating </w:t>
      </w:r>
      <w:r w:rsidR="006A7717">
        <w:rPr>
          <w:color w:val="000000" w:themeColor="text1"/>
          <w:sz w:val="22"/>
          <w:szCs w:val="22"/>
        </w:rPr>
        <w:t xml:space="preserve">the </w:t>
      </w:r>
      <w:r w:rsidR="00660A13">
        <w:rPr>
          <w:color w:val="000000" w:themeColor="text1"/>
          <w:sz w:val="22"/>
          <w:szCs w:val="22"/>
        </w:rPr>
        <w:t xml:space="preserve">fitness cost of </w:t>
      </w:r>
      <w:r w:rsidR="00660A13">
        <w:rPr>
          <w:i/>
          <w:iCs/>
          <w:color w:val="000000" w:themeColor="text1"/>
          <w:sz w:val="22"/>
          <w:szCs w:val="22"/>
        </w:rPr>
        <w:t xml:space="preserve">lac </w:t>
      </w:r>
      <w:r w:rsidR="00660A13" w:rsidRPr="00C34C28">
        <w:rPr>
          <w:color w:val="000000" w:themeColor="text1"/>
          <w:sz w:val="22"/>
          <w:szCs w:val="22"/>
        </w:rPr>
        <w:t>operon</w:t>
      </w:r>
      <w:r w:rsidR="00660A13">
        <w:rPr>
          <w:i/>
          <w:iCs/>
          <w:color w:val="000000" w:themeColor="text1"/>
          <w:sz w:val="22"/>
          <w:szCs w:val="22"/>
        </w:rPr>
        <w:t xml:space="preserve"> </w:t>
      </w:r>
      <w:r w:rsidR="00660A13">
        <w:rPr>
          <w:color w:val="000000" w:themeColor="text1"/>
          <w:sz w:val="22"/>
          <w:szCs w:val="22"/>
        </w:rPr>
        <w:t>expression as a function of expression level.</w:t>
      </w:r>
      <w:r w:rsidR="00660A13">
        <w:rPr>
          <w:b w:val="0"/>
          <w:bCs w:val="0"/>
          <w:color w:val="000000" w:themeColor="text1"/>
          <w:sz w:val="22"/>
          <w:szCs w:val="22"/>
        </w:rPr>
        <w:t xml:space="preserve"> </w:t>
      </w:r>
      <w:ins w:id="329" w:author="Yoav Ram" w:date="2018-11-29T15:01:00Z">
        <w:r w:rsidR="003F6167">
          <w:rPr>
            <w:b w:val="0"/>
            <w:bCs w:val="0"/>
            <w:color w:val="000000" w:themeColor="text1"/>
            <w:sz w:val="22"/>
            <w:szCs w:val="22"/>
          </w:rPr>
          <w:t xml:space="preserve">Since expression </w:t>
        </w:r>
      </w:ins>
      <w:ins w:id="330" w:author="Yoav Ram" w:date="2018-11-29T15:07:00Z">
        <w:r w:rsidR="00031E11">
          <w:rPr>
            <w:b w:val="0"/>
            <w:bCs w:val="0"/>
            <w:color w:val="000000" w:themeColor="text1"/>
            <w:sz w:val="22"/>
            <w:szCs w:val="22"/>
          </w:rPr>
          <w:t xml:space="preserve">is </w:t>
        </w:r>
      </w:ins>
      <w:ins w:id="331" w:author="Yoav Ram" w:date="2018-11-29T15:01:00Z">
        <w:r w:rsidR="003F6167">
          <w:rPr>
            <w:b w:val="0"/>
            <w:bCs w:val="0"/>
            <w:color w:val="000000" w:themeColor="text1"/>
            <w:sz w:val="22"/>
            <w:szCs w:val="22"/>
          </w:rPr>
          <w:t xml:space="preserve">induced by IPTG concentration, competing strains that grow in a shared environment cannot </w:t>
        </w:r>
      </w:ins>
      <w:ins w:id="332" w:author="Yoav Ram" w:date="2018-11-29T15:07:00Z">
        <w:r w:rsidR="00031E11">
          <w:rPr>
            <w:b w:val="0"/>
            <w:bCs w:val="0"/>
            <w:color w:val="000000" w:themeColor="text1"/>
            <w:sz w:val="22"/>
            <w:szCs w:val="22"/>
          </w:rPr>
          <w:t xml:space="preserve">have </w:t>
        </w:r>
      </w:ins>
      <w:ins w:id="333" w:author="Yoav Ram" w:date="2018-11-29T15:01:00Z">
        <w:r w:rsidR="003F6167">
          <w:rPr>
            <w:b w:val="0"/>
            <w:bCs w:val="0"/>
            <w:color w:val="000000" w:themeColor="text1"/>
            <w:sz w:val="22"/>
            <w:szCs w:val="22"/>
          </w:rPr>
          <w:t>different expression level</w:t>
        </w:r>
      </w:ins>
      <w:ins w:id="334" w:author="Yoav Ram" w:date="2018-11-29T15:02:00Z">
        <w:r w:rsidR="003F6167">
          <w:rPr>
            <w:b w:val="0"/>
            <w:bCs w:val="0"/>
            <w:color w:val="000000" w:themeColor="text1"/>
            <w:sz w:val="22"/>
            <w:szCs w:val="22"/>
          </w:rPr>
          <w:t xml:space="preserve">s. </w:t>
        </w:r>
      </w:ins>
      <w:ins w:id="335" w:author="Yoav Ram" w:date="2018-11-29T15:03:00Z">
        <w:r w:rsidR="003F6167">
          <w:rPr>
            <w:b w:val="0"/>
            <w:bCs w:val="0"/>
            <w:color w:val="000000" w:themeColor="text1"/>
            <w:sz w:val="22"/>
            <w:szCs w:val="22"/>
          </w:rPr>
          <w:t>Our approach was therefore applied on</w:t>
        </w:r>
      </w:ins>
      <w:ins w:id="336" w:author="Yoav Ram" w:date="2018-11-29T15:02:00Z">
        <w:r w:rsidR="003F6167">
          <w:rPr>
            <w:b w:val="0"/>
            <w:bCs w:val="0"/>
            <w:color w:val="000000" w:themeColor="text1"/>
            <w:sz w:val="22"/>
            <w:szCs w:val="22"/>
          </w:rPr>
          <w:t xml:space="preserve"> growth curves from mono-cultures with and without </w:t>
        </w:r>
      </w:ins>
      <w:ins w:id="337" w:author="Yoav Ram" w:date="2018-11-29T15:08:00Z">
        <w:r w:rsidR="00031E11">
          <w:rPr>
            <w:b w:val="0"/>
            <w:bCs w:val="0"/>
            <w:color w:val="000000" w:themeColor="text1"/>
            <w:sz w:val="22"/>
            <w:szCs w:val="22"/>
          </w:rPr>
          <w:t xml:space="preserve">IPTG </w:t>
        </w:r>
      </w:ins>
      <w:ins w:id="338" w:author="Yoav Ram" w:date="2018-11-29T15:02:00Z">
        <w:r w:rsidR="003F6167">
          <w:rPr>
            <w:b w:val="0"/>
            <w:bCs w:val="0"/>
            <w:color w:val="000000" w:themeColor="text1"/>
            <w:sz w:val="22"/>
            <w:szCs w:val="22"/>
          </w:rPr>
          <w:t>to predict</w:t>
        </w:r>
      </w:ins>
      <w:ins w:id="339" w:author="Yoav Ram" w:date="2018-11-29T15:03:00Z">
        <w:r w:rsidR="003F6167">
          <w:rPr>
            <w:b w:val="0"/>
            <w:bCs w:val="0"/>
            <w:color w:val="000000" w:themeColor="text1"/>
            <w:sz w:val="22"/>
            <w:szCs w:val="22"/>
          </w:rPr>
          <w:t xml:space="preserve"> the fitness cost </w:t>
        </w:r>
        <w:r w:rsidR="003F6167" w:rsidRPr="003F6167">
          <w:rPr>
            <w:b w:val="0"/>
            <w:bCs w:val="0"/>
            <w:color w:val="000000" w:themeColor="text1"/>
            <w:sz w:val="22"/>
            <w:szCs w:val="22"/>
            <w:rPrChange w:id="340" w:author="Yoav Ram" w:date="2018-11-29T15:03:00Z">
              <w:rPr>
                <w:b w:val="0"/>
                <w:bCs w:val="0"/>
                <w:color w:val="000000" w:themeColor="text1"/>
                <w:sz w:val="22"/>
                <w:szCs w:val="22"/>
              </w:rPr>
            </w:rPrChange>
          </w:rPr>
          <w:t>(</w:t>
        </w:r>
        <w:r w:rsidR="003F6167">
          <w:rPr>
            <w:b w:val="0"/>
            <w:bCs w:val="0"/>
            <w:i/>
            <w:iCs/>
            <w:color w:val="000000" w:themeColor="text1"/>
            <w:sz w:val="22"/>
            <w:szCs w:val="22"/>
          </w:rPr>
          <w:t>1-W</w:t>
        </w:r>
        <w:r w:rsidR="003F6167" w:rsidRPr="003F6167">
          <w:rPr>
            <w:b w:val="0"/>
            <w:bCs w:val="0"/>
            <w:color w:val="000000" w:themeColor="text1"/>
            <w:sz w:val="22"/>
            <w:szCs w:val="22"/>
            <w:rPrChange w:id="341" w:author="Yoav Ram" w:date="2018-11-29T15:03:00Z">
              <w:rPr>
                <w:b w:val="0"/>
                <w:bCs w:val="0"/>
                <w:i/>
                <w:iCs/>
                <w:color w:val="000000" w:themeColor="text1"/>
                <w:sz w:val="22"/>
                <w:szCs w:val="22"/>
              </w:rPr>
            </w:rPrChange>
          </w:rPr>
          <w:t>, eq. 4</w:t>
        </w:r>
        <w:r w:rsidR="003F6167">
          <w:rPr>
            <w:b w:val="0"/>
            <w:bCs w:val="0"/>
            <w:color w:val="000000" w:themeColor="text1"/>
            <w:sz w:val="22"/>
            <w:szCs w:val="22"/>
          </w:rPr>
          <w:t>) of expressi</w:t>
        </w:r>
      </w:ins>
      <w:ins w:id="342" w:author="Yoav Ram" w:date="2018-11-29T15:04:00Z">
        <w:r w:rsidR="003F6167">
          <w:rPr>
            <w:b w:val="0"/>
            <w:bCs w:val="0"/>
            <w:color w:val="000000" w:themeColor="text1"/>
            <w:sz w:val="22"/>
            <w:szCs w:val="22"/>
          </w:rPr>
          <w:t>ng</w:t>
        </w:r>
      </w:ins>
      <w:ins w:id="343" w:author="Yoav Ram" w:date="2018-11-29T15:03:00Z">
        <w:r w:rsidR="003F6167">
          <w:rPr>
            <w:b w:val="0"/>
            <w:bCs w:val="0"/>
            <w:color w:val="000000" w:themeColor="text1"/>
            <w:sz w:val="22"/>
            <w:szCs w:val="22"/>
          </w:rPr>
          <w:t xml:space="preserve"> the </w:t>
        </w:r>
        <w:r w:rsidR="003F6167">
          <w:rPr>
            <w:b w:val="0"/>
            <w:bCs w:val="0"/>
            <w:i/>
            <w:iCs/>
            <w:color w:val="000000" w:themeColor="text1"/>
            <w:sz w:val="22"/>
            <w:szCs w:val="22"/>
          </w:rPr>
          <w:t>lac</w:t>
        </w:r>
        <w:r w:rsidR="003F6167">
          <w:rPr>
            <w:b w:val="0"/>
            <w:bCs w:val="0"/>
            <w:color w:val="000000" w:themeColor="text1"/>
            <w:sz w:val="22"/>
            <w:szCs w:val="22"/>
          </w:rPr>
          <w:t xml:space="preserve"> operon. </w:t>
        </w:r>
      </w:ins>
      <w:r w:rsidR="00660A13">
        <w:rPr>
          <w:b w:val="0"/>
          <w:bCs w:val="0"/>
          <w:color w:val="000000" w:themeColor="text1"/>
          <w:sz w:val="22"/>
          <w:szCs w:val="22"/>
        </w:rPr>
        <w:t xml:space="preserve">Blue markers denote </w:t>
      </w:r>
      <w:r w:rsidR="006A7717">
        <w:rPr>
          <w:b w:val="0"/>
          <w:bCs w:val="0"/>
          <w:color w:val="000000" w:themeColor="text1"/>
          <w:sz w:val="22"/>
          <w:szCs w:val="22"/>
        </w:rPr>
        <w:t xml:space="preserve">the </w:t>
      </w:r>
      <w:ins w:id="344" w:author="Yoav Ram" w:date="2018-11-29T15:04:00Z">
        <w:r w:rsidR="003F6167">
          <w:rPr>
            <w:b w:val="0"/>
            <w:bCs w:val="0"/>
            <w:color w:val="000000" w:themeColor="text1"/>
            <w:sz w:val="22"/>
            <w:szCs w:val="22"/>
          </w:rPr>
          <w:t xml:space="preserve">estimated </w:t>
        </w:r>
      </w:ins>
      <w:r w:rsidR="00660A13">
        <w:rPr>
          <w:b w:val="0"/>
          <w:bCs w:val="0"/>
          <w:color w:val="000000" w:themeColor="text1"/>
          <w:sz w:val="22"/>
          <w:szCs w:val="22"/>
        </w:rPr>
        <w:t>fitness cost</w:t>
      </w:r>
      <w:ins w:id="345" w:author="Yoav Ram" w:date="2018-11-29T15:04:00Z">
        <w:r w:rsidR="003F6167">
          <w:rPr>
            <w:b w:val="0"/>
            <w:bCs w:val="0"/>
            <w:color w:val="000000" w:themeColor="text1"/>
            <w:sz w:val="22"/>
            <w:szCs w:val="22"/>
          </w:rPr>
          <w:t xml:space="preserve"> (y-axis) for different expressio</w:t>
        </w:r>
      </w:ins>
      <w:ins w:id="346" w:author="Yoav Ram" w:date="2018-11-29T15:05:00Z">
        <w:r w:rsidR="003F6167">
          <w:rPr>
            <w:b w:val="0"/>
            <w:bCs w:val="0"/>
            <w:color w:val="000000" w:themeColor="text1"/>
            <w:sz w:val="22"/>
            <w:szCs w:val="22"/>
          </w:rPr>
          <w:t>n levels</w:t>
        </w:r>
      </w:ins>
      <w:r w:rsidR="00660A13">
        <w:rPr>
          <w:b w:val="0"/>
          <w:bCs w:val="0"/>
          <w:color w:val="000000" w:themeColor="text1"/>
          <w:sz w:val="22"/>
          <w:szCs w:val="22"/>
        </w:rPr>
        <w:t xml:space="preserve"> </w:t>
      </w:r>
      <w:del w:id="347" w:author="Yoav Ram" w:date="2018-11-29T15:04:00Z">
        <w:r w:rsidR="00660A13" w:rsidDel="003F6167">
          <w:rPr>
            <w:b w:val="0"/>
            <w:bCs w:val="0"/>
            <w:color w:val="000000" w:themeColor="text1"/>
            <w:sz w:val="22"/>
            <w:szCs w:val="22"/>
          </w:rPr>
          <w:delText xml:space="preserve">estimated by our approach from mono-culture growth curves of </w:delText>
        </w:r>
        <w:r w:rsidR="006A7717" w:rsidDel="003F6167">
          <w:rPr>
            <w:b w:val="0"/>
            <w:bCs w:val="0"/>
            <w:color w:val="000000" w:themeColor="text1"/>
            <w:sz w:val="22"/>
            <w:szCs w:val="22"/>
          </w:rPr>
          <w:delText xml:space="preserve">the same </w:delText>
        </w:r>
        <w:r w:rsidR="00660A13" w:rsidDel="003F6167">
          <w:rPr>
            <w:b w:val="0"/>
            <w:bCs w:val="0"/>
            <w:color w:val="000000" w:themeColor="text1"/>
            <w:sz w:val="22"/>
            <w:szCs w:val="22"/>
          </w:rPr>
          <w:delText xml:space="preserve"> strain growing with or without IPTG, for different IPTG concentrations, </w:delText>
        </w:r>
        <w:r w:rsidR="006A7717" w:rsidDel="003F6167">
          <w:rPr>
            <w:b w:val="0"/>
            <w:bCs w:val="0"/>
            <w:color w:val="000000" w:themeColor="text1"/>
            <w:sz w:val="22"/>
            <w:szCs w:val="22"/>
          </w:rPr>
          <w:delText>which lead to different</w:delText>
        </w:r>
        <w:r w:rsidR="00660A13" w:rsidDel="003F6167">
          <w:rPr>
            <w:b w:val="0"/>
            <w:bCs w:val="0"/>
            <w:color w:val="000000" w:themeColor="text1"/>
            <w:sz w:val="22"/>
            <w:szCs w:val="22"/>
          </w:rPr>
          <w:delText xml:space="preserve">as expression level </w:delText>
        </w:r>
      </w:del>
      <w:r w:rsidR="006A7717">
        <w:rPr>
          <w:b w:val="0"/>
          <w:bCs w:val="0"/>
          <w:color w:val="000000" w:themeColor="text1"/>
          <w:sz w:val="22"/>
          <w:szCs w:val="22"/>
        </w:rPr>
        <w:t>(</w:t>
      </w:r>
      <w:del w:id="348" w:author="Yoav Ram" w:date="2018-11-29T15:05:00Z">
        <w:r w:rsidR="006A7717" w:rsidDel="003F6167">
          <w:rPr>
            <w:b w:val="0"/>
            <w:bCs w:val="0"/>
            <w:color w:val="000000" w:themeColor="text1"/>
            <w:sz w:val="22"/>
            <w:szCs w:val="22"/>
          </w:rPr>
          <w:delText xml:space="preserve">shown on </w:delText>
        </w:r>
      </w:del>
      <w:r w:rsidR="006A7717">
        <w:rPr>
          <w:b w:val="0"/>
          <w:bCs w:val="0"/>
          <w:color w:val="000000" w:themeColor="text1"/>
          <w:sz w:val="22"/>
          <w:szCs w:val="22"/>
        </w:rPr>
        <w:t>x-</w:t>
      </w:r>
      <w:del w:id="349" w:author="Yoav Ram" w:date="2018-11-29T15:05:00Z">
        <w:r w:rsidR="006A7717" w:rsidDel="003F6167">
          <w:rPr>
            <w:b w:val="0"/>
            <w:bCs w:val="0"/>
            <w:color w:val="000000" w:themeColor="text1"/>
            <w:sz w:val="22"/>
            <w:szCs w:val="22"/>
          </w:rPr>
          <w:delText xml:space="preserve">axes </w:delText>
        </w:r>
      </w:del>
      <w:ins w:id="350" w:author="Yoav Ram" w:date="2018-11-29T15:05:00Z">
        <w:r w:rsidR="003F6167">
          <w:rPr>
            <w:b w:val="0"/>
            <w:bCs w:val="0"/>
            <w:color w:val="000000" w:themeColor="text1"/>
            <w:sz w:val="22"/>
            <w:szCs w:val="22"/>
          </w:rPr>
          <w:t xml:space="preserve">axis, </w:t>
        </w:r>
      </w:ins>
      <w:r w:rsidR="00660A13">
        <w:rPr>
          <w:b w:val="0"/>
          <w:bCs w:val="0"/>
          <w:color w:val="000000" w:themeColor="text1"/>
          <w:sz w:val="22"/>
          <w:szCs w:val="22"/>
        </w:rPr>
        <w:t xml:space="preserve">relative to a reference </w:t>
      </w:r>
      <w:r w:rsidR="006A7717">
        <w:rPr>
          <w:b w:val="0"/>
          <w:bCs w:val="0"/>
          <w:color w:val="000000" w:themeColor="text1"/>
          <w:sz w:val="22"/>
          <w:szCs w:val="22"/>
        </w:rPr>
        <w:t xml:space="preserve">ancestor </w:t>
      </w:r>
      <w:r w:rsidR="00660A13">
        <w:rPr>
          <w:b w:val="0"/>
          <w:bCs w:val="0"/>
          <w:color w:val="000000" w:themeColor="text1"/>
          <w:sz w:val="22"/>
          <w:szCs w:val="22"/>
        </w:rPr>
        <w:t>strain). Error bars show standard errors.</w:t>
      </w:r>
    </w:p>
    <w:p w14:paraId="0EC1B525" w14:textId="6137B897" w:rsidR="003D722E" w:rsidRPr="00C34C28" w:rsidRDefault="00660A13" w:rsidP="00C34C28">
      <w:pPr>
        <w:pStyle w:val="Caption"/>
        <w:jc w:val="center"/>
        <w:rPr>
          <w:b w:val="0"/>
          <w:bCs w:val="0"/>
          <w:color w:val="000000" w:themeColor="text1"/>
          <w:sz w:val="22"/>
          <w:szCs w:val="22"/>
        </w:rPr>
      </w:pPr>
      <w:r w:rsidRPr="00C34C28">
        <w:rPr>
          <w:b w:val="0"/>
          <w:bCs w:val="0"/>
          <w:color w:val="000000" w:themeColor="text1"/>
          <w:sz w:val="22"/>
          <w:szCs w:val="22"/>
          <w:highlight w:val="red"/>
        </w:rPr>
        <w:t>//only one panel should appear, maybe L_G1; red and dashed lines should not appear in final figure//</w:t>
      </w:r>
    </w:p>
    <w:p w14:paraId="7113F9E8" w14:textId="712E0D50" w:rsidR="007A7F01" w:rsidRPr="0025589C" w:rsidRDefault="007A7F01" w:rsidP="00C34C28">
      <w:pPr>
        <w:pStyle w:val="Heading1"/>
        <w:spacing w:line="360" w:lineRule="auto"/>
        <w:ind w:firstLine="284"/>
      </w:pPr>
      <w:r w:rsidRPr="00674F4C">
        <w:t>Discussion</w:t>
      </w:r>
    </w:p>
    <w:p w14:paraId="2C64AB66" w14:textId="51214051" w:rsidR="00C828BF" w:rsidRPr="00C828BF" w:rsidRDefault="007A7F01" w:rsidP="00C828BF">
      <w:pPr>
        <w:rPr>
          <w:ins w:id="351" w:author="Yoav Ram" w:date="2018-11-29T15:11:00Z"/>
          <w:highlight w:val="yellow"/>
          <w:rPrChange w:id="352" w:author="Yoav Ram" w:date="2018-11-29T15:18:00Z">
            <w:rPr>
              <w:ins w:id="353" w:author="Yoav Ram" w:date="2018-11-29T15:11:00Z"/>
            </w:rPr>
          </w:rPrChange>
        </w:rPr>
        <w:pPrChange w:id="354" w:author="Yoav Ram" w:date="2018-11-29T15:18:00Z">
          <w:pPr/>
        </w:pPrChange>
      </w:pPr>
      <w:r w:rsidRPr="0025589C">
        <w:t>We developed</w:t>
      </w:r>
      <w:r w:rsidR="00CD2EF9" w:rsidRPr="0025589C">
        <w:t xml:space="preserve"> </w:t>
      </w:r>
      <w:r w:rsidRPr="0025589C">
        <w:t xml:space="preserve">a new computational </w:t>
      </w:r>
      <w:r w:rsidR="00CD2EF9" w:rsidRPr="0025589C">
        <w:t xml:space="preserve">approach </w:t>
      </w:r>
      <w:r w:rsidRPr="0025589C">
        <w:t>to predict</w:t>
      </w:r>
      <w:r w:rsidR="00E541DF">
        <w:t>ing</w:t>
      </w:r>
      <w:r w:rsidR="00CD2EF9" w:rsidRPr="0025589C">
        <w:t xml:space="preserve"> relative</w:t>
      </w:r>
      <w:r w:rsidRPr="0025589C">
        <w:t xml:space="preserve"> growth in a mixed culture from growth curves of mono- and mixed cultures</w:t>
      </w:r>
      <w:r w:rsidR="002D0E2B" w:rsidRPr="0025589C">
        <w:t>,</w:t>
      </w:r>
      <w:r w:rsidRPr="0025589C">
        <w:t xml:space="preserve"> without </w:t>
      </w:r>
      <w:r w:rsidR="00AB2219">
        <w:t>having</w:t>
      </w:r>
      <w:r w:rsidR="00CA59A5">
        <w:t xml:space="preserve"> to </w:t>
      </w:r>
      <w:r w:rsidRPr="0025589C">
        <w:t>measur</w:t>
      </w:r>
      <w:r w:rsidR="00CA59A5">
        <w:t xml:space="preserve">e </w:t>
      </w:r>
      <w:r w:rsidR="00E658DA">
        <w:t xml:space="preserve">the </w:t>
      </w:r>
      <w:r w:rsidRPr="0025589C">
        <w:t xml:space="preserve">frequencies of single </w:t>
      </w:r>
      <w:r w:rsidR="00CD2EF9" w:rsidRPr="0025589C">
        <w:t xml:space="preserve">isolates </w:t>
      </w:r>
      <w:r w:rsidR="00B96C01" w:rsidRPr="0025589C">
        <w:t>with</w:t>
      </w:r>
      <w:r w:rsidRPr="0025589C">
        <w:t>in the mixed culture</w:t>
      </w:r>
      <w:r w:rsidR="00390455">
        <w:t xml:space="preserve"> (</w:t>
      </w:r>
      <w:r w:rsidR="00390455" w:rsidRPr="00C34C28">
        <w:rPr>
          <w:b/>
          <w:bCs/>
        </w:rPr>
        <w:fldChar w:fldCharType="begin"/>
      </w:r>
      <w:r w:rsidR="00390455" w:rsidRPr="00C34C28">
        <w:rPr>
          <w:b/>
          <w:bCs/>
        </w:rPr>
        <w:instrText xml:space="preserve"> REF _Ref512333581 \h </w:instrText>
      </w:r>
      <w:r w:rsidR="00390455">
        <w:rPr>
          <w:b/>
          <w:bCs/>
        </w:rPr>
        <w:instrText xml:space="preserve"> \* MERGEFORMAT </w:instrText>
      </w:r>
      <w:r w:rsidR="00390455" w:rsidRPr="00C34C28">
        <w:rPr>
          <w:b/>
          <w:bCs/>
        </w:rPr>
      </w:r>
      <w:r w:rsidR="00390455" w:rsidRPr="00C34C28">
        <w:rPr>
          <w:b/>
          <w:bCs/>
        </w:rPr>
        <w:fldChar w:fldCharType="separate"/>
      </w:r>
      <w:r w:rsidR="00390455" w:rsidRPr="00C34C28">
        <w:rPr>
          <w:b/>
          <w:bCs/>
          <w:color w:val="000000" w:themeColor="text1"/>
          <w:sz w:val="22"/>
          <w:szCs w:val="22"/>
        </w:rPr>
        <w:t xml:space="preserve">Figure </w:t>
      </w:r>
      <w:r w:rsidR="00390455" w:rsidRPr="00C34C28">
        <w:rPr>
          <w:b/>
          <w:bCs/>
          <w:noProof/>
          <w:color w:val="000000" w:themeColor="text1"/>
          <w:sz w:val="22"/>
          <w:szCs w:val="22"/>
        </w:rPr>
        <w:t>2</w:t>
      </w:r>
      <w:r w:rsidR="00390455" w:rsidRPr="00C34C28">
        <w:rPr>
          <w:b/>
          <w:bCs/>
        </w:rPr>
        <w:fldChar w:fldCharType="end"/>
      </w:r>
      <w:r w:rsidR="00390455">
        <w:t>)</w:t>
      </w:r>
      <w:r w:rsidRPr="0025589C">
        <w:t xml:space="preserve">. We tested </w:t>
      </w:r>
      <w:del w:id="355" w:author="Yoav Ram" w:date="2018-11-29T15:10:00Z">
        <w:r w:rsidRPr="0025589C" w:rsidDel="00C828BF">
          <w:delText xml:space="preserve">and validated </w:delText>
        </w:r>
      </w:del>
      <w:r w:rsidR="00B96C01" w:rsidRPr="0025589C">
        <w:t xml:space="preserve">this </w:t>
      </w:r>
      <w:r w:rsidR="00CD2EF9" w:rsidRPr="0025589C">
        <w:t>new approach</w:t>
      </w:r>
      <w:ins w:id="356" w:author="Yoav Ram" w:date="2018-11-29T15:08:00Z">
        <w:r w:rsidR="00092C8C">
          <w:t xml:space="preserve"> using two </w:t>
        </w:r>
      </w:ins>
      <w:ins w:id="357" w:author="Yoav Ram" w:date="2018-11-29T15:10:00Z">
        <w:r w:rsidR="00C828BF">
          <w:t>different</w:t>
        </w:r>
      </w:ins>
      <w:ins w:id="358" w:author="Yoav Ram" w:date="2018-11-29T15:08:00Z">
        <w:r w:rsidR="00092C8C">
          <w:t xml:space="preserve"> experiment</w:t>
        </w:r>
      </w:ins>
      <w:ins w:id="359" w:author="Yoav Ram" w:date="2018-11-29T15:09:00Z">
        <w:r w:rsidR="00092C8C">
          <w:t xml:space="preserve">al </w:t>
        </w:r>
        <w:r w:rsidR="00092C8C" w:rsidRPr="00C828BF">
          <w:rPr>
            <w:rPrChange w:id="360" w:author="Yoav Ram" w:date="2018-11-29T15:12:00Z">
              <w:rPr/>
            </w:rPrChange>
          </w:rPr>
          <w:t>setups</w:t>
        </w:r>
      </w:ins>
      <w:del w:id="361" w:author="Yoav Ram" w:date="2018-11-29T15:09:00Z">
        <w:r w:rsidRPr="00C828BF" w:rsidDel="00092C8C">
          <w:rPr>
            <w:rPrChange w:id="362" w:author="Yoav Ram" w:date="2018-11-29T15:12:00Z">
              <w:rPr/>
            </w:rPrChange>
          </w:rPr>
          <w:delText xml:space="preserve">, </w:delText>
        </w:r>
      </w:del>
      <w:ins w:id="363" w:author="Yoav Ram" w:date="2018-11-29T15:09:00Z">
        <w:r w:rsidR="00092C8C" w:rsidRPr="00C828BF">
          <w:rPr>
            <w:rPrChange w:id="364" w:author="Yoav Ram" w:date="2018-11-29T15:12:00Z">
              <w:rPr/>
            </w:rPrChange>
          </w:rPr>
          <w:t>. Our approach</w:t>
        </w:r>
      </w:ins>
      <w:del w:id="365" w:author="Yoav Ram" w:date="2018-11-29T15:09:00Z">
        <w:r w:rsidRPr="00C828BF" w:rsidDel="00092C8C">
          <w:rPr>
            <w:rPrChange w:id="366" w:author="Yoav Ram" w:date="2018-11-29T15:12:00Z">
              <w:rPr/>
            </w:rPrChange>
          </w:rPr>
          <w:delText>which</w:delText>
        </w:r>
      </w:del>
      <w:r w:rsidRPr="00C828BF">
        <w:rPr>
          <w:rPrChange w:id="367" w:author="Yoav Ram" w:date="2018-11-29T15:12:00Z">
            <w:rPr/>
          </w:rPrChange>
        </w:rPr>
        <w:t xml:space="preserve"> performed </w:t>
      </w:r>
      <w:ins w:id="368" w:author="Yoav Ram" w:date="2018-11-29T15:09:00Z">
        <w:r w:rsidR="00092C8C" w:rsidRPr="00C828BF">
          <w:rPr>
            <w:rPrChange w:id="369" w:author="Yoav Ram" w:date="2018-11-29T15:12:00Z">
              <w:rPr/>
            </w:rPrChange>
          </w:rPr>
          <w:t xml:space="preserve">well, and </w:t>
        </w:r>
      </w:ins>
      <w:r w:rsidR="00B96C01" w:rsidRPr="00C828BF">
        <w:rPr>
          <w:rPrChange w:id="370" w:author="Yoav Ram" w:date="2018-11-29T15:12:00Z">
            <w:rPr/>
          </w:rPrChange>
        </w:rPr>
        <w:t>far</w:t>
      </w:r>
      <w:r w:rsidRPr="00C828BF">
        <w:rPr>
          <w:rPrChange w:id="371" w:author="Yoav Ram" w:date="2018-11-29T15:12:00Z">
            <w:rPr/>
          </w:rPrChange>
        </w:rPr>
        <w:t xml:space="preserve"> better than the </w:t>
      </w:r>
      <w:r w:rsidR="00F4206B" w:rsidRPr="00C828BF">
        <w:rPr>
          <w:rPrChange w:id="372" w:author="Yoav Ram" w:date="2018-11-29T15:12:00Z">
            <w:rPr/>
          </w:rPrChange>
        </w:rPr>
        <w:t xml:space="preserve">approach </w:t>
      </w:r>
      <w:r w:rsidRPr="00C828BF">
        <w:rPr>
          <w:rPrChange w:id="373" w:author="Yoav Ram" w:date="2018-11-29T15:12:00Z">
            <w:rPr/>
          </w:rPrChange>
        </w:rPr>
        <w:t>commonly used in the literature</w:t>
      </w:r>
      <w:r w:rsidR="00BE030C" w:rsidRPr="00C828BF">
        <w:rPr>
          <w:rPrChange w:id="374" w:author="Yoav Ram" w:date="2018-11-29T15:12:00Z">
            <w:rPr/>
          </w:rPrChange>
        </w:rPr>
        <w:t xml:space="preserve"> (</w:t>
      </w:r>
      <w:r w:rsidR="00BE030C" w:rsidRPr="00C828BF">
        <w:rPr>
          <w:b/>
          <w:bCs/>
          <w:rPrChange w:id="375" w:author="Yoav Ram" w:date="2018-11-29T15:12:00Z">
            <w:rPr>
              <w:b/>
              <w:bCs/>
            </w:rPr>
          </w:rPrChange>
        </w:rPr>
        <w:fldChar w:fldCharType="begin"/>
      </w:r>
      <w:r w:rsidR="00BE030C" w:rsidRPr="00C828BF">
        <w:rPr>
          <w:b/>
          <w:bCs/>
          <w:rPrChange w:id="376" w:author="Yoav Ram" w:date="2018-11-29T15:12:00Z">
            <w:rPr>
              <w:b/>
              <w:bCs/>
            </w:rPr>
          </w:rPrChange>
        </w:rPr>
        <w:instrText xml:space="preserve"> REF _Ref509481405 \h  \* MERGEFORMAT </w:instrText>
      </w:r>
      <w:r w:rsidR="00BE030C" w:rsidRPr="00C828BF">
        <w:rPr>
          <w:b/>
          <w:bCs/>
          <w:rPrChange w:id="377" w:author="Yoav Ram" w:date="2018-11-29T15:12:00Z">
            <w:rPr>
              <w:b/>
              <w:bCs/>
            </w:rPr>
          </w:rPrChange>
        </w:rPr>
      </w:r>
      <w:r w:rsidR="00BE030C" w:rsidRPr="00C828BF">
        <w:rPr>
          <w:b/>
          <w:bCs/>
          <w:rPrChange w:id="378" w:author="Yoav Ram" w:date="2018-11-29T15:12:00Z">
            <w:rPr>
              <w:b/>
              <w:bCs/>
            </w:rPr>
          </w:rPrChange>
        </w:rPr>
        <w:fldChar w:fldCharType="separate"/>
      </w:r>
      <w:r w:rsidR="00BE030C" w:rsidRPr="00C828BF">
        <w:rPr>
          <w:b/>
          <w:bCs/>
          <w:color w:val="000000" w:themeColor="text1"/>
          <w:sz w:val="22"/>
          <w:szCs w:val="22"/>
          <w:rPrChange w:id="379" w:author="Yoav Ram" w:date="2018-11-29T15:12:00Z">
            <w:rPr>
              <w:b/>
              <w:bCs/>
              <w:color w:val="000000" w:themeColor="text1"/>
              <w:sz w:val="22"/>
              <w:szCs w:val="22"/>
            </w:rPr>
          </w:rPrChange>
        </w:rPr>
        <w:t>Figure</w:t>
      </w:r>
      <w:ins w:id="380" w:author="Yoav Ram" w:date="2018-11-29T15:09:00Z">
        <w:r w:rsidR="00092C8C" w:rsidRPr="00C828BF">
          <w:rPr>
            <w:b/>
            <w:bCs/>
            <w:color w:val="000000" w:themeColor="text1"/>
            <w:sz w:val="22"/>
            <w:szCs w:val="22"/>
            <w:rPrChange w:id="381" w:author="Yoav Ram" w:date="2018-11-29T15:12:00Z">
              <w:rPr>
                <w:b/>
                <w:bCs/>
                <w:color w:val="000000" w:themeColor="text1"/>
                <w:sz w:val="22"/>
                <w:szCs w:val="22"/>
              </w:rPr>
            </w:rPrChange>
          </w:rPr>
          <w:t>s</w:t>
        </w:r>
      </w:ins>
      <w:r w:rsidR="00BE030C" w:rsidRPr="00C828BF">
        <w:rPr>
          <w:b/>
          <w:bCs/>
          <w:color w:val="000000" w:themeColor="text1"/>
          <w:sz w:val="22"/>
          <w:szCs w:val="22"/>
          <w:rPrChange w:id="382" w:author="Yoav Ram" w:date="2018-11-29T15:12:00Z">
            <w:rPr>
              <w:b/>
              <w:bCs/>
              <w:color w:val="000000" w:themeColor="text1"/>
              <w:sz w:val="22"/>
              <w:szCs w:val="22"/>
            </w:rPr>
          </w:rPrChange>
        </w:rPr>
        <w:t xml:space="preserve"> </w:t>
      </w:r>
      <w:r w:rsidR="00BE030C" w:rsidRPr="00C828BF">
        <w:rPr>
          <w:b/>
          <w:bCs/>
          <w:noProof/>
          <w:color w:val="000000" w:themeColor="text1"/>
          <w:sz w:val="22"/>
          <w:szCs w:val="22"/>
          <w:rPrChange w:id="383" w:author="Yoav Ram" w:date="2018-11-29T15:12:00Z">
            <w:rPr>
              <w:b/>
              <w:bCs/>
              <w:noProof/>
              <w:color w:val="000000" w:themeColor="text1"/>
              <w:sz w:val="22"/>
              <w:szCs w:val="22"/>
            </w:rPr>
          </w:rPrChange>
        </w:rPr>
        <w:t>5</w:t>
      </w:r>
      <w:r w:rsidR="00BE030C" w:rsidRPr="00C828BF">
        <w:rPr>
          <w:b/>
          <w:bCs/>
          <w:rPrChange w:id="384" w:author="Yoav Ram" w:date="2018-11-29T15:12:00Z">
            <w:rPr>
              <w:b/>
              <w:bCs/>
            </w:rPr>
          </w:rPrChange>
        </w:rPr>
        <w:fldChar w:fldCharType="end"/>
      </w:r>
      <w:ins w:id="385" w:author="Yoav Ram" w:date="2018-11-29T15:09:00Z">
        <w:r w:rsidR="00092C8C" w:rsidRPr="00C828BF">
          <w:rPr>
            <w:b/>
            <w:bCs/>
            <w:rPrChange w:id="386" w:author="Yoav Ram" w:date="2018-11-29T15:12:00Z">
              <w:rPr>
                <w:b/>
                <w:bCs/>
              </w:rPr>
            </w:rPrChange>
          </w:rPr>
          <w:t>-</w:t>
        </w:r>
        <w:r w:rsidR="00092C8C" w:rsidRPr="00C828BF">
          <w:rPr>
            <w:b/>
            <w:bCs/>
            <w:rPrChange w:id="387" w:author="Yoav Ram" w:date="2018-11-29T15:12:00Z">
              <w:rPr>
                <w:b/>
                <w:bCs/>
                <w:highlight w:val="yellow"/>
              </w:rPr>
            </w:rPrChange>
          </w:rPr>
          <w:fldChar w:fldCharType="begin"/>
        </w:r>
        <w:r w:rsidR="00092C8C" w:rsidRPr="00C828BF">
          <w:rPr>
            <w:b/>
            <w:bCs/>
            <w:rPrChange w:id="388" w:author="Yoav Ram" w:date="2018-11-29T15:12:00Z">
              <w:rPr>
                <w:b/>
                <w:bCs/>
                <w:highlight w:val="yellow"/>
              </w:rPr>
            </w:rPrChange>
          </w:rPr>
          <w:instrText xml:space="preserve"> REF _Ref529887764 \h  \* MERGEFORMAT </w:instrText>
        </w:r>
        <w:r w:rsidR="00092C8C" w:rsidRPr="00C828BF">
          <w:rPr>
            <w:b/>
            <w:bCs/>
            <w:rPrChange w:id="389" w:author="Yoav Ram" w:date="2018-11-29T15:12:00Z">
              <w:rPr>
                <w:b/>
                <w:bCs/>
                <w:highlight w:val="yellow"/>
              </w:rPr>
            </w:rPrChange>
          </w:rPr>
        </w:r>
        <w:r w:rsidR="00092C8C" w:rsidRPr="00C828BF">
          <w:rPr>
            <w:b/>
            <w:bCs/>
            <w:rPrChange w:id="390" w:author="Yoav Ram" w:date="2018-11-29T15:12:00Z">
              <w:rPr>
                <w:b/>
                <w:bCs/>
                <w:highlight w:val="yellow"/>
              </w:rPr>
            </w:rPrChange>
          </w:rPr>
          <w:fldChar w:fldCharType="separate"/>
        </w:r>
        <w:r w:rsidR="00092C8C" w:rsidRPr="00C828BF">
          <w:rPr>
            <w:b/>
            <w:bCs/>
            <w:noProof/>
            <w:color w:val="000000" w:themeColor="text1"/>
            <w:sz w:val="22"/>
            <w:szCs w:val="22"/>
            <w:rPrChange w:id="391" w:author="Yoav Ram" w:date="2018-11-29T15:12:00Z">
              <w:rPr>
                <w:b/>
                <w:bCs/>
                <w:noProof/>
                <w:color w:val="000000" w:themeColor="text1"/>
                <w:sz w:val="22"/>
                <w:szCs w:val="22"/>
                <w:highlight w:val="yellow"/>
              </w:rPr>
            </w:rPrChange>
          </w:rPr>
          <w:t>6</w:t>
        </w:r>
        <w:r w:rsidR="00092C8C" w:rsidRPr="00C828BF">
          <w:rPr>
            <w:b/>
            <w:bCs/>
            <w:rPrChange w:id="392" w:author="Yoav Ram" w:date="2018-11-29T15:12:00Z">
              <w:rPr>
                <w:b/>
                <w:bCs/>
                <w:highlight w:val="yellow"/>
              </w:rPr>
            </w:rPrChange>
          </w:rPr>
          <w:fldChar w:fldCharType="end"/>
        </w:r>
      </w:ins>
      <w:r w:rsidR="00BE030C" w:rsidRPr="00C828BF">
        <w:rPr>
          <w:rPrChange w:id="393" w:author="Yoav Ram" w:date="2018-11-29T15:12:00Z">
            <w:rPr/>
          </w:rPrChange>
        </w:rPr>
        <w:t>)</w:t>
      </w:r>
      <w:r w:rsidRPr="00C828BF">
        <w:rPr>
          <w:rPrChange w:id="394" w:author="Yoav Ram" w:date="2018-11-29T15:12:00Z">
            <w:rPr/>
          </w:rPrChange>
        </w:rPr>
        <w:t>.</w:t>
      </w:r>
      <w:r w:rsidR="00CD2EF9" w:rsidRPr="00C828BF">
        <w:rPr>
          <w:rPrChange w:id="395" w:author="Yoav Ram" w:date="2018-11-29T15:12:00Z">
            <w:rPr/>
          </w:rPrChange>
        </w:rPr>
        <w:t xml:space="preserve"> </w:t>
      </w:r>
      <w:ins w:id="396" w:author="Yoav Ram" w:date="2018-11-29T15:11:00Z">
        <w:r w:rsidR="00C828BF" w:rsidRPr="00C828BF">
          <w:rPr>
            <w:rPrChange w:id="397" w:author="Yoav Ram" w:date="2018-11-29T15:12:00Z">
              <w:rPr/>
            </w:rPrChange>
          </w:rPr>
          <w:t>These experimental</w:t>
        </w:r>
        <w:r w:rsidR="00C828BF">
          <w:t xml:space="preserve"> validations provide strong support for this new </w:t>
        </w:r>
        <w:r w:rsidR="00C828BF" w:rsidRPr="00C828BF">
          <w:rPr>
            <w:rPrChange w:id="398" w:author="Yoav Ram" w:date="2018-11-29T15:21:00Z">
              <w:rPr/>
            </w:rPrChange>
          </w:rPr>
          <w:t>approach.</w:t>
        </w:r>
      </w:ins>
      <w:ins w:id="399" w:author="Yoav Ram" w:date="2018-11-29T15:18:00Z">
        <w:r w:rsidR="00C828BF" w:rsidRPr="00C828BF">
          <w:rPr>
            <w:rPrChange w:id="400" w:author="Yoav Ram" w:date="2018-11-29T15:21:00Z">
              <w:rPr/>
            </w:rPrChange>
          </w:rPr>
          <w:t xml:space="preserve"> </w:t>
        </w:r>
        <w:r w:rsidR="00C828BF" w:rsidRPr="00C828BF">
          <w:rPr>
            <w:rPrChange w:id="401" w:author="Yoav Ram" w:date="2018-11-29T15:21:00Z">
              <w:rPr>
                <w:highlight w:val="yellow"/>
              </w:rPr>
            </w:rPrChange>
          </w:rPr>
          <w:t xml:space="preserve">Indeed, our approach has already been used to estimate relative fitness of an </w:t>
        </w:r>
        <w:r w:rsidR="00C828BF" w:rsidRPr="00C828BF">
          <w:rPr>
            <w:i/>
            <w:iCs/>
            <w:rPrChange w:id="402" w:author="Yoav Ram" w:date="2018-11-29T15:21:00Z">
              <w:rPr>
                <w:i/>
                <w:iCs/>
                <w:highlight w:val="yellow"/>
              </w:rPr>
            </w:rPrChange>
          </w:rPr>
          <w:t>E. coli</w:t>
        </w:r>
        <w:r w:rsidR="00C828BF" w:rsidRPr="00C828BF">
          <w:rPr>
            <w:rPrChange w:id="403" w:author="Yoav Ram" w:date="2018-11-29T15:21:00Z">
              <w:rPr>
                <w:highlight w:val="yellow"/>
              </w:rPr>
            </w:rPrChange>
          </w:rPr>
          <w:t xml:space="preserve"> strain in which the arginine codons CGU and CGC were edited to CGG in 60 highly-expressed genes </w:t>
        </w:r>
        <w:r w:rsidR="00C828BF" w:rsidRPr="00C828BF">
          <w:rPr>
            <w:rPrChange w:id="404" w:author="Yoav Ram" w:date="2018-11-29T15:21:00Z">
              <w:rPr>
                <w:highlight w:val="yellow"/>
              </w:rPr>
            </w:rPrChange>
          </w:rPr>
          <w:fldChar w:fldCharType="begin" w:fldLock="1"/>
        </w:r>
        <w:r w:rsidR="00C828BF" w:rsidRPr="00C828BF">
          <w:rPr>
            <w:rPrChange w:id="405" w:author="Yoav Ram" w:date="2018-11-29T15:21:00Z">
              <w:rPr>
                <w:highlight w:val="yellow"/>
              </w:rPr>
            </w:rPrChange>
          </w:rPr>
          <w:instrText>ADDIN CSL_CITATION {"citationItems":[{"id":"ITEM-1","itemData":{"DOI":"10.1073/pnas.1719375115","ISSN":"0027-8424","PMID":"16005440","abstract":"BACKGROUND: Frequent electroencephalographic arousals or awakenings associated with periodic leg movements (PLM) might be responsible in part for the complaints of sleep disturbances made by patients treated with antidepressants. Past studies, however, have determined the effects of only certain limited antidepressants, generally in small numbers of subjects, and never in a head-to-head study. METHODS: A total of 274 consecutive patients taking antidepressants and 69 control subjects not taking antidepressants met criteria among patients referred for overnight diagnostic polysomnography. Periodic leg movements were visually counted and the PLM index (PLMI) was calculated. RESULTS: The venlafaxine and selective serotonin reuptake inhibitor (SSRI) groups had significantly higher mean PLMIs than control and bupropion groups. Periodic leg movement indexes at thresholds considered to be of potential clinical significance were more statistically prevalent in the SSRI and venlafaxine groups compared with the control and bupropion groups. The odds ratio of having a PLMI greater than 20 was 5.15 for the SSRI group and 5.24 for the venlafaxine group compared with the control group. CONCLUSIONS: Venlafaxine and SSRI-induced PLM are likely to be the result of enhanced serotonergic availability and secondarily decreased dopaminergic effects. The results of this study might assist in the selection of antidepressants, especially in patients with pronounced sleep complaints.","author":[{"dropping-particle":"","family":"Frumkin","given":"Idan","non-dropping-particle":"","parse-names":false,"suffix":""},{"dropping-particle":"","family":"Lajoie","given":"Marc J.","non-dropping-particle":"","parse-names":false,"suffix":""},{"dropping-particle":"","family":"Gregg","given":"Christopher J.","non-dropping-particle":"","parse-names":false,"suffix":""},{"dropping-particle":"","family":"Hornung","given":"Gil","non-dropping-particle":"","parse-names":false,"suffix":""},{"dropping-particle":"","family":"Church","given":"George M.","non-dropping-particle":"","parse-names":false,"suffix":""},{"dropping-particle":"","family":"Pilpel","given":"Yitzhak","non-dropping-particle":"","parse-names":false,"suffix":""}],"container-title":"Proceedings of the National Academy of Sciences","id":"ITEM-1","issue":"21","issued":{"date-parts":[["2018"]]},"page":"E4940-E4949","title":"Codon usage of highly expressed genes affects proteome-wide translation efficiency","type":"article-journal","volume":"115"},"uris":["http://www.mendeley.com/documents/?uuid=f9fc6e8d-2c78-4805-a19b-2bce3282e115"]}],"mendeley":{"formattedCitation":"(18)","plainTextFormattedCitation":"(18)","previouslyFormattedCitation":"(18)"},"properties":{"noteIndex":0},"schema":"https://github.com/citation-style-language/schema/raw/master/csl-citation.json"}</w:instrText>
        </w:r>
        <w:r w:rsidR="00C828BF" w:rsidRPr="00C828BF">
          <w:rPr>
            <w:rPrChange w:id="406" w:author="Yoav Ram" w:date="2018-11-29T15:21:00Z">
              <w:rPr>
                <w:highlight w:val="yellow"/>
              </w:rPr>
            </w:rPrChange>
          </w:rPr>
          <w:fldChar w:fldCharType="separate"/>
        </w:r>
        <w:r w:rsidR="00C828BF" w:rsidRPr="00C828BF">
          <w:rPr>
            <w:noProof/>
            <w:rPrChange w:id="407" w:author="Yoav Ram" w:date="2018-11-29T15:21:00Z">
              <w:rPr>
                <w:noProof/>
                <w:highlight w:val="yellow"/>
              </w:rPr>
            </w:rPrChange>
          </w:rPr>
          <w:t>(18)</w:t>
        </w:r>
        <w:r w:rsidR="00C828BF" w:rsidRPr="00C828BF">
          <w:rPr>
            <w:rPrChange w:id="408" w:author="Yoav Ram" w:date="2018-11-29T15:21:00Z">
              <w:rPr>
                <w:highlight w:val="yellow"/>
              </w:rPr>
            </w:rPrChange>
          </w:rPr>
          <w:fldChar w:fldCharType="end"/>
        </w:r>
        <w:r w:rsidR="00C828BF" w:rsidRPr="00C828BF">
          <w:rPr>
            <w:rPrChange w:id="409" w:author="Yoav Ram" w:date="2018-11-29T15:21:00Z">
              <w:rPr>
                <w:highlight w:val="yellow"/>
              </w:rPr>
            </w:rPrChange>
          </w:rPr>
          <w:t>.</w:t>
        </w:r>
      </w:ins>
    </w:p>
    <w:p w14:paraId="3123C0B3" w14:textId="7592C511" w:rsidR="00414445" w:rsidRPr="0075268D" w:rsidDel="00C828BF" w:rsidRDefault="00390455" w:rsidP="00C34C28">
      <w:pPr>
        <w:rPr>
          <w:del w:id="410" w:author="Yoav Ram" w:date="2018-11-29T15:11:00Z"/>
        </w:rPr>
      </w:pPr>
      <w:del w:id="411" w:author="Yoav Ram" w:date="2018-11-29T15:11:00Z">
        <w:r w:rsidRPr="00C34C28" w:rsidDel="00C828BF">
          <w:rPr>
            <w:highlight w:val="yellow"/>
          </w:rPr>
          <w:lastRenderedPageBreak/>
          <w:delText>We also demonstrated the application of our approach for estimating the fitness cost of protein expression (</w:delText>
        </w:r>
        <w:r w:rsidRPr="00C34C28" w:rsidDel="00C828BF">
          <w:rPr>
            <w:b/>
            <w:bCs/>
            <w:highlight w:val="yellow"/>
          </w:rPr>
          <w:fldChar w:fldCharType="begin"/>
        </w:r>
        <w:r w:rsidRPr="00C828BF" w:rsidDel="00C828BF">
          <w:rPr>
            <w:b/>
            <w:bCs/>
            <w:highlight w:val="yellow"/>
            <w:rPrChange w:id="412" w:author="Yoav Ram" w:date="2018-11-29T15:11:00Z">
              <w:rPr>
                <w:b/>
                <w:bCs/>
                <w:highlight w:val="yellow"/>
              </w:rPr>
            </w:rPrChange>
          </w:rPr>
          <w:delInstrText xml:space="preserve"> REF _Ref529890310 \h  \* MERGEFORMAT </w:delInstrText>
        </w:r>
        <w:r w:rsidRPr="00C828BF" w:rsidDel="00C828BF">
          <w:rPr>
            <w:b/>
            <w:bCs/>
            <w:highlight w:val="yellow"/>
            <w:rPrChange w:id="413" w:author="Yoav Ram" w:date="2018-11-29T15:11:00Z">
              <w:rPr>
                <w:b/>
                <w:bCs/>
                <w:highlight w:val="yellow"/>
              </w:rPr>
            </w:rPrChange>
          </w:rPr>
        </w:r>
        <w:r w:rsidRPr="00C34C28" w:rsidDel="00C828BF">
          <w:rPr>
            <w:b/>
            <w:bCs/>
            <w:highlight w:val="yellow"/>
          </w:rPr>
          <w:fldChar w:fldCharType="separate"/>
        </w:r>
        <w:r w:rsidRPr="00C828BF" w:rsidDel="00C828BF">
          <w:rPr>
            <w:b/>
            <w:bCs/>
            <w:color w:val="000000" w:themeColor="text1"/>
            <w:sz w:val="22"/>
            <w:szCs w:val="22"/>
            <w:highlight w:val="yellow"/>
            <w:rPrChange w:id="414" w:author="Yoav Ram" w:date="2018-11-29T15:11:00Z">
              <w:rPr>
                <w:b/>
                <w:bCs/>
                <w:color w:val="000000" w:themeColor="text1"/>
                <w:sz w:val="22"/>
                <w:szCs w:val="22"/>
                <w:highlight w:val="yellow"/>
              </w:rPr>
            </w:rPrChange>
          </w:rPr>
          <w:delText>Figure 7</w:delText>
        </w:r>
        <w:r w:rsidRPr="00C34C28" w:rsidDel="00C828BF">
          <w:rPr>
            <w:b/>
            <w:bCs/>
            <w:highlight w:val="yellow"/>
          </w:rPr>
          <w:fldChar w:fldCharType="end"/>
        </w:r>
        <w:r w:rsidRPr="00C34C28" w:rsidDel="00C828BF">
          <w:rPr>
            <w:highlight w:val="yellow"/>
          </w:rPr>
          <w:delText>).</w:delText>
        </w:r>
        <w:r w:rsidR="00BE030C" w:rsidDel="00C828BF">
          <w:rPr>
            <w:highlight w:val="yellow"/>
          </w:rPr>
          <w:delText xml:space="preserve"> </w:delText>
        </w:r>
      </w:del>
      <w:del w:id="415" w:author="Yoav Ram" w:date="2018-11-29T15:09:00Z">
        <w:r w:rsidR="00BE030C" w:rsidDel="00092C8C">
          <w:rPr>
            <w:highlight w:val="yellow"/>
          </w:rPr>
          <w:delText xml:space="preserve">It is important to note that this demonstration and an additional </w:delText>
        </w:r>
        <w:r w:rsidR="00BE030C" w:rsidRPr="003B18C6" w:rsidDel="00092C8C">
          <w:rPr>
            <w:highlight w:val="yellow"/>
          </w:rPr>
          <w:delText>validation (</w:delText>
        </w:r>
        <w:r w:rsidR="00BE030C" w:rsidRPr="00C34C28" w:rsidDel="00092C8C">
          <w:rPr>
            <w:b/>
            <w:bCs/>
            <w:highlight w:val="yellow"/>
          </w:rPr>
          <w:fldChar w:fldCharType="begin"/>
        </w:r>
        <w:r w:rsidR="00BE030C" w:rsidRPr="00092C8C" w:rsidDel="00092C8C">
          <w:rPr>
            <w:b/>
            <w:bCs/>
            <w:highlight w:val="yellow"/>
            <w:rPrChange w:id="416" w:author="Yoav Ram" w:date="2018-11-29T15:09:00Z">
              <w:rPr>
                <w:b/>
                <w:bCs/>
                <w:highlight w:val="yellow"/>
              </w:rPr>
            </w:rPrChange>
          </w:rPr>
          <w:delInstrText xml:space="preserve"> REF _Ref529887764 \h  \* MERGEFORMAT </w:delInstrText>
        </w:r>
        <w:r w:rsidR="00BE030C" w:rsidRPr="00092C8C" w:rsidDel="00092C8C">
          <w:rPr>
            <w:b/>
            <w:bCs/>
            <w:highlight w:val="yellow"/>
            <w:rPrChange w:id="417" w:author="Yoav Ram" w:date="2018-11-29T15:09:00Z">
              <w:rPr>
                <w:b/>
                <w:bCs/>
                <w:highlight w:val="yellow"/>
              </w:rPr>
            </w:rPrChange>
          </w:rPr>
        </w:r>
        <w:r w:rsidR="00BE030C" w:rsidRPr="00C34C28" w:rsidDel="00092C8C">
          <w:rPr>
            <w:b/>
            <w:bCs/>
            <w:highlight w:val="yellow"/>
          </w:rPr>
          <w:fldChar w:fldCharType="separate"/>
        </w:r>
        <w:r w:rsidR="00BE030C" w:rsidRPr="00092C8C" w:rsidDel="00092C8C">
          <w:rPr>
            <w:b/>
            <w:bCs/>
            <w:color w:val="000000" w:themeColor="text1"/>
            <w:sz w:val="22"/>
            <w:szCs w:val="22"/>
            <w:highlight w:val="yellow"/>
            <w:rPrChange w:id="418" w:author="Yoav Ram" w:date="2018-11-29T15:09:00Z">
              <w:rPr>
                <w:b/>
                <w:bCs/>
                <w:color w:val="000000" w:themeColor="text1"/>
                <w:sz w:val="22"/>
                <w:szCs w:val="22"/>
                <w:highlight w:val="yellow"/>
              </w:rPr>
            </w:rPrChange>
          </w:rPr>
          <w:delText xml:space="preserve">Figure </w:delText>
        </w:r>
        <w:r w:rsidR="00BE030C" w:rsidRPr="00092C8C" w:rsidDel="00092C8C">
          <w:rPr>
            <w:b/>
            <w:bCs/>
            <w:noProof/>
            <w:color w:val="000000" w:themeColor="text1"/>
            <w:sz w:val="22"/>
            <w:szCs w:val="22"/>
            <w:highlight w:val="yellow"/>
            <w:rPrChange w:id="419" w:author="Yoav Ram" w:date="2018-11-29T15:09:00Z">
              <w:rPr>
                <w:b/>
                <w:bCs/>
                <w:noProof/>
                <w:color w:val="000000" w:themeColor="text1"/>
                <w:sz w:val="22"/>
                <w:szCs w:val="22"/>
                <w:highlight w:val="yellow"/>
              </w:rPr>
            </w:rPrChange>
          </w:rPr>
          <w:delText>6</w:delText>
        </w:r>
        <w:r w:rsidR="00BE030C" w:rsidRPr="00C34C28" w:rsidDel="00092C8C">
          <w:rPr>
            <w:b/>
            <w:bCs/>
            <w:highlight w:val="yellow"/>
          </w:rPr>
          <w:fldChar w:fldCharType="end"/>
        </w:r>
        <w:r w:rsidR="00BE030C" w:rsidRPr="003B18C6" w:rsidDel="00092C8C">
          <w:rPr>
            <w:highlight w:val="yellow"/>
          </w:rPr>
          <w:delText xml:space="preserve">) </w:delText>
        </w:r>
        <w:r w:rsidR="00BE030C" w:rsidDel="00092C8C">
          <w:rPr>
            <w:highlight w:val="yellow"/>
          </w:rPr>
          <w:delText xml:space="preserve">were performed by authors KK and TFC following an earlier version of this manuscript deposited on the bioRxiv preprint server, without any support from the authors of the preprint (YR, EDG, MB, JB &amp; LH). We consider this replication </w:delText>
        </w:r>
        <w:r w:rsidR="003B18C6" w:rsidDel="00092C8C">
          <w:rPr>
            <w:highlight w:val="yellow"/>
          </w:rPr>
          <w:delText>and</w:delText>
        </w:r>
        <w:r w:rsidR="009C30FE" w:rsidDel="00092C8C">
          <w:rPr>
            <w:highlight w:val="yellow"/>
          </w:rPr>
          <w:delText xml:space="preserve"> </w:delText>
        </w:r>
        <w:r w:rsidR="00BE030C" w:rsidDel="00092C8C">
          <w:rPr>
            <w:highlight w:val="yellow"/>
          </w:rPr>
          <w:delText>validation</w:delText>
        </w:r>
        <w:r w:rsidR="003B18C6" w:rsidDel="00092C8C">
          <w:rPr>
            <w:highlight w:val="yellow"/>
          </w:rPr>
          <w:delText xml:space="preserve"> to be</w:delText>
        </w:r>
        <w:r w:rsidR="009C30FE" w:rsidDel="00092C8C">
          <w:rPr>
            <w:highlight w:val="yellow"/>
          </w:rPr>
          <w:delText xml:space="preserve"> strong evidence that </w:delText>
        </w:r>
        <w:r w:rsidR="003B18C6" w:rsidDel="00092C8C">
          <w:rPr>
            <w:highlight w:val="yellow"/>
          </w:rPr>
          <w:delText>our approach</w:delText>
        </w:r>
        <w:r w:rsidR="009C30FE" w:rsidDel="00092C8C">
          <w:rPr>
            <w:highlight w:val="yellow"/>
          </w:rPr>
          <w:delText xml:space="preserve"> can be applied to further datasets and experi</w:delText>
        </w:r>
        <w:r w:rsidR="009C30FE" w:rsidRPr="00C51516" w:rsidDel="00092C8C">
          <w:rPr>
            <w:highlight w:val="yellow"/>
          </w:rPr>
          <w:delText>ments.</w:delText>
        </w:r>
        <w:r w:rsidR="0050199A" w:rsidRPr="00C51516" w:rsidDel="00092C8C">
          <w:rPr>
            <w:highlight w:val="yellow"/>
          </w:rPr>
          <w:delText xml:space="preserve"> </w:delText>
        </w:r>
      </w:del>
      <w:del w:id="420" w:author="Yoav Ram" w:date="2018-11-29T15:11:00Z">
        <w:r w:rsidR="003B18C6" w:rsidDel="00C828BF">
          <w:rPr>
            <w:highlight w:val="yellow"/>
          </w:rPr>
          <w:delText>Indeed</w:delText>
        </w:r>
        <w:r w:rsidR="0050199A" w:rsidRPr="00C51516" w:rsidDel="00C828BF">
          <w:rPr>
            <w:highlight w:val="yellow"/>
          </w:rPr>
          <w:delText xml:space="preserve">, our approach has </w:delText>
        </w:r>
        <w:r w:rsidR="003B18C6" w:rsidDel="00C828BF">
          <w:rPr>
            <w:highlight w:val="yellow"/>
          </w:rPr>
          <w:delText xml:space="preserve">already </w:delText>
        </w:r>
        <w:r w:rsidR="0050199A" w:rsidRPr="00C51516" w:rsidDel="00C828BF">
          <w:rPr>
            <w:highlight w:val="yellow"/>
          </w:rPr>
          <w:delText xml:space="preserve">been used to estimate </w:delText>
        </w:r>
        <w:r w:rsidR="0075268D" w:rsidRPr="00C51516" w:rsidDel="00C828BF">
          <w:rPr>
            <w:highlight w:val="yellow"/>
          </w:rPr>
          <w:delText xml:space="preserve">relative </w:delText>
        </w:r>
        <w:r w:rsidR="0050199A" w:rsidRPr="00C51516" w:rsidDel="00C828BF">
          <w:rPr>
            <w:highlight w:val="yellow"/>
          </w:rPr>
          <w:delText>fitness of</w:delText>
        </w:r>
        <w:r w:rsidR="0075268D" w:rsidRPr="00C51516" w:rsidDel="00C828BF">
          <w:rPr>
            <w:highlight w:val="yellow"/>
          </w:rPr>
          <w:delText xml:space="preserve"> an</w:delText>
        </w:r>
        <w:r w:rsidR="0050199A" w:rsidRPr="00C51516" w:rsidDel="00C828BF">
          <w:rPr>
            <w:highlight w:val="yellow"/>
          </w:rPr>
          <w:delText xml:space="preserve"> </w:delText>
        </w:r>
        <w:r w:rsidR="0075268D" w:rsidRPr="00C51516" w:rsidDel="00C828BF">
          <w:rPr>
            <w:i/>
            <w:iCs/>
            <w:highlight w:val="yellow"/>
          </w:rPr>
          <w:delText>E. coli</w:delText>
        </w:r>
        <w:r w:rsidR="0075268D" w:rsidRPr="00C51516" w:rsidDel="00C828BF">
          <w:rPr>
            <w:highlight w:val="yellow"/>
          </w:rPr>
          <w:delText xml:space="preserve"> strain in which the </w:delText>
        </w:r>
        <w:r w:rsidR="0075268D" w:rsidRPr="00C34C28" w:rsidDel="00C828BF">
          <w:rPr>
            <w:highlight w:val="yellow"/>
          </w:rPr>
          <w:delText xml:space="preserve">arginine codons CGU and CGC were edited to CGG in 60 highly-expressed genes </w:delText>
        </w:r>
        <w:r w:rsidR="0075268D" w:rsidRPr="00C34C28" w:rsidDel="00C828BF">
          <w:rPr>
            <w:highlight w:val="yellow"/>
          </w:rPr>
          <w:fldChar w:fldCharType="begin" w:fldLock="1"/>
        </w:r>
        <w:r w:rsidR="00F74E04" w:rsidDel="00C828BF">
          <w:rPr>
            <w:highlight w:val="yellow"/>
          </w:rPr>
          <w:delInstrText>ADDIN CSL_CITATION {"citationItems":[{"id":"ITEM-1","itemData":{"DOI":"10.1073/pnas.1719375115","ISSN":"0027-8424","PMID":"16005440","abstract":"BACKGROUND: Frequent electroencephalographic arousals or awakenings associated with periodic leg movements (PLM) might be responsible in part for the complaints of sleep disturbances made by patients treated with antidepressants. Past studies, however, have determined the effects of only certain limited antidepressants, generally in small numbers of subjects, and never in a head-to-head study. METHODS: A total of 274 consecutive patients taking antidepressants and 69 control subjects not taking antidepressants met criteria among patients referred for overnight diagnostic polysomnography. Periodic leg movements were visually counted and the PLM index (PLMI) was calculated. RESULTS: The venlafaxine and selective serotonin reuptake inhibitor (SSRI) groups had significantly higher mean PLMIs than control and bupropion groups. Periodic leg movement indexes at thresholds considered to be of potential clinical significance were more statistically prevalent in the SSRI and venlafaxine groups compared with the control and bupropion groups. The odds ratio of having a PLMI greater than 20 was 5.15 for the SSRI group and 5.24 for the venlafaxine group compared with the control group. CONCLUSIONS: Venlafaxine and SSRI-induced PLM are likely to be the result of enhanced serotonergic availability and secondarily decreased dopaminergic effects. The results of this study might assist in the selection of antidepressants, especially in patients with pronounced sleep complaints.","author":[{"dropping-particle":"","family":"Frumkin","given":"Idan","non-dropping-particle":"","parse-names":false,"suffix":""},{"dropping-particle":"","family":"Lajoie","given":"Marc J.","non-dropping-particle":"","parse-names":false,"suffix":""},{"dropping-particle":"","family":"Gregg","given":"Christopher J.","non-dropping-particle":"","parse-names":false,"suffix":""},{"dropping-particle":"","family":"Hornung","given":"Gil","non-dropping-particle":"","parse-names":false,"suffix":""},{"dropping-particle":"","family":"Church","given":"George M.","non-dropping-particle":"","parse-names":false,"suffix":""},{"dropping-particle":"","family":"Pilpel","given":"Yitzhak","non-dropping-particle":"","parse-names":false,"suffix":""}],"container-title":"Proceedings of the National Academy of Sciences","id":"ITEM-1","issue":"21","issued":{"date-parts":[["2018"]]},"page":"E4940-E4949","title":"Codon usage of highly expressed genes affects proteome-wide translation efficiency","type":"article-journal","volume":"115"},"uris":["http://www.mendeley.com/documents/?uuid=f9fc6e8d-2c78-4805-a19b-2bce3282e115"]}],"mendeley":{"formattedCitation":"(18)","plainTextFormattedCitation":"(18)","previouslyFormattedCitation":"(18)"},"properties":{"noteIndex":0},"schema":"https://github.com/citation-style-language/schema/raw/master/csl-citation.json"}</w:delInstrText>
        </w:r>
        <w:r w:rsidR="0075268D" w:rsidRPr="00C34C28" w:rsidDel="00C828BF">
          <w:rPr>
            <w:highlight w:val="yellow"/>
          </w:rPr>
          <w:fldChar w:fldCharType="separate"/>
        </w:r>
        <w:r w:rsidR="00667056" w:rsidRPr="00667056" w:rsidDel="00C828BF">
          <w:rPr>
            <w:noProof/>
            <w:highlight w:val="yellow"/>
          </w:rPr>
          <w:delText>(18)</w:delText>
        </w:r>
        <w:r w:rsidR="0075268D" w:rsidRPr="00C34C28" w:rsidDel="00C828BF">
          <w:rPr>
            <w:highlight w:val="yellow"/>
          </w:rPr>
          <w:fldChar w:fldCharType="end"/>
        </w:r>
        <w:r w:rsidR="0075268D" w:rsidRPr="00C34C28" w:rsidDel="00C828BF">
          <w:rPr>
            <w:highlight w:val="yellow"/>
          </w:rPr>
          <w:delText>.</w:delText>
        </w:r>
        <w:r w:rsidR="0075268D" w:rsidDel="00C828BF">
          <w:delText xml:space="preserve"> </w:delText>
        </w:r>
      </w:del>
    </w:p>
    <w:p w14:paraId="3D5813A9" w14:textId="25572D29" w:rsidR="00AD1636" w:rsidRDefault="004B3D8A" w:rsidP="00C34C28">
      <w:r w:rsidRPr="0025589C">
        <w:t xml:space="preserve">Our approach </w:t>
      </w:r>
      <w:r w:rsidR="00CD2EF9" w:rsidRPr="0025589C">
        <w:t xml:space="preserve">assumes </w:t>
      </w:r>
      <w:r w:rsidR="00AB2219" w:rsidRPr="0025589C">
        <w:t xml:space="preserve">only </w:t>
      </w:r>
      <w:r w:rsidR="00CD2EF9" w:rsidRPr="0025589C">
        <w:t xml:space="preserve">that the assayed strains grow in accordance with the growth and competition models: namely, that growth depends on </w:t>
      </w:r>
      <w:r w:rsidR="00AB2219" w:rsidRPr="0025589C">
        <w:t xml:space="preserve">availability </w:t>
      </w:r>
      <w:r w:rsidR="00AB2219">
        <w:t xml:space="preserve">of a limiting </w:t>
      </w:r>
      <w:r w:rsidR="00CD2EF9" w:rsidRPr="0025589C">
        <w:t>resource</w:t>
      </w:r>
      <w:r w:rsidR="002D0E2B" w:rsidRPr="0025589C">
        <w:t>. T</w:t>
      </w:r>
      <w:r w:rsidR="00CD2EF9" w:rsidRPr="0025589C">
        <w:t>herefore, this approach can be applied</w:t>
      </w:r>
      <w:r w:rsidR="00F4206B" w:rsidRPr="0025589C">
        <w:t xml:space="preserve"> </w:t>
      </w:r>
      <w:r w:rsidR="00510F80" w:rsidRPr="0025589C">
        <w:t xml:space="preserve">to </w:t>
      </w:r>
      <w:r w:rsidR="00CD2EF9" w:rsidRPr="0025589C">
        <w:t>data from a variety of organisms, experiments, and conditions.</w:t>
      </w:r>
      <w:r w:rsidR="00B47D12" w:rsidRPr="0025589C">
        <w:t xml:space="preserve"> </w:t>
      </w:r>
    </w:p>
    <w:p w14:paraId="718307BB" w14:textId="5F810E25" w:rsidR="00C828BF" w:rsidRPr="00643E5F" w:rsidRDefault="007A7F01" w:rsidP="00C828BF">
      <w:pPr>
        <w:pPrChange w:id="421" w:author="Yoav Ram" w:date="2018-11-29T15:17:00Z">
          <w:pPr/>
        </w:pPrChange>
      </w:pPr>
      <w:r w:rsidRPr="0025589C">
        <w:t xml:space="preserve">Growth curve experiments, in which only optical density is measured, require less effort and </w:t>
      </w:r>
      <w:r w:rsidR="008D1E85">
        <w:t xml:space="preserve">fewer </w:t>
      </w:r>
      <w:r w:rsidRPr="0025589C">
        <w:t xml:space="preserve">resources than pairwise competition experiments, in which the cell frequency or count of each strain </w:t>
      </w:r>
      <w:r w:rsidR="00B96C01" w:rsidRPr="0025589C">
        <w:t>must be determined</w:t>
      </w:r>
      <w:r w:rsidR="00FB039B" w:rsidRPr="0025589C">
        <w:t xml:space="preserve"> </w:t>
      </w:r>
      <w:r w:rsidRPr="0025589C">
        <w:fldChar w:fldCharType="begin" w:fldLock="1"/>
      </w:r>
      <w:r w:rsidR="00F74E04">
        <w:instrText>ADDIN CSL_CITATION {"citationItems":[{"id":"ITEM-1","itemData":{"DOI":"10.1371/journal.pone.0126915","ISSN":"1932-6203","author":[{"dropping-particle":"","family":"Concepción-Acevedo","given":"Jeniffer","non-dropping-particle":"","parse-names":false,"suffix":""},{"dropping-particle":"","family":"Weiss","given":"Howard N.","non-dropping-particle":"","parse-names":false,"suffix":""},{"dropping-particle":"","family":"Chaudhry","given":"Waqas Nasir","non-dropping-particle":"","parse-names":false,"suffix":""},{"dropping-particle":"","family":"Levin","given":"Bruce R.","non-dropping-particle":"","parse-names":false,"suffix":""}],"container-title":"Plos One","id":"ITEM-1","issue":"6","issued":{"date-parts":[["2015"]]},"page":"e0126915","title":"Malthusian Parameters as Estimators of the Fitness of Microbes: A Cautionary Tale about the Low Side of High Throughput","type":"article-journal","volume":"10"},"uris":["http://www.mendeley.com/documents/?uuid=ff5b14a1-2eed-4181-bbbe-e8e83a728fd8"]},{"id":"ITEM-2","itemData":{"DOI":"10.1371/journal.pone.0126210","ISSN":"1932-6203","author":[{"dropping-particle":"","family":"Wiser","given":"Michael J","non-dropping-particle":"","parse-names":false,"suffix":""},{"dropping-particle":"","family":"Lenski","given":"Richard E.","non-dropping-particle":"","parse-names":false,"suffix":""}],"container-title":"PLOS ONE","id":"ITEM-2","issue":"5","issued":{"date-parts":[["2015"]]},"page":"e0126210","title":"A Comparison of Methods to Measure Fitness in &lt;i&gt;Escherichia coli&lt;/i&gt;","type":"article-journal","volume":"10"},"uris":["http://www.mendeley.com/documents/?uuid=e02f4657-f10b-4980-a582-98ea370b5fce"]},{"id":"ITEM-3","itemData":{"DOI":"10.1126/science.1122469","ISSN":"1095-9203","PMID":"16543462","abstract":"Rapid evolution of asexual populations, such as that of cancer cells or of microorganisms developing drug resistance, can include the simultaneous spread of distinct beneficial mutations. We demonstrate that evolution in such cases is driven by the fitness effects and appearance times of only a small minority of favorable mutations. The complexity of the mutation-selection process is thereby greatly reduced, and much of the evolutionary dynamics can be encapsulated in two parameters-an effective selection coefficient and effective rate of beneficial mutations. We confirm this theoretical finding and estimate the effective parameters for evolving populations of fluorescently labeled Escherichia coli. The effective parameters constitute a simple description and provide a natural standard for comparing adaptation between species and across environments.","author":[{"dropping-particle":"","family":"Hegreness","given":"Matthew","non-dropping-particle":"","parse-names":false,"suffix":""},{"dropping-particle":"","family":"Shoresh","given":"Noam","non-dropping-particle":"","parse-names":false,"suffix":""},{"dropping-particle":"","family":"Hartl","given":"Daniel L.","non-dropping-particle":"","parse-names":false,"suffix":""},{"dropping-particle":"","family":"Kishony","given":"Roy","non-dropping-particle":"","parse-names":false,"suffix":""}],"container-title":"Science","id":"ITEM-3","issue":"5767","issued":{"date-parts":[["2006","3"]]},"note":"INTERESTING\n- Justification of the use of a standard selection coefficient in modeling asexual populations. \n- Measurements of the selection coefficient for laboratory e. coli \n- clonal interference\n- simulation - i dont understand, but what i see is that they use different distributions of mutations and get the same unimodal distribution of beneficial mutations. see Fig. 1 \n- competition of mutant clones of e coli - Fig 2. COOL.\n- comparing laboratory results with simulation\n-","page":"1615-7","title":"An equivalence principle for the incorporation of favorable mutations in asexual populations.","type":"article-journal","volume":"311"},"uris":["http://www.mendeley.com/documents/?uuid=df098aed-e9a8-43d7-8750-773e2a8a73f5"]},{"id":"ITEM-4","itemData":{"DOI":"10.1534/genetics.111.133454","ISSN":"1943-2631","PMID":"22042578","abstract":"Measuring fitness with precision is a key issue in evolutionary biology, particularly in studying mutations of small effects. It is usually thought that sampling error and drift prevent precise measurement of very small fitness effects. We circumvented these limits by using a new combined approach to measuring and analyzing fitness. We estimated the mutational fitness effect (MFE) of three independent mini-Tn10 transposon insertion mutations by conducting competition experiments in large populations of Escherichia coli under controlled laboratory conditions. Using flow cytometry to assess genotype frequencies from very large samples alleviated the problem of sampling error, while the effect of drift was controlled by using large populations and massive replication of fitness measures. Furthermore, with a set of four competition experiments between ancestral and mutant genotypes, we were able to decompose fitness measures into four estimated parameters that account for fitness effects of our fluorescent marker (α), the mutation (β), epistasis between the mutation and the marker (γ), and departure from transitivity (τ). Our method allowed us to estimate mean selection coefficients to a precision of 2 × 10(-4). We also found small, but significant, epistatic interactions between the allelic effects of mutations and markers and confirmed that fitness effects were transitive in most cases. Unexpectedly, we also detected variation in measures of s that were significantly bigger than expected due to drift alone, indicating the existence of cryptic variation, even in fully controlled experiments. Overall our results indicate that selection coefficients are best understood as being distributed, representing a limit on the precision with which selection can be measured, even under controlled laboratory conditions.","author":[{"dropping-particle":"","family":"Gallet","given":"Romain","non-dropping-particle":"","parse-names":false,"suffix":""},{"dropping-particle":"","family":"Cooper","given":"Tim F.","non-dropping-particle":"","parse-names":false,"suffix":""},{"dropping-particle":"","family":"Elena","given":"Santiago F.","non-dropping-particle":"","parse-names":false,"suffix":""},{"dropping-particle":"","family":"Lenormand","given":"Thomas","non-dropping-particle":"","parse-names":false,"suffix":""}],"container-title":"Genetics","id":"ITEM-4","issue":"1","issued":{"date-parts":[["2012","1"]]},"page":"175-86","title":"Measuring selection coefficients below 10&lt;sup&gt;-3&lt;/sup&gt;: method, questions, and prospects.","type":"article-journal","volume":"190"},"uris":["http://www.mendeley.com/documents/?uuid=cd2a6eab-05bb-4921-9afc-173b5ac40b8a"]}],"mendeley":{"formattedCitation":"(2, 3, 9, 19)","plainTextFormattedCitation":"(2, 3, 9, 19)","previouslyFormattedCitation":"(2, 3, 9, 19)"},"properties":{"noteIndex":0},"schema":"https://github.com/citation-style-language/schema/raw/master/csl-citation.json"}</w:instrText>
      </w:r>
      <w:r w:rsidRPr="0025589C">
        <w:fldChar w:fldCharType="separate"/>
      </w:r>
      <w:r w:rsidR="00667056" w:rsidRPr="00667056">
        <w:rPr>
          <w:noProof/>
        </w:rPr>
        <w:t>(2, 3, 9, 19)</w:t>
      </w:r>
      <w:r w:rsidRPr="0025589C">
        <w:fldChar w:fldCharType="end"/>
      </w:r>
      <w:r w:rsidRPr="0025589C">
        <w:t>.</w:t>
      </w:r>
      <w:r w:rsidR="00525B18" w:rsidRPr="0025589C">
        <w:t xml:space="preserve"> </w:t>
      </w:r>
      <w:r w:rsidRPr="0025589C">
        <w:t xml:space="preserve">Current </w:t>
      </w:r>
      <w:r w:rsidR="00B96C01" w:rsidRPr="0025589C">
        <w:t xml:space="preserve">approaches to </w:t>
      </w:r>
      <w:r w:rsidRPr="0025589C">
        <w:t>estimati</w:t>
      </w:r>
      <w:r w:rsidR="00B96C01" w:rsidRPr="0025589C">
        <w:t xml:space="preserve">ng </w:t>
      </w:r>
      <w:r w:rsidRPr="0025589C">
        <w:t>fitness from growth curves</w:t>
      </w:r>
      <w:r w:rsidR="005E3BFE" w:rsidRPr="0025589C">
        <w:t xml:space="preserve"> mostly</w:t>
      </w:r>
      <w:r w:rsidRPr="0025589C">
        <w:t xml:space="preserve"> use </w:t>
      </w:r>
      <w:r w:rsidR="00CA59A5">
        <w:t xml:space="preserve">either </w:t>
      </w:r>
      <w:r w:rsidRPr="0025589C">
        <w:t xml:space="preserve">the growth rate </w:t>
      </w:r>
      <w:r w:rsidR="00CA59A5">
        <w:t>and/</w:t>
      </w:r>
      <w:r w:rsidR="005E3BFE" w:rsidRPr="0025589C">
        <w:t xml:space="preserve">or the maximum population density </w:t>
      </w:r>
      <w:r w:rsidRPr="0025589C">
        <w:t xml:space="preserve">as a proxy </w:t>
      </w:r>
      <w:r w:rsidR="00B96C01" w:rsidRPr="0025589C">
        <w:t xml:space="preserve">for </w:t>
      </w:r>
      <w:r w:rsidRPr="0025589C">
        <w:t>fitness</w:t>
      </w:r>
      <w:r w:rsidR="00CA59A5">
        <w:t xml:space="preserve"> </w:t>
      </w:r>
      <w:r w:rsidR="00CA59A5">
        <w:fldChar w:fldCharType="begin" w:fldLock="1"/>
      </w:r>
      <w:r w:rsidR="00C016FF">
        <w:instrText>ADDIN CSL_CITATION {"citationItems":[{"id":"ITEM-1","itemData":{"DOI":"10.1093/molbev/mst187","ISBN":"0737-4038","ISSN":"07374038","PMID":"24170494","abstract":"In the 1960s-1980s, determination of bacterial growth rates was an important tool in microbial genetics, biochemistry, molecular biology, and microbial physiology. The exciting technical developments of the 1990s and the 2000s eclipsed that tool; as a result, many investigators today lack experience with growth rate measurements. Recently, investigators in a number of areas have started to use measurements of bacterial growth rates for a variety of purposes. Those measurements have been greatly facilitated by the availability of microwell plate readers that permit the simultaneous measurements on up to 384 different cultures. Only the exponential (logarithmic) portions of the resulting growth curves are useful for determining growth rates, and manual determination of that portion and calculation of growth rates can be tedious for high-throughput purposes. Here, we introduce the program GrowthRates that uses plate reader output files to automatically determine the exponential portion of the curve and to automatically calculate the growth rate, the maximum culture density, and the duration of the growth lag phase. GrowthRates is freely available for Macintosh, Windows, and Linux. We discuss the effects of culture volume, the classical bacterial growth curve, and the differences between determinations in rich media and minimal (mineral salts) media. This protocol covers calibration of the plate reader, growth of culture inocula for both rich and minimal media, and experimental setup. As a guide to reliability, we report typical day-to-day variation in growth rates and variation within experiments with respect to position of wells within the plates.","author":[{"dropping-particle":"","family":"Hall","given":"Barry G.","non-dropping-particle":"","parse-names":false,"suffix":""},{"dropping-particle":"","family":"Acar","given":"Hande","non-dropping-particle":"","parse-names":false,"suffix":""},{"dropping-particle":"","family":"Nandipati","given":"Anna","non-dropping-particle":"","parse-names":false,"suffix":""},{"dropping-particle":"","family":"Barlow","given":"Miriam","non-dropping-particle":"","parse-names":false,"suffix":""}],"container-title":"Molecular Biology and Evolution","id":"ITEM-1","issue":"1","issued":{"date-parts":[["2014"]]},"page":"232-238","title":"Growth rates made easy","type":"article-journal","volume":"31"},"uris":["http://www.mendeley.com/documents/?uuid=f081921d-ea2b-4792-ba44-f8184b796e8d"]}],"mendeley":{"formattedCitation":"(5)","plainTextFormattedCitation":"(5)","previouslyFormattedCitation":"(5)"},"properties":{"noteIndex":0},"schema":"https://github.com/citation-style-language/schema/raw/master/csl-citation.json"}</w:instrText>
      </w:r>
      <w:r w:rsidR="00CA59A5">
        <w:fldChar w:fldCharType="separate"/>
      </w:r>
      <w:r w:rsidR="00CA59A5" w:rsidRPr="00CA59A5">
        <w:rPr>
          <w:noProof/>
        </w:rPr>
        <w:t>(5)</w:t>
      </w:r>
      <w:r w:rsidR="00CA59A5">
        <w:fldChar w:fldCharType="end"/>
      </w:r>
      <w:r w:rsidRPr="0025589C">
        <w:t xml:space="preserve">. </w:t>
      </w:r>
      <w:r w:rsidR="005E3BFE" w:rsidRPr="0025589C">
        <w:t>However, t</w:t>
      </w:r>
      <w:r w:rsidRPr="0025589C">
        <w:t>he</w:t>
      </w:r>
      <w:r w:rsidR="00CA59A5">
        <w:t>se</w:t>
      </w:r>
      <w:r w:rsidRPr="0025589C">
        <w:t xml:space="preserve"> proxies </w:t>
      </w:r>
      <w:r w:rsidR="004A703D" w:rsidRPr="0025589C">
        <w:t xml:space="preserve">for </w:t>
      </w:r>
      <w:r w:rsidRPr="0025589C">
        <w:t>fitness</w:t>
      </w:r>
      <w:r w:rsidR="005E3BFE" w:rsidRPr="0025589C">
        <w:t xml:space="preserve"> based on a single growth parameter </w:t>
      </w:r>
      <w:r w:rsidRPr="0025589C">
        <w:t xml:space="preserve">cannot capture the full scope of effects </w:t>
      </w:r>
      <w:r w:rsidR="004A703D" w:rsidRPr="0025589C">
        <w:t xml:space="preserve">that </w:t>
      </w:r>
      <w:r w:rsidRPr="0025589C">
        <w:t>contribut</w:t>
      </w:r>
      <w:r w:rsidR="004A703D" w:rsidRPr="0025589C">
        <w:t xml:space="preserve">e </w:t>
      </w:r>
      <w:r w:rsidRPr="0025589C">
        <w:t xml:space="preserve">to differences in </w:t>
      </w:r>
      <w:r w:rsidR="004A703D" w:rsidRPr="0025589C">
        <w:t xml:space="preserve">overall </w:t>
      </w:r>
      <w:r w:rsidRPr="0025589C">
        <w:t>fitness</w:t>
      </w:r>
      <w:r w:rsidR="00FB039B" w:rsidRPr="0025589C">
        <w:t xml:space="preserve"> </w:t>
      </w:r>
      <w:r w:rsidR="00624088" w:rsidRPr="0025589C">
        <w:fldChar w:fldCharType="begin" w:fldLock="1"/>
      </w:r>
      <w:r w:rsidR="00F74E04">
        <w:instrText>ADDIN CSL_CITATION {"citationItems":[{"id":"ITEM-1","itemData":{"DOI":"10.1098/rspb.2009.2099","ISBN":"1471-2954 (Electronic)\\r0962-8452 (Linking)","ISSN":"0962-8452","PMID":"20129976","abstract":"The set of single-gene deletions in yeast can be used to evaluate the effect of mutation on fitness over the whole genome. The measurement of growth in pure culture or relative growth in mixtures has confirmed that most deletions have little effect in laboratory culture. Moreover, there is a sharp distinction between lethality and a very mild impairment of growth, with very few intermediate cases. Different components of fitness, such as growth rate and yield, are positively correlated. Growth is also positively correlated across environments, although new conditions of growth usually identify a few conditionally impaired strains. Double mutants on average show alleviating epistasis, although a few per cent of combinations are synthetic lethal. The properties of the yeast deletion set provide us with the first genome-wide account of fitness, although transferring these conclusions to the field is a task for the future.","author":[{"dropping-particle":"","family":"Bell","given":"Graham","non-dropping-particle":"","parse-names":false,"suffix":""}],"container-title":"Proceedings of the Royal Society B: Biological Sciences","id":"ITEM-1","issue":"1687","issued":{"date-parts":[["2010","5","22"]]},"page":"1459-1467","title":"Experimental genomics of fitness in yeast","type":"article-journal","volume":"277"},"uris":["http://www.mendeley.com/documents/?uuid=0d5cbc2a-de7d-4c8a-84cf-b6e928687089"]},{"id":"ITEM-2","itemData":{"DOI":"10.1016/j.cub.2018.01.009","ISSN":"09609822","PMID":"29429618","abstract":"Few studies have \"quantitatively\" probed how adaptive mutations result in increased fitness. Even in simple microbial evolution experiments, with full knowledge of the underlying mutations and specific growth conditions, it is challenging to determine where within a growth-saturation cycle those fitness gains occur. A common implicit assumption is that most benefits derive from an increased exponential growth rate. Here, we instead show that, in batch serial transfer experiments, adaptive mutants' fitness gains can be dominated by benefits that are accrued in one growth cycle, but not realized until the next growth cycle. For thousands of evolved clones (most with only a single mutation), we systematically varied the lengths of fermentation, respiration, and stationary phases to assess how their fitness, as measured by barcode sequencing, depends on these phases of the growth-saturation-dilution cycles. These data revealed that, whereas all adaptive lineages gained similar and modest benefits from fermentation, most of the benefits for the highest fitness mutants came instead from the time spent in respiration. From monoculture and high-resolution pairwise fitness competition experiments for a dozen of these clones, we determined that the benefits \"accrued\" during respiration are only largely \"realized\" later as a shorter duration of lag phase in the following growth cycle. These results reveal hidden complexities of the adaptive process even under ostensibly simple evolutionary conditions, in which fitness gains can accrue during time spent in a growth phase with little cell division, and reveal that the memory of those gains can be realized in the subsequent growth cycle.","author":[{"dropping-particle":"","family":"Li","given":"Yuping","non-dropping-particle":"","parse-names":false,"suffix":""},{"dropping-particle":"","family":"Venkataram","given":"Sandeep","non-dropping-particle":"","parse-names":false,"suffix":""},{"dropping-particle":"","family":"Agarwala","given":"Atish","non-dropping-particle":"","parse-names":false,"suffix":""},{"dropping-particle":"","family":"Dunn","given":"Barbara","non-dropping-particle":"","parse-names":false,"suffix":""},{"dropping-particle":"","family":"Petrov","given":"Dmitri A.","non-dropping-particle":"","parse-names":false,"suffix":""},{"dropping-particle":"","family":"Sherlock","given":"Gavin","non-dropping-particle":"","parse-names":false,"suffix":""},{"dropping-particle":"","family":"Fisher","given":"Daniel S.","non-dropping-particle":"","parse-names":false,"suffix":""}],"container-title":"Current Biology","id":"ITEM-2","issue":"4","issued":{"date-parts":[["2018","2","19"]]},"page":"515-525.e6","publisher":"Elsevier Ltd.","title":"Hidden Complexity of Yeast Adaptation under Simple Evolutionary Conditions","type":"article-journal","volume":"28"},"uris":["http://www.mendeley.com/documents/?uuid=b8b76fa5-b417-4dcb-82b1-c6055257821a"]}],"mendeley":{"formattedCitation":"(20, 21)","plainTextFormattedCitation":"(20, 21)","previouslyFormattedCitation":"(20, 21)"},"properties":{"noteIndex":0},"schema":"https://github.com/citation-style-language/schema/raw/master/csl-citation.json"}</w:instrText>
      </w:r>
      <w:r w:rsidR="00624088" w:rsidRPr="0025589C">
        <w:fldChar w:fldCharType="separate"/>
      </w:r>
      <w:r w:rsidR="00667056" w:rsidRPr="00667056">
        <w:rPr>
          <w:noProof/>
        </w:rPr>
        <w:t>(20, 21)</w:t>
      </w:r>
      <w:r w:rsidR="00624088" w:rsidRPr="0025589C">
        <w:fldChar w:fldCharType="end"/>
      </w:r>
      <w:r w:rsidR="00205988" w:rsidRPr="0025589C">
        <w:t>.</w:t>
      </w:r>
      <w:r w:rsidR="00CA59A5">
        <w:t xml:space="preserve"> Most obviously, they fail to account for the lag and deceleration </w:t>
      </w:r>
      <w:r w:rsidR="00CA59A5" w:rsidRPr="00A9402F">
        <w:t>phases of growth.</w:t>
      </w:r>
      <w:r w:rsidR="00414445" w:rsidRPr="00A9402F">
        <w:t xml:space="preserve"> </w:t>
      </w:r>
      <w:r w:rsidR="005756F6" w:rsidRPr="00A9402F">
        <w:t xml:space="preserve">In contrast, our new approach integrates several growth phases, allowing a more accurate estimation of relative growth and fitness from growth curve data. Different growth phases can also be integrated into a single parameter by measuring or calculating the </w:t>
      </w:r>
      <w:r w:rsidR="005756F6" w:rsidRPr="00A9402F">
        <w:rPr>
          <w:i/>
          <w:iCs/>
        </w:rPr>
        <w:t>area under the cur</w:t>
      </w:r>
      <w:r w:rsidR="005756F6" w:rsidRPr="00A9402F">
        <w:t xml:space="preserve">ve (AUC) </w:t>
      </w:r>
      <w:r w:rsidR="008D1E85">
        <w:t xml:space="preserve">for the mono-culture </w:t>
      </w:r>
      <w:r w:rsidR="005756F6" w:rsidRPr="00A9402F">
        <w:t>growth curve</w:t>
      </w:r>
      <w:r w:rsidR="008D1E85">
        <w:t>s</w:t>
      </w:r>
      <w:r w:rsidR="005756F6" w:rsidRPr="00A9402F">
        <w:t xml:space="preserve"> </w:t>
      </w:r>
      <w:r w:rsidR="005756F6" w:rsidRPr="00A9402F">
        <w:fldChar w:fldCharType="begin" w:fldLock="1"/>
      </w:r>
      <w:r w:rsidR="00667056">
        <w:instrText>ADDIN CSL_CITATION {"citationItems":[{"id":"ITEM-1","itemData":{"DOI":"10.1186/s12859-016-1016-7","ISSN":"14712105","PMID":"27094401","abstract":"BACKGROUND: Plate readers can measure the growth curves of many microbial strains in a high-throughput fashion. The hundreds of absorbance readings collected simultaneously for hundreds of samples create technical hurdles for data analysis.\\n\\nRESULTS: Growthcurver summarizes the growth characteristics of microbial growth curve experiments conducted in a plate reader. The data are fitted to a standard form of the logistic equation, and the parameters have clear interpretations on population-level characteristics, like doubling time, carrying capacity, and growth rate.\\n\\nCONCLUSIONS: Growthcurver is an easy-to-use R package available for installation from the Comprehensive R Archive Network (CRAN). The source code is available under the GNU General Public License and can be obtained from Github (Sprouffske K, Growthcurver sourcecode, 2016).","author":[{"dropping-particle":"","family":"Sprouffske","given":"Kathleen","non-dropping-particle":"","parse-names":false,"suffix":""},{"dropping-particle":"","family":"Wagner","given":"Andreas","non-dropping-particle":"","parse-names":false,"suffix":""}],"container-title":"BMC Bioinformatics","id":"ITEM-1","issue":"1","issued":{"date-parts":[["2016"]]},"page":"17-20","publisher":"BMC Bioinformatics","title":"Growthcurver: An R package for obtaining interpretable metrics from microbial growth curves","type":"article-journal","volume":"17"},"uris":["http://www.mendeley.com/documents/?uuid=a51127e5-1c9e-407b-9a68-3e7e3de0adf3"]}],"mendeley":{"formattedCitation":"(22)","plainTextFormattedCitation":"(22)","previouslyFormattedCitation":"(22)"},"properties":{"noteIndex":0},"schema":"https://github.com/citation-style-language/schema/raw/master/csl-citation.json"}</w:instrText>
      </w:r>
      <w:r w:rsidR="005756F6" w:rsidRPr="00A9402F">
        <w:fldChar w:fldCharType="separate"/>
      </w:r>
      <w:r w:rsidR="0075268D" w:rsidRPr="0075268D">
        <w:rPr>
          <w:noProof/>
        </w:rPr>
        <w:t>(22)</w:t>
      </w:r>
      <w:r w:rsidR="005756F6" w:rsidRPr="00A9402F">
        <w:fldChar w:fldCharType="end"/>
      </w:r>
      <w:r w:rsidR="008D1E85">
        <w:t xml:space="preserve">, see </w:t>
      </w:r>
      <w:r w:rsidR="008D1E85">
        <w:rPr>
          <w:b/>
          <w:bCs/>
        </w:rPr>
        <w:t>Figure 3</w:t>
      </w:r>
      <w:r w:rsidR="005756F6" w:rsidRPr="00A9402F">
        <w:t xml:space="preserve">. This approach is easy to understand and to implement, and the AUC seems to correlate with both the growth rate and the maximum density </w:t>
      </w:r>
      <w:r w:rsidR="005756F6" w:rsidRPr="00A9402F">
        <w:fldChar w:fldCharType="begin" w:fldLock="1"/>
      </w:r>
      <w:r w:rsidR="00667056">
        <w:instrText>ADDIN CSL_CITATION {"citationItems":[{"id":"ITEM-1","itemData":{"DOI":"10.1186/s12859-016-1016-7","ISSN":"14712105","PMID":"27094401","abstract":"BACKGROUND: Plate readers can measure the growth curves of many microbial strains in a high-throughput fashion. The hundreds of absorbance readings collected simultaneously for hundreds of samples create technical hurdles for data analysis.\\n\\nRESULTS: Growthcurver summarizes the growth characteristics of microbial growth curve experiments conducted in a plate reader. The data are fitted to a standard form of the logistic equation, and the parameters have clear interpretations on population-level characteristics, like doubling time, carrying capacity, and growth rate.\\n\\nCONCLUSIONS: Growthcurver is an easy-to-use R package available for installation from the Comprehensive R Archive Network (CRAN). The source code is available under the GNU General Public License and can be obtained from Github (Sprouffske K, Growthcurver sourcecode, 2016).","author":[{"dropping-particle":"","family":"Sprouffske","given":"Kathleen","non-dropping-particle":"","parse-names":false,"suffix":""},{"dropping-particle":"","family":"Wagner","given":"Andreas","non-dropping-particle":"","parse-names":false,"suffix":""}],"container-title":"BMC Bioinformatics","id":"ITEM-1","issue":"1","issued":{"date-parts":[["2016"]]},"page":"17-20","publisher":"BMC Bioinformatics","title":"Growthcurver: An R package for obtaining interpretable metrics from microbial growth curves","type":"article-journal","volume":"17"},"uris":["http://www.mendeley.com/documents/?uuid=a51127e5-1c9e-407b-9a68-3e7e3de0adf3"]}],"mendeley":{"formattedCitation":"(22)","plainTextFormattedCitation":"(22)","previouslyFormattedCitation":"(22)"},"properties":{"noteIndex":0},"schema":"https://github.com/citation-style-language/schema/raw/master/csl-citation.json"}</w:instrText>
      </w:r>
      <w:r w:rsidR="005756F6" w:rsidRPr="00A9402F">
        <w:fldChar w:fldCharType="separate"/>
      </w:r>
      <w:r w:rsidR="0075268D" w:rsidRPr="0075268D">
        <w:rPr>
          <w:noProof/>
        </w:rPr>
        <w:t>(22)</w:t>
      </w:r>
      <w:r w:rsidR="005756F6" w:rsidRPr="00A9402F">
        <w:fldChar w:fldCharType="end"/>
      </w:r>
      <w:r w:rsidR="005756F6" w:rsidRPr="00A9402F">
        <w:t xml:space="preserve">. But the biological interpretation of the AUC, how it is </w:t>
      </w:r>
      <w:r w:rsidR="005756F6" w:rsidRPr="00643E5F">
        <w:t>affected by the different growth parameters, and how it affects relative fitness</w:t>
      </w:r>
      <w:r w:rsidR="00D35BFD" w:rsidRPr="00643E5F">
        <w:t xml:space="preserve"> and competitions results</w:t>
      </w:r>
      <w:r w:rsidR="005756F6" w:rsidRPr="00643E5F">
        <w:t xml:space="preserve">, is unclear. </w:t>
      </w:r>
    </w:p>
    <w:p w14:paraId="3A5201AB" w14:textId="13F5EE6E" w:rsidR="00257F74" w:rsidRDefault="00390455" w:rsidP="00C34C28">
      <w:r w:rsidRPr="00C828BF">
        <w:rPr>
          <w:rPrChange w:id="422" w:author="Yoav Ram" w:date="2018-11-29T15:18:00Z">
            <w:rPr>
              <w:highlight w:val="yellow"/>
            </w:rPr>
          </w:rPrChange>
        </w:rPr>
        <w:t xml:space="preserve">Our approach is useful even for laboratories that have considerable experience </w:t>
      </w:r>
      <w:r w:rsidR="003B18C6" w:rsidRPr="00C828BF">
        <w:rPr>
          <w:rPrChange w:id="423" w:author="Yoav Ram" w:date="2018-11-29T15:18:00Z">
            <w:rPr>
              <w:highlight w:val="yellow"/>
            </w:rPr>
          </w:rPrChange>
        </w:rPr>
        <w:t>performing</w:t>
      </w:r>
      <w:r w:rsidRPr="00C828BF">
        <w:rPr>
          <w:rPrChange w:id="424" w:author="Yoav Ram" w:date="2018-11-29T15:18:00Z">
            <w:rPr>
              <w:highlight w:val="yellow"/>
            </w:rPr>
          </w:rPrChange>
        </w:rPr>
        <w:t xml:space="preserve"> competition experiments. First, </w:t>
      </w:r>
      <w:del w:id="425" w:author="Yoav Ram" w:date="2018-11-29T15:19:00Z">
        <w:r w:rsidRPr="00C828BF" w:rsidDel="00C828BF">
          <w:rPr>
            <w:rPrChange w:id="426" w:author="Yoav Ram" w:date="2018-11-29T15:18:00Z">
              <w:rPr>
                <w:highlight w:val="yellow"/>
              </w:rPr>
            </w:rPrChange>
          </w:rPr>
          <w:delText xml:space="preserve">it can be used to predict </w:delText>
        </w:r>
        <w:r w:rsidR="00E318D0" w:rsidRPr="00C828BF" w:rsidDel="00C828BF">
          <w:rPr>
            <w:rPrChange w:id="427" w:author="Yoav Ram" w:date="2018-11-29T15:18:00Z">
              <w:rPr>
                <w:highlight w:val="yellow"/>
              </w:rPr>
            </w:rPrChange>
          </w:rPr>
          <w:delText xml:space="preserve">mixed growth </w:delText>
        </w:r>
        <w:r w:rsidR="003B18C6" w:rsidRPr="00C828BF" w:rsidDel="00C828BF">
          <w:rPr>
            <w:rPrChange w:id="428" w:author="Yoav Ram" w:date="2018-11-29T15:18:00Z">
              <w:rPr>
                <w:highlight w:val="yellow"/>
              </w:rPr>
            </w:rPrChange>
          </w:rPr>
          <w:delText>even if it is very hard or im</w:delText>
        </w:r>
        <w:r w:rsidR="00E318D0" w:rsidRPr="00C828BF" w:rsidDel="00C828BF">
          <w:rPr>
            <w:rPrChange w:id="429" w:author="Yoav Ram" w:date="2018-11-29T15:18:00Z">
              <w:rPr>
                <w:highlight w:val="yellow"/>
              </w:rPr>
            </w:rPrChange>
          </w:rPr>
          <w:delText xml:space="preserve">possible to insert phenotypic or genetic markers to the strains in question, for example with </w:delText>
        </w:r>
        <w:r w:rsidRPr="00C828BF" w:rsidDel="00C828BF">
          <w:rPr>
            <w:rPrChange w:id="430" w:author="Yoav Ram" w:date="2018-11-29T15:18:00Z">
              <w:rPr>
                <w:highlight w:val="yellow"/>
              </w:rPr>
            </w:rPrChange>
          </w:rPr>
          <w:delText>non-model organisms</w:delText>
        </w:r>
        <w:r w:rsidR="00E318D0" w:rsidRPr="00C828BF" w:rsidDel="00C828BF">
          <w:rPr>
            <w:rPrChange w:id="431" w:author="Yoav Ram" w:date="2018-11-29T15:18:00Z">
              <w:rPr>
                <w:highlight w:val="yellow"/>
              </w:rPr>
            </w:rPrChange>
          </w:rPr>
          <w:delText xml:space="preserve">. Second, </w:delText>
        </w:r>
      </w:del>
      <w:r w:rsidR="00E318D0" w:rsidRPr="00C828BF">
        <w:rPr>
          <w:rPrChange w:id="432" w:author="Yoav Ram" w:date="2018-11-29T15:18:00Z">
            <w:rPr>
              <w:highlight w:val="yellow"/>
            </w:rPr>
          </w:rPrChange>
        </w:rPr>
        <w:t xml:space="preserve">our approach is useful for predicting results of competitions that </w:t>
      </w:r>
      <w:r w:rsidR="003B18C6" w:rsidRPr="00C828BF">
        <w:rPr>
          <w:rPrChange w:id="433" w:author="Yoav Ram" w:date="2018-11-29T15:18:00Z">
            <w:rPr>
              <w:highlight w:val="yellow"/>
            </w:rPr>
          </w:rPrChange>
        </w:rPr>
        <w:t>are impossible to</w:t>
      </w:r>
      <w:r w:rsidR="00E318D0" w:rsidRPr="00C828BF">
        <w:rPr>
          <w:rPrChange w:id="434" w:author="Yoav Ram" w:date="2018-11-29T15:18:00Z">
            <w:rPr>
              <w:highlight w:val="yellow"/>
            </w:rPr>
          </w:rPrChange>
        </w:rPr>
        <w:t xml:space="preserve"> perform. We demonstrate</w:t>
      </w:r>
      <w:r w:rsidR="003B18C6" w:rsidRPr="00C828BF">
        <w:rPr>
          <w:rPrChange w:id="435" w:author="Yoav Ram" w:date="2018-11-29T15:18:00Z">
            <w:rPr>
              <w:highlight w:val="yellow"/>
            </w:rPr>
          </w:rPrChange>
        </w:rPr>
        <w:t>d</w:t>
      </w:r>
      <w:r w:rsidR="00E318D0" w:rsidRPr="00C828BF">
        <w:rPr>
          <w:rPrChange w:id="436" w:author="Yoav Ram" w:date="2018-11-29T15:18:00Z">
            <w:rPr>
              <w:highlight w:val="yellow"/>
            </w:rPr>
          </w:rPrChange>
        </w:rPr>
        <w:t xml:space="preserve"> this by measuring growth of an </w:t>
      </w:r>
      <w:r w:rsidR="00E318D0" w:rsidRPr="00C828BF">
        <w:rPr>
          <w:i/>
          <w:iCs/>
          <w:rPrChange w:id="437" w:author="Yoav Ram" w:date="2018-11-29T15:18:00Z">
            <w:rPr>
              <w:i/>
              <w:iCs/>
              <w:highlight w:val="yellow"/>
            </w:rPr>
          </w:rPrChange>
        </w:rPr>
        <w:t>E. coli</w:t>
      </w:r>
      <w:r w:rsidR="00E318D0" w:rsidRPr="00C828BF">
        <w:rPr>
          <w:rPrChange w:id="438" w:author="Yoav Ram" w:date="2018-11-29T15:18:00Z">
            <w:rPr>
              <w:highlight w:val="yellow"/>
            </w:rPr>
          </w:rPrChange>
        </w:rPr>
        <w:t xml:space="preserve"> strain with or without IPTG, which induces expression of the </w:t>
      </w:r>
      <w:r w:rsidR="00E318D0" w:rsidRPr="00C828BF">
        <w:rPr>
          <w:i/>
          <w:iCs/>
          <w:rPrChange w:id="439" w:author="Yoav Ram" w:date="2018-11-29T15:18:00Z">
            <w:rPr>
              <w:i/>
              <w:iCs/>
              <w:highlight w:val="yellow"/>
            </w:rPr>
          </w:rPrChange>
        </w:rPr>
        <w:t>lac</w:t>
      </w:r>
      <w:r w:rsidR="00E318D0" w:rsidRPr="00C828BF">
        <w:rPr>
          <w:rPrChange w:id="440" w:author="Yoav Ram" w:date="2018-11-29T15:18:00Z">
            <w:rPr>
              <w:highlight w:val="yellow"/>
            </w:rPr>
          </w:rPrChange>
        </w:rPr>
        <w:t xml:space="preserve"> operon. </w:t>
      </w:r>
      <w:del w:id="441" w:author="Yoav Ram" w:date="2018-11-29T15:12:00Z">
        <w:r w:rsidR="00E318D0" w:rsidRPr="00C828BF" w:rsidDel="00C828BF">
          <w:rPr>
            <w:rPrChange w:id="442" w:author="Yoav Ram" w:date="2018-11-29T15:18:00Z">
              <w:rPr>
                <w:highlight w:val="yellow"/>
              </w:rPr>
            </w:rPrChange>
          </w:rPr>
          <w:delText>Then, w</w:delText>
        </w:r>
      </w:del>
      <w:ins w:id="443" w:author="Yoav Ram" w:date="2018-11-29T15:12:00Z">
        <w:r w:rsidR="00C828BF" w:rsidRPr="00C828BF">
          <w:rPr>
            <w:rPrChange w:id="444" w:author="Yoav Ram" w:date="2018-11-29T15:18:00Z">
              <w:rPr>
                <w:highlight w:val="yellow"/>
              </w:rPr>
            </w:rPrChange>
          </w:rPr>
          <w:t>W</w:t>
        </w:r>
      </w:ins>
      <w:r w:rsidR="00E318D0" w:rsidRPr="00C828BF">
        <w:rPr>
          <w:rPrChange w:id="445" w:author="Yoav Ram" w:date="2018-11-29T15:18:00Z">
            <w:rPr>
              <w:highlight w:val="yellow"/>
            </w:rPr>
          </w:rPrChange>
        </w:rPr>
        <w:t>e use</w:t>
      </w:r>
      <w:r w:rsidR="003B18C6" w:rsidRPr="00C828BF">
        <w:rPr>
          <w:rPrChange w:id="446" w:author="Yoav Ram" w:date="2018-11-29T15:18:00Z">
            <w:rPr>
              <w:highlight w:val="yellow"/>
            </w:rPr>
          </w:rPrChange>
        </w:rPr>
        <w:t>d</w:t>
      </w:r>
      <w:r w:rsidR="00E318D0" w:rsidRPr="00C828BF">
        <w:rPr>
          <w:rPrChange w:id="447" w:author="Yoav Ram" w:date="2018-11-29T15:18:00Z">
            <w:rPr>
              <w:highlight w:val="yellow"/>
            </w:rPr>
          </w:rPrChange>
        </w:rPr>
        <w:t xml:space="preserve"> our </w:t>
      </w:r>
      <w:r w:rsidR="003B18C6" w:rsidRPr="00C828BF">
        <w:rPr>
          <w:rPrChange w:id="448" w:author="Yoav Ram" w:date="2018-11-29T15:18:00Z">
            <w:rPr>
              <w:highlight w:val="yellow"/>
            </w:rPr>
          </w:rPrChange>
        </w:rPr>
        <w:t xml:space="preserve">computational approach to </w:t>
      </w:r>
      <w:r w:rsidR="00E318D0" w:rsidRPr="00C828BF">
        <w:rPr>
          <w:rPrChange w:id="449" w:author="Yoav Ram" w:date="2018-11-29T15:18:00Z">
            <w:rPr>
              <w:highlight w:val="yellow"/>
            </w:rPr>
          </w:rPrChange>
        </w:rPr>
        <w:t>predict how two populations of this strain would  grow if it was possible to compete them in a mixed culture while keeping their IPTG exposure</w:t>
      </w:r>
      <w:r w:rsidR="003B18C6" w:rsidRPr="00C828BF">
        <w:rPr>
          <w:rPrChange w:id="450" w:author="Yoav Ram" w:date="2018-11-29T15:18:00Z">
            <w:rPr>
              <w:highlight w:val="yellow"/>
            </w:rPr>
          </w:rPrChange>
        </w:rPr>
        <w:t>s</w:t>
      </w:r>
      <w:r w:rsidR="00E318D0" w:rsidRPr="00C828BF">
        <w:rPr>
          <w:rPrChange w:id="451" w:author="Yoav Ram" w:date="2018-11-29T15:18:00Z">
            <w:rPr>
              <w:highlight w:val="yellow"/>
            </w:rPr>
          </w:rPrChange>
        </w:rPr>
        <w:t xml:space="preserve"> different. </w:t>
      </w:r>
      <w:del w:id="452" w:author="Yoav Ram" w:date="2018-11-29T15:12:00Z">
        <w:r w:rsidR="00E318D0" w:rsidRPr="00C828BF" w:rsidDel="00C828BF">
          <w:rPr>
            <w:rPrChange w:id="453" w:author="Yoav Ram" w:date="2018-11-29T15:18:00Z">
              <w:rPr>
                <w:highlight w:val="yellow"/>
              </w:rPr>
            </w:rPrChange>
          </w:rPr>
          <w:delText>Finally, w</w:delText>
        </w:r>
      </w:del>
      <w:ins w:id="454" w:author="Yoav Ram" w:date="2018-11-29T15:12:00Z">
        <w:r w:rsidR="00C828BF" w:rsidRPr="00C828BF">
          <w:rPr>
            <w:rPrChange w:id="455" w:author="Yoav Ram" w:date="2018-11-29T15:18:00Z">
              <w:rPr>
                <w:highlight w:val="yellow"/>
              </w:rPr>
            </w:rPrChange>
          </w:rPr>
          <w:t>W</w:t>
        </w:r>
      </w:ins>
      <w:r w:rsidR="00E318D0" w:rsidRPr="00C828BF">
        <w:rPr>
          <w:rPrChange w:id="456" w:author="Yoav Ram" w:date="2018-11-29T15:18:00Z">
            <w:rPr>
              <w:highlight w:val="yellow"/>
            </w:rPr>
          </w:rPrChange>
        </w:rPr>
        <w:t xml:space="preserve">e </w:t>
      </w:r>
      <w:ins w:id="457" w:author="Yoav Ram" w:date="2018-11-29T15:12:00Z">
        <w:r w:rsidR="00C828BF" w:rsidRPr="00C828BF">
          <w:rPr>
            <w:rPrChange w:id="458" w:author="Yoav Ram" w:date="2018-11-29T15:18:00Z">
              <w:rPr>
                <w:highlight w:val="yellow"/>
              </w:rPr>
            </w:rPrChange>
          </w:rPr>
          <w:t xml:space="preserve">then </w:t>
        </w:r>
      </w:ins>
      <w:r w:rsidR="00E318D0" w:rsidRPr="00C828BF">
        <w:rPr>
          <w:rPrChange w:id="459" w:author="Yoav Ram" w:date="2018-11-29T15:18:00Z">
            <w:rPr>
              <w:highlight w:val="yellow"/>
            </w:rPr>
          </w:rPrChange>
        </w:rPr>
        <w:t xml:space="preserve">used </w:t>
      </w:r>
      <w:r w:rsidR="003B18C6" w:rsidRPr="00C828BF">
        <w:rPr>
          <w:rPrChange w:id="460" w:author="Yoav Ram" w:date="2018-11-29T15:18:00Z">
            <w:rPr>
              <w:highlight w:val="yellow"/>
            </w:rPr>
          </w:rPrChange>
        </w:rPr>
        <w:t xml:space="preserve">this </w:t>
      </w:r>
      <w:r w:rsidR="00E318D0" w:rsidRPr="00C828BF">
        <w:rPr>
          <w:rPrChange w:id="461" w:author="Yoav Ram" w:date="2018-11-29T15:18:00Z">
            <w:rPr>
              <w:highlight w:val="yellow"/>
            </w:rPr>
          </w:rPrChange>
        </w:rPr>
        <w:t xml:space="preserve">prediction to estimate the fitness cost of expressing the </w:t>
      </w:r>
      <w:r w:rsidR="00E318D0" w:rsidRPr="00C828BF">
        <w:rPr>
          <w:i/>
          <w:iCs/>
          <w:rPrChange w:id="462" w:author="Yoav Ram" w:date="2018-11-29T15:18:00Z">
            <w:rPr>
              <w:i/>
              <w:iCs/>
              <w:highlight w:val="yellow"/>
            </w:rPr>
          </w:rPrChange>
        </w:rPr>
        <w:t>lac</w:t>
      </w:r>
      <w:r w:rsidR="00E318D0" w:rsidRPr="00C828BF">
        <w:rPr>
          <w:rPrChange w:id="463" w:author="Yoav Ram" w:date="2018-11-29T15:18:00Z">
            <w:rPr>
              <w:highlight w:val="yellow"/>
            </w:rPr>
          </w:rPrChange>
        </w:rPr>
        <w:t xml:space="preserve"> proteins</w:t>
      </w:r>
      <w:r w:rsidR="003B18C6" w:rsidRPr="00C828BF">
        <w:rPr>
          <w:rPrChange w:id="464" w:author="Yoav Ram" w:date="2018-11-29T15:18:00Z">
            <w:rPr>
              <w:highlight w:val="yellow"/>
            </w:rPr>
          </w:rPrChange>
        </w:rPr>
        <w:t xml:space="preserve"> (</w:t>
      </w:r>
      <w:r w:rsidR="003B18C6" w:rsidRPr="00C828BF">
        <w:rPr>
          <w:b/>
          <w:bCs/>
          <w:rPrChange w:id="465" w:author="Yoav Ram" w:date="2018-11-29T15:18:00Z">
            <w:rPr>
              <w:b/>
              <w:bCs/>
              <w:highlight w:val="yellow"/>
            </w:rPr>
          </w:rPrChange>
        </w:rPr>
        <w:fldChar w:fldCharType="begin"/>
      </w:r>
      <w:r w:rsidR="003B18C6" w:rsidRPr="00C828BF">
        <w:rPr>
          <w:b/>
          <w:bCs/>
          <w:rPrChange w:id="466" w:author="Yoav Ram" w:date="2018-11-29T15:18:00Z">
            <w:rPr>
              <w:b/>
              <w:bCs/>
              <w:highlight w:val="yellow"/>
            </w:rPr>
          </w:rPrChange>
        </w:rPr>
        <w:instrText xml:space="preserve"> REF _Ref529890310 \h  \* MERGEFORMAT </w:instrText>
      </w:r>
      <w:r w:rsidR="003B18C6" w:rsidRPr="00C828BF">
        <w:rPr>
          <w:b/>
          <w:bCs/>
          <w:rPrChange w:id="467" w:author="Yoav Ram" w:date="2018-11-29T15:18:00Z">
            <w:rPr>
              <w:b/>
              <w:bCs/>
              <w:highlight w:val="yellow"/>
            </w:rPr>
          </w:rPrChange>
        </w:rPr>
      </w:r>
      <w:r w:rsidR="003B18C6" w:rsidRPr="00C828BF">
        <w:rPr>
          <w:b/>
          <w:bCs/>
          <w:rPrChange w:id="468" w:author="Yoav Ram" w:date="2018-11-29T15:18:00Z">
            <w:rPr>
              <w:b/>
              <w:bCs/>
              <w:highlight w:val="yellow"/>
            </w:rPr>
          </w:rPrChange>
        </w:rPr>
        <w:fldChar w:fldCharType="separate"/>
      </w:r>
      <w:r w:rsidR="003B18C6" w:rsidRPr="00C828BF">
        <w:rPr>
          <w:b/>
          <w:bCs/>
          <w:color w:val="000000" w:themeColor="text1"/>
          <w:sz w:val="22"/>
          <w:szCs w:val="22"/>
          <w:rPrChange w:id="469" w:author="Yoav Ram" w:date="2018-11-29T15:18:00Z">
            <w:rPr>
              <w:b/>
              <w:bCs/>
              <w:color w:val="000000" w:themeColor="text1"/>
              <w:sz w:val="22"/>
              <w:szCs w:val="22"/>
            </w:rPr>
          </w:rPrChange>
        </w:rPr>
        <w:t>Figure 7</w:t>
      </w:r>
      <w:r w:rsidR="003B18C6" w:rsidRPr="00C828BF">
        <w:rPr>
          <w:b/>
          <w:bCs/>
          <w:rPrChange w:id="470" w:author="Yoav Ram" w:date="2018-11-29T15:18:00Z">
            <w:rPr>
              <w:b/>
              <w:bCs/>
              <w:highlight w:val="yellow"/>
            </w:rPr>
          </w:rPrChange>
        </w:rPr>
        <w:fldChar w:fldCharType="end"/>
      </w:r>
      <w:r w:rsidR="003B18C6" w:rsidRPr="00C828BF">
        <w:rPr>
          <w:rPrChange w:id="471" w:author="Yoav Ram" w:date="2018-11-29T15:18:00Z">
            <w:rPr>
              <w:highlight w:val="yellow"/>
            </w:rPr>
          </w:rPrChange>
        </w:rPr>
        <w:t>)</w:t>
      </w:r>
      <w:r w:rsidR="00E318D0" w:rsidRPr="00C828BF">
        <w:rPr>
          <w:rPrChange w:id="472" w:author="Yoav Ram" w:date="2018-11-29T15:18:00Z">
            <w:rPr>
              <w:highlight w:val="yellow"/>
            </w:rPr>
          </w:rPrChange>
        </w:rPr>
        <w:t xml:space="preserve">. </w:t>
      </w:r>
      <w:r w:rsidR="00D5398E" w:rsidRPr="00C828BF">
        <w:rPr>
          <w:rPrChange w:id="473" w:author="Yoav Ram" w:date="2018-11-29T15:18:00Z">
            <w:rPr>
              <w:highlight w:val="yellow"/>
            </w:rPr>
          </w:rPrChange>
        </w:rPr>
        <w:t xml:space="preserve">We suggest </w:t>
      </w:r>
      <w:r w:rsidR="003B18C6" w:rsidRPr="00C828BF">
        <w:rPr>
          <w:rPrChange w:id="474" w:author="Yoav Ram" w:date="2018-11-29T15:18:00Z">
            <w:rPr>
              <w:highlight w:val="yellow"/>
            </w:rPr>
          </w:rPrChange>
        </w:rPr>
        <w:t xml:space="preserve">that </w:t>
      </w:r>
      <w:r w:rsidR="00D5398E" w:rsidRPr="00C828BF">
        <w:rPr>
          <w:rPrChange w:id="475" w:author="Yoav Ram" w:date="2018-11-29T15:18:00Z">
            <w:rPr>
              <w:highlight w:val="yellow"/>
            </w:rPr>
          </w:rPrChange>
        </w:rPr>
        <w:t xml:space="preserve">our approach </w:t>
      </w:r>
      <w:r w:rsidR="003B18C6" w:rsidRPr="00C828BF">
        <w:rPr>
          <w:rPrChange w:id="476" w:author="Yoav Ram" w:date="2018-11-29T15:18:00Z">
            <w:rPr>
              <w:highlight w:val="yellow"/>
            </w:rPr>
          </w:rPrChange>
        </w:rPr>
        <w:t xml:space="preserve">be </w:t>
      </w:r>
      <w:r w:rsidR="00D5398E" w:rsidRPr="00C828BF">
        <w:rPr>
          <w:rPrChange w:id="477" w:author="Yoav Ram" w:date="2018-11-29T15:18:00Z">
            <w:rPr>
              <w:highlight w:val="yellow"/>
            </w:rPr>
          </w:rPrChange>
        </w:rPr>
        <w:t>can similarly applied to predict the relative growth of strains experiencing different drug or nutrient concentrations.</w:t>
      </w:r>
      <w:r w:rsidR="00BE030C" w:rsidRPr="00C828BF">
        <w:rPr>
          <w:rPrChange w:id="478" w:author="Yoav Ram" w:date="2018-11-29T15:18:00Z">
            <w:rPr/>
          </w:rPrChange>
        </w:rPr>
        <w:t xml:space="preserve"> </w:t>
      </w:r>
      <w:ins w:id="479" w:author="Yoav Ram" w:date="2018-11-29T15:19:00Z">
        <w:r w:rsidR="00C828BF">
          <w:t xml:space="preserve">Second, </w:t>
        </w:r>
        <w:r w:rsidR="00C828BF" w:rsidRPr="001A67B6">
          <w:t xml:space="preserve">it can be used to predict mixed growth even if it is very hard or impossible to insert phenotypic or genetic markers to the strains in question, for example with non-model organisms. </w:t>
        </w:r>
      </w:ins>
      <w:r w:rsidR="00E318D0" w:rsidRPr="00C828BF">
        <w:rPr>
          <w:rPrChange w:id="480" w:author="Yoav Ram" w:date="2018-11-29T15:18:00Z">
            <w:rPr/>
          </w:rPrChange>
        </w:rPr>
        <w:t xml:space="preserve">Third, even </w:t>
      </w:r>
      <w:r w:rsidR="005756F6" w:rsidRPr="00C828BF">
        <w:rPr>
          <w:rPrChange w:id="481" w:author="Yoav Ram" w:date="2018-11-29T15:18:00Z">
            <w:rPr/>
          </w:rPrChange>
        </w:rPr>
        <w:t>when competition experiments can be performed, they cannot explain how differences in fitness</w:t>
      </w:r>
      <w:r w:rsidR="005756F6" w:rsidRPr="00643E5F">
        <w:t xml:space="preserve"> relate to differences in growth: is strain 1 fitter than strain 2 due to faster growth rate or due to shorter lag phase? By inferring relative fitness from growth parameters, our approach sheds light on the source of differences in fitness. Furthermore, one can change specific growth parameters and simulate competitions, thereby </w:t>
      </w:r>
      <w:r w:rsidR="00D35BFD" w:rsidRPr="00643E5F">
        <w:t>predicting</w:t>
      </w:r>
      <w:r w:rsidR="005756F6" w:rsidRPr="00643E5F">
        <w:t xml:space="preserve"> the effect</w:t>
      </w:r>
      <w:r w:rsidR="007D15C7" w:rsidRPr="00643E5F">
        <w:t>s</w:t>
      </w:r>
      <w:r w:rsidR="005756F6" w:rsidRPr="00643E5F">
        <w:t xml:space="preserve"> of </w:t>
      </w:r>
      <w:r w:rsidR="00A9402F" w:rsidRPr="00643E5F">
        <w:t>such changes</w:t>
      </w:r>
      <w:r w:rsidR="005756F6" w:rsidRPr="00643E5F">
        <w:t xml:space="preserve"> on competitions. </w:t>
      </w:r>
    </w:p>
    <w:p w14:paraId="7DAB55D9" w14:textId="4F116F5A" w:rsidR="00BE030C" w:rsidRPr="0025589C" w:rsidRDefault="00257F74" w:rsidP="00C34C28">
      <w:r w:rsidRPr="00F22259">
        <w:lastRenderedPageBreak/>
        <w:t xml:space="preserve">Another interesting approach </w:t>
      </w:r>
      <w:r w:rsidR="00F35683">
        <w:t>to</w:t>
      </w:r>
      <w:r w:rsidR="00F35683" w:rsidRPr="00F22259">
        <w:t xml:space="preserve"> </w:t>
      </w:r>
      <w:r w:rsidRPr="00F22259">
        <w:t xml:space="preserve">relating differences in growth during different growth phases to fitness has recently been described by Li et al. (11). This work </w:t>
      </w:r>
      <w:r w:rsidR="00E423B2" w:rsidRPr="00F22259">
        <w:t>assumes</w:t>
      </w:r>
      <w:r w:rsidRPr="00F22259">
        <w:t xml:space="preserve"> that if a </w:t>
      </w:r>
      <w:r w:rsidR="00E423B2" w:rsidRPr="00F22259">
        <w:t>strain</w:t>
      </w:r>
      <w:r w:rsidRPr="00F22259">
        <w:t xml:space="preserve"> grows faster in </w:t>
      </w:r>
      <w:r w:rsidR="00E423B2" w:rsidRPr="00F22259">
        <w:t xml:space="preserve">a specific </w:t>
      </w:r>
      <w:r w:rsidRPr="00F22259">
        <w:t xml:space="preserve">growth </w:t>
      </w:r>
      <w:r w:rsidR="00E423B2" w:rsidRPr="00F22259">
        <w:t>phase, prolonging</w:t>
      </w:r>
      <w:r w:rsidRPr="00F22259">
        <w:t xml:space="preserve"> that phase while keeping other phases </w:t>
      </w:r>
      <w:r w:rsidR="00E423B2" w:rsidRPr="00F22259">
        <w:t xml:space="preserve">fixed will increase the strain’s relative </w:t>
      </w:r>
      <w:r w:rsidRPr="00F22259">
        <w:t>fitness. “Fitness profiles” – measurements of relative fitness with systematically varied growth phase</w:t>
      </w:r>
      <w:r w:rsidR="00F22259" w:rsidRPr="00F22259">
        <w:t xml:space="preserve"> duration</w:t>
      </w:r>
      <w:r w:rsidRPr="00F22259">
        <w:t>s</w:t>
      </w:r>
      <w:r w:rsidR="00F22259" w:rsidRPr="00F22259">
        <w:t xml:space="preserve"> </w:t>
      </w:r>
      <w:r w:rsidRPr="00F22259">
        <w:t xml:space="preserve">– were characterized and used to find the underlying cause of fitness gain in strains that previously evolved </w:t>
      </w:r>
      <w:r w:rsidR="00FE67CC">
        <w:t>in</w:t>
      </w:r>
      <w:r w:rsidRPr="00F22259">
        <w:t xml:space="preserve"> a glucose-limited environment.</w:t>
      </w:r>
      <w:r w:rsidR="00F22259">
        <w:t xml:space="preserve"> </w:t>
      </w:r>
      <w:r w:rsidR="007E1ADA" w:rsidRPr="00643E5F">
        <w:t>This is a very promising approach, but also very labor intensive and expensive compared to our approach.</w:t>
      </w:r>
    </w:p>
    <w:p w14:paraId="666C5538" w14:textId="3071713C" w:rsidR="00096E8A" w:rsidRPr="0025589C" w:rsidRDefault="00833635" w:rsidP="00C34C28">
      <w:r w:rsidRPr="0025589C">
        <w:t>We have released</w:t>
      </w:r>
      <w:r w:rsidR="004B3D8A" w:rsidRPr="0025589C">
        <w:t xml:space="preserve"> </w:t>
      </w:r>
      <w:r w:rsidR="004B3D8A" w:rsidRPr="0025589C">
        <w:rPr>
          <w:i/>
          <w:iCs/>
        </w:rPr>
        <w:t>Curveball</w:t>
      </w:r>
      <w:r w:rsidR="004B3D8A" w:rsidRPr="0025589C">
        <w:t>,</w:t>
      </w:r>
      <w:r w:rsidRPr="0025589C">
        <w:t xml:space="preserve"> an open-source software package which implements </w:t>
      </w:r>
      <w:r w:rsidR="004B3D8A" w:rsidRPr="0025589C">
        <w:t xml:space="preserve">our new approach </w:t>
      </w:r>
      <w:r w:rsidRPr="0025589C">
        <w:t>(</w:t>
      </w:r>
      <w:hyperlink r:id="rId15" w:history="1">
        <w:r w:rsidRPr="0025589C">
          <w:rPr>
            <w:rStyle w:val="Hyperlink"/>
          </w:rPr>
          <w:t>http://curveball.yoavram.com</w:t>
        </w:r>
      </w:hyperlink>
      <w:r w:rsidRPr="0025589C">
        <w:t>). This software is written in Python</w:t>
      </w:r>
      <w:r w:rsidR="00FB039B" w:rsidRPr="0025589C">
        <w:t xml:space="preserve"> </w:t>
      </w:r>
      <w:r w:rsidRPr="0025589C">
        <w:fldChar w:fldCharType="begin" w:fldLock="1"/>
      </w:r>
      <w:r w:rsidR="00667056">
        <w:instrText>ADDIN CSL_CITATION {"citationItems":[{"id":"ITEM-1","itemData":{"author":[{"dropping-particle":"","family":"Rossum","given":"Guido","non-dropping-particle":"Van","parse-names":false,"suffix":""},{"dropping-particle":"","family":"others","given":"","non-dropping-particle":"","parse-names":false,"suffix":""}],"container-title":"USENIX Annual Technical Conference","id":"ITEM-1","issued":{"date-parts":[["2007"]]},"title":"Python Programming Language.","type":"paper-conference"},"uris":["http://www.mendeley.com/documents/?uuid=93df79a9-55dd-427f-8aa0-45b586c4be37"]}],"mendeley":{"formattedCitation":"(23)","plainTextFormattedCitation":"(23)","previouslyFormattedCitation":"(23)"},"properties":{"noteIndex":0},"schema":"https://github.com/citation-style-language/schema/raw/master/csl-citation.json"}</w:instrText>
      </w:r>
      <w:r w:rsidRPr="0025589C">
        <w:fldChar w:fldCharType="separate"/>
      </w:r>
      <w:r w:rsidR="0075268D" w:rsidRPr="0075268D">
        <w:rPr>
          <w:noProof/>
        </w:rPr>
        <w:t>(23)</w:t>
      </w:r>
      <w:r w:rsidRPr="0025589C">
        <w:fldChar w:fldCharType="end"/>
      </w:r>
      <w:r w:rsidR="005327AF">
        <w:t>, an open-source and free programming language,</w:t>
      </w:r>
      <w:r w:rsidRPr="0025589C" w:rsidDel="00912FD4">
        <w:t xml:space="preserve"> </w:t>
      </w:r>
      <w:r w:rsidRPr="0025589C">
        <w:t xml:space="preserve">and includes a user interface that does not require prior knowledge in </w:t>
      </w:r>
      <w:r w:rsidRPr="00C828BF">
        <w:rPr>
          <w:rPrChange w:id="482" w:author="Yoav Ram" w:date="2018-11-29T15:22:00Z">
            <w:rPr/>
          </w:rPrChange>
        </w:rPr>
        <w:t>programming.</w:t>
      </w:r>
      <w:r w:rsidR="00C51516" w:rsidRPr="00C828BF">
        <w:rPr>
          <w:rPrChange w:id="483" w:author="Yoav Ram" w:date="2018-11-29T15:22:00Z">
            <w:rPr/>
          </w:rPrChange>
        </w:rPr>
        <w:t xml:space="preserve"> </w:t>
      </w:r>
      <w:r w:rsidR="00F80842" w:rsidRPr="00C828BF">
        <w:rPr>
          <w:i/>
          <w:iCs/>
          <w:rPrChange w:id="484" w:author="Yoav Ram" w:date="2018-11-29T15:22:00Z">
            <w:rPr>
              <w:i/>
              <w:iCs/>
              <w:highlight w:val="yellow"/>
            </w:rPr>
          </w:rPrChange>
        </w:rPr>
        <w:t>Curveball</w:t>
      </w:r>
      <w:r w:rsidR="00F80842" w:rsidRPr="00C828BF">
        <w:rPr>
          <w:rPrChange w:id="485" w:author="Yoav Ram" w:date="2018-11-29T15:22:00Z">
            <w:rPr>
              <w:highlight w:val="yellow"/>
            </w:rPr>
          </w:rPrChange>
        </w:rPr>
        <w:t xml:space="preserve"> </w:t>
      </w:r>
      <w:r w:rsidR="00C51516" w:rsidRPr="00C828BF">
        <w:rPr>
          <w:rPrChange w:id="486" w:author="Yoav Ram" w:date="2018-11-29T15:22:00Z">
            <w:rPr>
              <w:highlight w:val="yellow"/>
            </w:rPr>
          </w:rPrChange>
        </w:rPr>
        <w:t xml:space="preserve">has already been successfully used to estimate relative fitness in </w:t>
      </w:r>
      <w:r w:rsidR="00C51516" w:rsidRPr="00C828BF">
        <w:rPr>
          <w:i/>
          <w:iCs/>
          <w:rPrChange w:id="487" w:author="Yoav Ram" w:date="2018-11-29T15:22:00Z">
            <w:rPr>
              <w:i/>
              <w:iCs/>
              <w:highlight w:val="yellow"/>
            </w:rPr>
          </w:rPrChange>
        </w:rPr>
        <w:t xml:space="preserve">E. coli </w:t>
      </w:r>
      <w:r w:rsidR="00C51516" w:rsidRPr="00C828BF">
        <w:rPr>
          <w:rPrChange w:id="488" w:author="Yoav Ram" w:date="2018-11-29T15:22:00Z">
            <w:rPr>
              <w:highlight w:val="yellow"/>
            </w:rPr>
          </w:rPrChange>
        </w:rPr>
        <w:fldChar w:fldCharType="begin" w:fldLock="1"/>
      </w:r>
      <w:r w:rsidR="00F74E04" w:rsidRPr="00C828BF">
        <w:rPr>
          <w:rPrChange w:id="489" w:author="Yoav Ram" w:date="2018-11-29T15:22:00Z">
            <w:rPr>
              <w:highlight w:val="yellow"/>
            </w:rPr>
          </w:rPrChange>
        </w:rPr>
        <w:instrText>ADDIN CSL_CITATION {"citationItems":[{"id":"ITEM-1","itemData":{"DOI":"10.1073/pnas.1719375115","ISSN":"0027-8424","PMID":"16005440","abstract":"BACKGROUND: Frequent electroencephalographic arousals or awakenings associated with periodic leg movements (PLM) might be responsible in part for the complaints of sleep disturbances made by patients treated with antidepressants. Past studies, however, have determined the effects of only certain limited antidepressants, generally in small numbers of subjects, and never in a head-to-head study. METHODS: A total of 274 consecutive patients taking antidepressants and 69 control subjects not taking antidepressants met criteria among patients referred for overnight diagnostic polysomnography. Periodic leg movements were visually counted and the PLM index (PLMI) was calculated. RESULTS: The venlafaxine and selective serotonin reuptake inhibitor (SSRI) groups had significantly higher mean PLMIs than control and bupropion groups. Periodic leg movement indexes at thresholds considered to be of potential clinical significance were more statistically prevalent in the SSRI and venlafaxine groups compared with the control and bupropion groups. The odds ratio of having a PLMI greater than 20 was 5.15 for the SSRI group and 5.24 for the venlafaxine group compared with the control group. CONCLUSIONS: Venlafaxine and SSRI-induced PLM are likely to be the result of enhanced serotonergic availability and secondarily decreased dopaminergic effects. The results of this study might assist in the selection of antidepressants, especially in patients with pronounced sleep complaints.","author":[{"dropping-particle":"","family":"Frumkin","given":"Idan","non-dropping-particle":"","parse-names":false,"suffix":""},{"dropping-particle":"","family":"Lajoie","given":"Marc J.","non-dropping-particle":"","parse-names":false,"suffix":""},{"dropping-particle":"","family":"Gregg","given":"Christopher J.","non-dropping-particle":"","parse-names":false,"suffix":""},{"dropping-particle":"","family":"Hornung","given":"Gil","non-dropping-particle":"","parse-names":false,"suffix":""},{"dropping-particle":"","family":"Church","given":"George M.","non-dropping-particle":"","parse-names":false,"suffix":""},{"dropping-particle":"","family":"Pilpel","given":"Yitzhak","non-dropping-particle":"","parse-names":false,"suffix":""}],"container-title":"Proceedings of the National Academy of Sciences","id":"ITEM-1","issue":"21","issued":{"date-parts":[["2018"]]},"page":"E4940-E4949","title":"Codon usage of highly expressed genes affects proteome-wide translation efficiency","type":"article-journal","volume":"115"},"uris":["http://www.mendeley.com/documents/?uuid=f9fc6e8d-2c78-4805-a19b-2bce3282e115"]}],"mendeley":{"formattedCitation":"(18)","plainTextFormattedCitation":"(18)","previouslyFormattedCitation":"(18)"},"properties":{"noteIndex":0},"schema":"https://github.com/citation-style-language/schema/raw/master/csl-citation.json"}</w:instrText>
      </w:r>
      <w:r w:rsidR="00C51516" w:rsidRPr="00C828BF">
        <w:rPr>
          <w:rPrChange w:id="490" w:author="Yoav Ram" w:date="2018-11-29T15:22:00Z">
            <w:rPr>
              <w:highlight w:val="yellow"/>
            </w:rPr>
          </w:rPrChange>
        </w:rPr>
        <w:fldChar w:fldCharType="separate"/>
      </w:r>
      <w:r w:rsidR="00667056" w:rsidRPr="00C828BF">
        <w:rPr>
          <w:noProof/>
          <w:rPrChange w:id="491" w:author="Yoav Ram" w:date="2018-11-29T15:22:00Z">
            <w:rPr>
              <w:noProof/>
              <w:highlight w:val="yellow"/>
            </w:rPr>
          </w:rPrChange>
        </w:rPr>
        <w:t>(18)</w:t>
      </w:r>
      <w:r w:rsidR="00C51516" w:rsidRPr="00C828BF">
        <w:rPr>
          <w:rPrChange w:id="492" w:author="Yoav Ram" w:date="2018-11-29T15:22:00Z">
            <w:rPr>
              <w:highlight w:val="yellow"/>
            </w:rPr>
          </w:rPrChange>
        </w:rPr>
        <w:fldChar w:fldCharType="end"/>
      </w:r>
      <w:r w:rsidR="00C51516" w:rsidRPr="00C828BF">
        <w:rPr>
          <w:rPrChange w:id="493" w:author="Yoav Ram" w:date="2018-11-29T15:22:00Z">
            <w:rPr>
              <w:highlight w:val="yellow"/>
            </w:rPr>
          </w:rPrChange>
        </w:rPr>
        <w:t>.</w:t>
      </w:r>
      <w:r w:rsidRPr="00C828BF">
        <w:rPr>
          <w:rPrChange w:id="494" w:author="Yoav Ram" w:date="2018-11-29T15:22:00Z">
            <w:rPr/>
          </w:rPrChange>
        </w:rPr>
        <w:t xml:space="preserve"> It is </w:t>
      </w:r>
      <w:r w:rsidRPr="00C828BF">
        <w:rPr>
          <w:i/>
          <w:iCs/>
          <w:rPrChange w:id="495" w:author="Yoav Ram" w:date="2018-11-29T15:22:00Z">
            <w:rPr>
              <w:i/>
              <w:iCs/>
            </w:rPr>
          </w:rPrChange>
        </w:rPr>
        <w:t>free</w:t>
      </w:r>
      <w:r w:rsidRPr="00C828BF">
        <w:rPr>
          <w:rPrChange w:id="496" w:author="Yoav Ram" w:date="2018-11-29T15:22:00Z">
            <w:rPr/>
          </w:rPrChange>
        </w:rPr>
        <w:t xml:space="preserve"> and</w:t>
      </w:r>
      <w:r w:rsidRPr="0025589C">
        <w:t xml:space="preserve"> </w:t>
      </w:r>
      <w:r w:rsidRPr="00D35BFD">
        <w:rPr>
          <w:i/>
          <w:iCs/>
        </w:rPr>
        <w:t>open</w:t>
      </w:r>
      <w:r w:rsidR="000F53ED">
        <w:t xml:space="preserve"> (i.e. </w:t>
      </w:r>
      <w:proofErr w:type="spellStart"/>
      <w:r w:rsidR="000F53ED">
        <w:rPr>
          <w:i/>
          <w:iCs/>
        </w:rPr>
        <w:t>libre</w:t>
      </w:r>
      <w:proofErr w:type="spellEnd"/>
      <w:r w:rsidR="000F53ED">
        <w:t xml:space="preserve"> and </w:t>
      </w:r>
      <w:r w:rsidR="000F53ED">
        <w:rPr>
          <w:i/>
          <w:iCs/>
        </w:rPr>
        <w:t>gratis</w:t>
      </w:r>
      <w:r w:rsidR="000F53ED">
        <w:t>)</w:t>
      </w:r>
      <w:r w:rsidRPr="0025589C">
        <w:t xml:space="preserve">, </w:t>
      </w:r>
      <w:r w:rsidR="00E541DF">
        <w:t>so</w:t>
      </w:r>
      <w:r w:rsidRPr="0025589C">
        <w:t xml:space="preserve"> that additional data formats, growth and competition models, and other analyses </w:t>
      </w:r>
      <w:r w:rsidR="00F80842">
        <w:t>could</w:t>
      </w:r>
      <w:r w:rsidR="00F80842" w:rsidRPr="0025589C">
        <w:t xml:space="preserve"> </w:t>
      </w:r>
      <w:r w:rsidRPr="0025589C">
        <w:t>be added by the community to extend its utility.</w:t>
      </w:r>
    </w:p>
    <w:p w14:paraId="24785C74" w14:textId="77777777" w:rsidR="007A7F01" w:rsidRPr="0025589C" w:rsidRDefault="007A7F01" w:rsidP="00C34C28">
      <w:pPr>
        <w:pStyle w:val="Heading2"/>
        <w:spacing w:line="360" w:lineRule="auto"/>
        <w:ind w:firstLine="284"/>
      </w:pPr>
      <w:r w:rsidRPr="0025589C">
        <w:t>Conclusions</w:t>
      </w:r>
    </w:p>
    <w:p w14:paraId="0ED019BF" w14:textId="52454734" w:rsidR="007942A2" w:rsidRPr="0025589C" w:rsidRDefault="007A7F01" w:rsidP="00C34C28">
      <w:r w:rsidRPr="0025589C">
        <w:t xml:space="preserve">We developed and tested a new </w:t>
      </w:r>
      <w:r w:rsidR="00740A2F" w:rsidRPr="0025589C">
        <w:t xml:space="preserve">approach </w:t>
      </w:r>
      <w:r w:rsidR="003E1692">
        <w:t>for</w:t>
      </w:r>
      <w:r w:rsidR="003E1692" w:rsidRPr="0025589C">
        <w:t xml:space="preserve"> analyz</w:t>
      </w:r>
      <w:r w:rsidR="003E1692">
        <w:t>ing</w:t>
      </w:r>
      <w:r w:rsidR="003E1692" w:rsidRPr="0025589C">
        <w:t xml:space="preserve"> </w:t>
      </w:r>
      <w:r w:rsidRPr="0025589C">
        <w:t>growth curve</w:t>
      </w:r>
      <w:r w:rsidR="000D44AC" w:rsidRPr="0025589C">
        <w:t xml:space="preserve"> data</w:t>
      </w:r>
      <w:r w:rsidRPr="0025589C">
        <w:t xml:space="preserve">, </w:t>
      </w:r>
      <w:r w:rsidR="004A703D" w:rsidRPr="0025589C">
        <w:t xml:space="preserve">and applied it to </w:t>
      </w:r>
      <w:r w:rsidRPr="0025589C">
        <w:t xml:space="preserve">predict </w:t>
      </w:r>
      <w:r w:rsidR="00CA59A5">
        <w:t xml:space="preserve">the relative </w:t>
      </w:r>
      <w:r w:rsidRPr="0025589C">
        <w:t>growth</w:t>
      </w:r>
      <w:r w:rsidR="008E66B1">
        <w:t xml:space="preserve"> and fitness</w:t>
      </w:r>
      <w:r w:rsidRPr="0025589C">
        <w:t xml:space="preserve"> </w:t>
      </w:r>
      <w:r w:rsidR="004A703D" w:rsidRPr="0025589C">
        <w:t>of individual</w:t>
      </w:r>
      <w:r w:rsidR="000D44AC" w:rsidRPr="0025589C">
        <w:t xml:space="preserve"> </w:t>
      </w:r>
      <w:r w:rsidR="004A703D" w:rsidRPr="0025589C">
        <w:t>s</w:t>
      </w:r>
      <w:r w:rsidR="000D44AC" w:rsidRPr="0025589C">
        <w:t>trains</w:t>
      </w:r>
      <w:r w:rsidR="004A703D" w:rsidRPr="0025589C">
        <w:t xml:space="preserve"> within</w:t>
      </w:r>
      <w:r w:rsidRPr="0025589C">
        <w:t xml:space="preserve"> </w:t>
      </w:r>
      <w:r w:rsidR="000D44AC" w:rsidRPr="0025589C">
        <w:t xml:space="preserve">a </w:t>
      </w:r>
      <w:r w:rsidRPr="0025589C">
        <w:t xml:space="preserve">mixed culture. </w:t>
      </w:r>
      <w:r w:rsidR="004A703D" w:rsidRPr="0025589C">
        <w:t>Th</w:t>
      </w:r>
      <w:r w:rsidR="00740A2F" w:rsidRPr="0025589C">
        <w:t xml:space="preserve">is approach can </w:t>
      </w:r>
      <w:r w:rsidR="00FB039B" w:rsidRPr="0025589C">
        <w:t>improve</w:t>
      </w:r>
      <w:r w:rsidRPr="0025589C">
        <w:t xml:space="preserve"> fitness estimation from growth curve</w:t>
      </w:r>
      <w:r w:rsidR="000D44AC" w:rsidRPr="0025589C">
        <w:t xml:space="preserve"> data</w:t>
      </w:r>
      <w:r w:rsidRPr="0025589C">
        <w:t xml:space="preserve">, has a clear biological interpretation, and can be used to predict and interpret growth in a mixed culture and </w:t>
      </w:r>
      <w:r w:rsidR="008E3515" w:rsidRPr="0025589C">
        <w:t xml:space="preserve">results of </w:t>
      </w:r>
      <w:r w:rsidRPr="0025589C">
        <w:t>competition experiments.</w:t>
      </w:r>
      <w:bookmarkStart w:id="497" w:name="_Ref439853427"/>
    </w:p>
    <w:p w14:paraId="605BF98C" w14:textId="77777777" w:rsidR="00643E5F" w:rsidRDefault="00643E5F" w:rsidP="00C34C28">
      <w:pPr>
        <w:spacing w:after="200"/>
        <w:rPr>
          <w:rFonts w:eastAsiaTheme="majorEastAsia"/>
          <w:b/>
          <w:bCs/>
          <w:kern w:val="32"/>
          <w:sz w:val="28"/>
          <w:szCs w:val="28"/>
        </w:rPr>
      </w:pPr>
      <w:bookmarkStart w:id="498" w:name="_Ref455590789"/>
      <w:r>
        <w:br w:type="page"/>
      </w:r>
    </w:p>
    <w:p w14:paraId="607869F5" w14:textId="70895A59" w:rsidR="007A7F01" w:rsidRPr="0025589C" w:rsidRDefault="007A7F01" w:rsidP="00C34C28">
      <w:pPr>
        <w:pStyle w:val="Heading1"/>
        <w:spacing w:line="360" w:lineRule="auto"/>
        <w:ind w:firstLine="284"/>
      </w:pPr>
      <w:bookmarkStart w:id="499" w:name="_Ref529956456"/>
      <w:r w:rsidRPr="0025589C">
        <w:lastRenderedPageBreak/>
        <w:t>Materials and Methods</w:t>
      </w:r>
      <w:bookmarkEnd w:id="497"/>
      <w:bookmarkEnd w:id="498"/>
      <w:bookmarkEnd w:id="499"/>
    </w:p>
    <w:p w14:paraId="6840A7B2" w14:textId="4468887A" w:rsidR="00EC4487" w:rsidRPr="00EC4487" w:rsidRDefault="007A7F01" w:rsidP="00C34C28">
      <w:r w:rsidRPr="0025589C">
        <w:rPr>
          <w:b/>
          <w:bCs/>
        </w:rPr>
        <w:t>Strains and plasmids</w:t>
      </w:r>
      <w:del w:id="500" w:author="Yoav Ram" w:date="2018-11-29T11:14:00Z">
        <w:r w:rsidR="00EC4487" w:rsidDel="002347EB">
          <w:rPr>
            <w:b/>
            <w:bCs/>
          </w:rPr>
          <w:delText xml:space="preserve">: </w:delText>
        </w:r>
      </w:del>
      <w:ins w:id="501" w:author="Yoav Ram" w:date="2018-11-29T11:14:00Z">
        <w:r w:rsidR="002347EB">
          <w:rPr>
            <w:b/>
            <w:bCs/>
          </w:rPr>
          <w:t xml:space="preserve">. </w:t>
        </w:r>
        <w:r w:rsidR="002347EB" w:rsidRPr="002347EB">
          <w:rPr>
            <w:i/>
            <w:iCs/>
            <w:rPrChange w:id="502" w:author="Yoav Ram" w:date="2018-11-29T11:14:00Z">
              <w:rPr>
                <w:b/>
                <w:bCs/>
              </w:rPr>
            </w:rPrChange>
          </w:rPr>
          <w:t>Fluorescent experiment</w:t>
        </w:r>
      </w:ins>
      <w:ins w:id="503" w:author="Yoav Ram" w:date="2018-11-29T11:15:00Z">
        <w:r w:rsidR="002347EB">
          <w:rPr>
            <w:i/>
            <w:iCs/>
          </w:rPr>
          <w:t>s</w:t>
        </w:r>
      </w:ins>
      <w:ins w:id="504" w:author="Yoav Ram" w:date="2018-11-29T11:14:00Z">
        <w:r w:rsidR="002347EB" w:rsidRPr="002347EB">
          <w:rPr>
            <w:i/>
            <w:iCs/>
            <w:rPrChange w:id="505" w:author="Yoav Ram" w:date="2018-11-29T11:14:00Z">
              <w:rPr>
                <w:b/>
                <w:bCs/>
              </w:rPr>
            </w:rPrChange>
          </w:rPr>
          <w:t>:</w:t>
        </w:r>
        <w:r w:rsidR="002347EB">
          <w:rPr>
            <w:b/>
            <w:bCs/>
          </w:rPr>
          <w:t xml:space="preserve"> </w:t>
        </w:r>
      </w:ins>
      <w:r w:rsidR="00EC4487">
        <w:rPr>
          <w:i/>
          <w:iCs/>
        </w:rPr>
        <w:t>E.</w:t>
      </w:r>
      <w:r w:rsidR="00EC4487" w:rsidRPr="0025589C">
        <w:rPr>
          <w:i/>
          <w:iCs/>
        </w:rPr>
        <w:t xml:space="preserve"> </w:t>
      </w:r>
      <w:r w:rsidRPr="0025589C">
        <w:rPr>
          <w:i/>
          <w:iCs/>
        </w:rPr>
        <w:t>coli</w:t>
      </w:r>
      <w:r w:rsidRPr="0025589C">
        <w:t xml:space="preserve"> strains </w:t>
      </w:r>
      <w:r w:rsidR="00B87DFE" w:rsidRPr="0025589C">
        <w:t xml:space="preserve">used were </w:t>
      </w:r>
      <w:r w:rsidRPr="0025589C">
        <w:t>DH5α</w:t>
      </w:r>
      <w:ins w:id="506" w:author="Yoav Ram" w:date="2018-11-29T11:22:00Z">
        <w:r w:rsidR="00085239">
          <w:t>-GFP</w:t>
        </w:r>
      </w:ins>
      <w:r w:rsidR="00CB1737" w:rsidRPr="0025589C">
        <w:t xml:space="preserve"> (Berman lab, Tel-Aviv University)</w:t>
      </w:r>
      <w:ins w:id="507" w:author="Yoav Ram" w:date="2018-11-29T11:22:00Z">
        <w:r w:rsidR="00085239">
          <w:t xml:space="preserve"> and</w:t>
        </w:r>
      </w:ins>
      <w:del w:id="508" w:author="Yoav Ram" w:date="2018-11-29T11:22:00Z">
        <w:r w:rsidRPr="0025589C" w:rsidDel="00085239">
          <w:delText>,</w:delText>
        </w:r>
      </w:del>
      <w:r w:rsidRPr="0025589C">
        <w:t xml:space="preserve"> TG1</w:t>
      </w:r>
      <w:ins w:id="509" w:author="Yoav Ram" w:date="2018-11-29T11:22:00Z">
        <w:r w:rsidR="00085239">
          <w:t>-RFP</w:t>
        </w:r>
      </w:ins>
      <w:r w:rsidR="00B030EA" w:rsidRPr="0025589C">
        <w:t xml:space="preserve"> (Ron lab, Tel-Aviv University)</w:t>
      </w:r>
      <w:ins w:id="510" w:author="Yoav Ram" w:date="2018-11-29T11:22:00Z">
        <w:r w:rsidR="00085239">
          <w:t xml:space="preserve"> in experiments A and B; and</w:t>
        </w:r>
      </w:ins>
      <w:del w:id="511" w:author="Yoav Ram" w:date="2018-11-29T11:22:00Z">
        <w:r w:rsidRPr="0025589C" w:rsidDel="00085239">
          <w:delText>,</w:delText>
        </w:r>
      </w:del>
      <w:r w:rsidRPr="0025589C">
        <w:t xml:space="preserve"> JM109</w:t>
      </w:r>
      <w:ins w:id="512" w:author="Yoav Ram" w:date="2018-11-29T11:22:00Z">
        <w:r w:rsidR="00085239">
          <w:t>-G</w:t>
        </w:r>
      </w:ins>
      <w:ins w:id="513" w:author="Yoav Ram" w:date="2018-11-29T11:23:00Z">
        <w:r w:rsidR="00085239">
          <w:t>FP</w:t>
        </w:r>
      </w:ins>
      <w:r w:rsidR="00B030EA" w:rsidRPr="0025589C">
        <w:t xml:space="preserve"> (Nir lab, Tel-Aviv University)</w:t>
      </w:r>
      <w:ins w:id="514" w:author="Yoav Ram" w:date="2018-11-29T11:22:00Z">
        <w:r w:rsidR="00085239">
          <w:t xml:space="preserve"> </w:t>
        </w:r>
      </w:ins>
      <w:del w:id="515" w:author="Yoav Ram" w:date="2018-11-29T11:22:00Z">
        <w:r w:rsidRPr="0025589C" w:rsidDel="00085239">
          <w:delText xml:space="preserve">, </w:delText>
        </w:r>
      </w:del>
      <w:r w:rsidRPr="0025589C">
        <w:t>and K12 MG1655</w:t>
      </w:r>
      <w:r w:rsidR="007942A2" w:rsidRPr="0025589C">
        <w:t>-</w:t>
      </w:r>
      <w:r w:rsidRPr="0025589C">
        <w:t>Δfnr</w:t>
      </w:r>
      <w:ins w:id="516" w:author="Yoav Ram" w:date="2018-11-29T11:23:00Z">
        <w:r w:rsidR="00085239">
          <w:t>-RFP</w:t>
        </w:r>
      </w:ins>
      <w:r w:rsidR="00B030EA" w:rsidRPr="0025589C">
        <w:t xml:space="preserve"> (Ron lab, Tel-Aviv University)</w:t>
      </w:r>
      <w:ins w:id="517" w:author="Yoav Ram" w:date="2018-11-29T11:22:00Z">
        <w:r w:rsidR="00085239">
          <w:t xml:space="preserve"> in experiment C</w:t>
        </w:r>
      </w:ins>
      <w:r w:rsidRPr="0025589C">
        <w:t xml:space="preserve">. </w:t>
      </w:r>
      <w:del w:id="518" w:author="Yoav Ram" w:date="2018-11-29T11:23:00Z">
        <w:r w:rsidRPr="0025589C" w:rsidDel="00085239">
          <w:delText>Plasmids</w:delText>
        </w:r>
        <w:r w:rsidR="001F3A92" w:rsidRPr="0025589C" w:rsidDel="00085239">
          <w:delText xml:space="preserve"> </w:delText>
        </w:r>
        <w:r w:rsidRPr="0025589C" w:rsidDel="00085239">
          <w:delText xml:space="preserve">contain a </w:delText>
        </w:r>
      </w:del>
      <w:r w:rsidRPr="0025589C">
        <w:t>GFP or RFP gene</w:t>
      </w:r>
      <w:ins w:id="519" w:author="Yoav Ram" w:date="2018-11-29T11:23:00Z">
        <w:r w:rsidR="00085239">
          <w:t>s were introduced using plasmids</w:t>
        </w:r>
      </w:ins>
      <w:del w:id="520" w:author="Yoav Ram" w:date="2018-11-29T11:23:00Z">
        <w:r w:rsidR="005327AF" w:rsidDel="00085239">
          <w:delText>,</w:delText>
        </w:r>
        <w:r w:rsidRPr="0025589C" w:rsidDel="00085239">
          <w:delText xml:space="preserve"> and genes </w:delText>
        </w:r>
      </w:del>
      <w:ins w:id="521" w:author="Yoav Ram" w:date="2018-11-29T11:23:00Z">
        <w:r w:rsidR="00085239">
          <w:t xml:space="preserve"> that also included genes </w:t>
        </w:r>
      </w:ins>
      <w:r w:rsidRPr="0025589C">
        <w:t>conferring resistance to kanamycin (</w:t>
      </w:r>
      <w:proofErr w:type="spellStart"/>
      <w:r w:rsidRPr="0025589C">
        <w:t>Kan</w:t>
      </w:r>
      <w:r w:rsidRPr="0025589C">
        <w:rPr>
          <w:vertAlign w:val="superscript"/>
        </w:rPr>
        <w:t>R</w:t>
      </w:r>
      <w:proofErr w:type="spellEnd"/>
      <w:r w:rsidRPr="0025589C">
        <w:t>) and chloramphenicol (</w:t>
      </w:r>
      <w:proofErr w:type="spellStart"/>
      <w:r w:rsidRPr="0025589C">
        <w:t>Cap</w:t>
      </w:r>
      <w:r w:rsidRPr="0025589C">
        <w:rPr>
          <w:vertAlign w:val="superscript"/>
        </w:rPr>
        <w:t>R</w:t>
      </w:r>
      <w:proofErr w:type="spellEnd"/>
      <w:r w:rsidRPr="0025589C">
        <w:t xml:space="preserve">) </w:t>
      </w:r>
      <w:r w:rsidR="00C35103" w:rsidRPr="0025589C">
        <w:t>(</w:t>
      </w:r>
      <w:r w:rsidR="000D44AC" w:rsidRPr="0025589C">
        <w:t xml:space="preserve">Milo lab, Weizmann </w:t>
      </w:r>
      <w:r w:rsidR="000D44AC" w:rsidRPr="002347EB">
        <w:rPr>
          <w:rPrChange w:id="522" w:author="Yoav Ram" w:date="2018-11-29T11:15:00Z">
            <w:rPr/>
          </w:rPrChange>
        </w:rPr>
        <w:t>Institute of Science</w:t>
      </w:r>
      <w:r w:rsidR="00FB039B" w:rsidRPr="002347EB">
        <w:rPr>
          <w:rPrChange w:id="523" w:author="Yoav Ram" w:date="2018-11-29T11:15:00Z">
            <w:rPr/>
          </w:rPrChange>
        </w:rPr>
        <w:t xml:space="preserve"> </w:t>
      </w:r>
      <w:r w:rsidR="00C35103" w:rsidRPr="002347EB">
        <w:rPr>
          <w:rPrChange w:id="524" w:author="Yoav Ram" w:date="2018-11-29T11:15:00Z">
            <w:rPr/>
          </w:rPrChange>
        </w:rPr>
        <w:fldChar w:fldCharType="begin" w:fldLock="1"/>
      </w:r>
      <w:r w:rsidR="00667056" w:rsidRPr="002347EB">
        <w:rPr>
          <w:rPrChange w:id="525" w:author="Yoav Ram" w:date="2018-11-29T11:15:00Z">
            <w:rPr/>
          </w:rPrChange>
        </w:rPr>
        <w:instrText>ADDIN CSL_CITATION {"citationItems":[{"id":"ITEM-1","itemData":{"DOI":"10.1093/nar/gkt151","ISSN":"0305-1048","author":[{"dropping-particle":"","family":"Zelcbuch","given":"L.","non-dropping-particle":"","parse-names":false,"suffix":""},{"dropping-particle":"","family":"Antonovsky","given":"N.","non-dropping-particle":"","parse-names":false,"suffix":""},{"dropping-particle":"","family":"Bar-Even","given":"A.","non-dropping-particle":"","parse-names":false,"suffix":""},{"dropping-particle":"","family":"Levin-Karp","given":"A.","non-dropping-particle":"","parse-names":false,"suffix":""},{"dropping-particle":"","family":"Barenholz","given":"U.","non-dropping-particle":"","parse-names":false,"suffix":""},{"dropping-particle":"","family":"Dayagi","given":"M.","non-dropping-particle":"","parse-names":false,"suffix":""},{"dropping-particle":"","family":"Liebermeister","given":"W.","non-dropping-particle":"","parse-names":false,"suffix":""},{"dropping-particle":"","family":"Flamholz","given":"A.","non-dropping-particle":"","parse-names":false,"suffix":""},{"dropping-particle":"","family":"Noor","given":"E.","non-dropping-particle":"","parse-names":false,"suffix":""},{"dropping-particle":"","family":"Amram","given":"S.","non-dropping-particle":"","parse-names":false,"suffix":""},{"dropping-particle":"","family":"Brandis","given":"A.","non-dropping-particle":"","parse-names":false,"suffix":""},{"dropping-particle":"","family":"Bareia","given":"T.","non-dropping-particle":"","parse-names":false,"suffix":""},{"dropping-particle":"","family":"Yofe","given":"I.","non-dropping-particle":"","parse-names":false,"suffix":""},{"dropping-particle":"","family":"Jubran","given":"H.","non-dropping-particle":"","parse-names":false,"suffix":""},{"dropping-particle":"","family":"Milo","given":"R.","non-dropping-particle":"","parse-names":false,"suffix":""}],"container-title":"Nucleic Acids Research","id":"ITEM-1","issue":"9","issued":{"date-parts":[["2013"]]},"page":"e98-e98","title":"Spanning high-dimensional expression space using ribosome-binding site combinatorics","type":"article-journal","volume":"41"},"uris":["http://www.mendeley.com/documents/?uuid=185255d4-2c34-4db4-bbbd-593223fd89bd"]}],"mendeley":{"formattedCitation":"(24)","plainTextFormattedCitation":"(24)","previouslyFormattedCitation":"(24)"},"properties":{"noteIndex":0},"schema":"https://github.com/citation-style-language/schema/raw/master/csl-citation.json"}</w:instrText>
      </w:r>
      <w:r w:rsidR="00C35103" w:rsidRPr="002347EB">
        <w:rPr>
          <w:rPrChange w:id="526" w:author="Yoav Ram" w:date="2018-11-29T11:15:00Z">
            <w:rPr/>
          </w:rPrChange>
        </w:rPr>
        <w:fldChar w:fldCharType="separate"/>
      </w:r>
      <w:r w:rsidR="0075268D" w:rsidRPr="002347EB">
        <w:rPr>
          <w:noProof/>
          <w:rPrChange w:id="527" w:author="Yoav Ram" w:date="2018-11-29T11:15:00Z">
            <w:rPr>
              <w:noProof/>
            </w:rPr>
          </w:rPrChange>
        </w:rPr>
        <w:t>(24)</w:t>
      </w:r>
      <w:r w:rsidR="00C35103" w:rsidRPr="002347EB">
        <w:rPr>
          <w:rPrChange w:id="528" w:author="Yoav Ram" w:date="2018-11-29T11:15:00Z">
            <w:rPr/>
          </w:rPrChange>
        </w:rPr>
        <w:fldChar w:fldCharType="end"/>
      </w:r>
      <w:r w:rsidR="00C35103" w:rsidRPr="002347EB">
        <w:rPr>
          <w:rPrChange w:id="529" w:author="Yoav Ram" w:date="2018-11-29T11:15:00Z">
            <w:rPr/>
          </w:rPrChange>
        </w:rPr>
        <w:t>)</w:t>
      </w:r>
      <w:r w:rsidRPr="002347EB">
        <w:rPr>
          <w:rPrChange w:id="530" w:author="Yoav Ram" w:date="2018-11-29T11:15:00Z">
            <w:rPr/>
          </w:rPrChange>
        </w:rPr>
        <w:t>.</w:t>
      </w:r>
      <w:r w:rsidR="00862800" w:rsidRPr="002347EB">
        <w:rPr>
          <w:rPrChange w:id="531" w:author="Yoav Ram" w:date="2018-11-29T11:15:00Z">
            <w:rPr/>
          </w:rPrChange>
        </w:rPr>
        <w:t xml:space="preserve"> </w:t>
      </w:r>
      <w:del w:id="532" w:author="Yoav Ram" w:date="2018-11-29T11:15:00Z">
        <w:r w:rsidR="00862800" w:rsidRPr="002347EB" w:rsidDel="002347EB">
          <w:rPr>
            <w:rPrChange w:id="533" w:author="Yoav Ram" w:date="2018-11-29T11:15:00Z">
              <w:rPr>
                <w:highlight w:val="yellow"/>
              </w:rPr>
            </w:rPrChange>
          </w:rPr>
          <w:delText xml:space="preserve">The </w:delText>
        </w:r>
      </w:del>
      <w:proofErr w:type="spellStart"/>
      <w:r w:rsidR="00862800" w:rsidRPr="002347EB">
        <w:rPr>
          <w:i/>
          <w:iCs/>
          <w:rPrChange w:id="534" w:author="Yoav Ram" w:date="2018-11-29T11:15:00Z">
            <w:rPr>
              <w:i/>
              <w:iCs/>
              <w:highlight w:val="yellow"/>
            </w:rPr>
          </w:rPrChange>
        </w:rPr>
        <w:t>lacI</w:t>
      </w:r>
      <w:proofErr w:type="spellEnd"/>
      <w:r w:rsidR="00862800" w:rsidRPr="002347EB">
        <w:rPr>
          <w:rPrChange w:id="535" w:author="Yoav Ram" w:date="2018-11-29T11:15:00Z">
            <w:rPr>
              <w:highlight w:val="yellow"/>
            </w:rPr>
          </w:rPrChange>
        </w:rPr>
        <w:t xml:space="preserve"> </w:t>
      </w:r>
      <w:ins w:id="536" w:author="Yoav Ram" w:date="2018-11-29T11:15:00Z">
        <w:r w:rsidR="002347EB" w:rsidRPr="002347EB">
          <w:rPr>
            <w:i/>
            <w:iCs/>
            <w:rPrChange w:id="537" w:author="Yoav Ram" w:date="2018-11-29T11:15:00Z">
              <w:rPr>
                <w:highlight w:val="yellow"/>
              </w:rPr>
            </w:rPrChange>
          </w:rPr>
          <w:t>experiment:</w:t>
        </w:r>
        <w:r w:rsidR="002347EB" w:rsidRPr="002347EB">
          <w:rPr>
            <w:rPrChange w:id="538" w:author="Yoav Ram" w:date="2018-11-29T11:15:00Z">
              <w:rPr>
                <w:highlight w:val="yellow"/>
              </w:rPr>
            </w:rPrChange>
          </w:rPr>
          <w:t xml:space="preserve"> </w:t>
        </w:r>
      </w:ins>
      <w:r w:rsidR="00862800" w:rsidRPr="002347EB">
        <w:rPr>
          <w:i/>
          <w:iCs/>
          <w:rPrChange w:id="539" w:author="Yoav Ram" w:date="2018-11-29T11:15:00Z">
            <w:rPr>
              <w:i/>
              <w:iCs/>
              <w:highlight w:val="yellow"/>
            </w:rPr>
          </w:rPrChange>
        </w:rPr>
        <w:t>E. coli</w:t>
      </w:r>
      <w:r w:rsidR="00862800" w:rsidRPr="002347EB">
        <w:rPr>
          <w:rPrChange w:id="540" w:author="Yoav Ram" w:date="2018-11-29T11:15:00Z">
            <w:rPr>
              <w:highlight w:val="yellow"/>
            </w:rPr>
          </w:rPrChange>
        </w:rPr>
        <w:t xml:space="preserve"> </w:t>
      </w:r>
      <w:r w:rsidR="00EC4487" w:rsidRPr="002347EB">
        <w:rPr>
          <w:rPrChange w:id="541" w:author="Yoav Ram" w:date="2018-11-29T11:15:00Z">
            <w:rPr>
              <w:highlight w:val="yellow"/>
            </w:rPr>
          </w:rPrChange>
        </w:rPr>
        <w:t xml:space="preserve">strains </w:t>
      </w:r>
      <w:r w:rsidR="00862800" w:rsidRPr="002347EB">
        <w:rPr>
          <w:rPrChange w:id="542" w:author="Yoav Ram" w:date="2018-11-29T11:15:00Z">
            <w:rPr>
              <w:highlight w:val="yellow"/>
            </w:rPr>
          </w:rPrChange>
        </w:rPr>
        <w:t xml:space="preserve">were </w:t>
      </w:r>
      <w:r w:rsidR="00EC4487" w:rsidRPr="002347EB">
        <w:rPr>
          <w:rPrChange w:id="543" w:author="Yoav Ram" w:date="2018-11-29T11:15:00Z">
            <w:rPr>
              <w:highlight w:val="yellow"/>
            </w:rPr>
          </w:rPrChange>
        </w:rPr>
        <w:t xml:space="preserve">selected from populations previously evolved by Cooper and Lenski </w:t>
      </w:r>
      <w:r w:rsidR="00EC4487" w:rsidRPr="002347EB">
        <w:rPr>
          <w:rPrChange w:id="544" w:author="Yoav Ram" w:date="2018-11-29T11:15:00Z">
            <w:rPr>
              <w:highlight w:val="yellow"/>
            </w:rPr>
          </w:rPrChange>
        </w:rPr>
        <w:fldChar w:fldCharType="begin" w:fldLock="1"/>
      </w:r>
      <w:r w:rsidR="00986895" w:rsidRPr="002347EB">
        <w:rPr>
          <w:rPrChange w:id="545" w:author="Yoav Ram" w:date="2018-11-29T11:15:00Z">
            <w:rPr>
              <w:highlight w:val="yellow"/>
            </w:rPr>
          </w:rPrChange>
        </w:rPr>
        <w:instrText>ADDIN CSL_CITATION {"citationItems":[{"id":"ITEM-1","itemData":{"DOI":"10.1186/1471-2148-10-11","ISBN":"1471-2148","ISSN":"14712148","PMID":"20070898","abstract":"Environmental conditions affect the topology of the adaptive landscape and thus the trajectories followed by evolving populations. For example, a heterogeneous environment might lead to a more rugged adaptive landscape, making it more likely that replicate populations would evolve toward distinct adaptive peaks, relative to a uniform environment. To date, the influence of environmental variability on evolutionary dynamics has received relatively little experimental study. We report findings from an experiment designed to test the effects of environmental variability on the adaptation and divergence of replicate populations of E. coli. A total of 42 populations evolved for 2000 generations in 7 environmental regimes that differed in the number, identity, and presentation of the limiting resource. Regimes were organized in two sets, having the sugars glucose and maltose singly and in combination, or glucose and lactose singly and in combination. Combinations of sugars were presented either simultaneously or as temporally fluctuating resource regimes. This design allowed us to compare the effects of resource identity and presentation on the evolutionary trajectories followed by replicate populations. After 2000 generations, the fitness of all populations had increased relative to the common ancestor, but to different extents. Populations evolved in glucose improved the least, whereas populations evolving in maltose or lactose increased the most in their respective sets. Among-population divergence also differed across regimes, with variation higher in those groups that evolved in fluctuating environments than in those that faced constant resource regimens. This divergence under the fluctuating conditions increased between 1000 and 2000 generations, consistent with replicate populations evolving toward distinct adaptive peaks. These results support the hypothesis that environmental heterogeneity can give rise to more rugged adaptive landscapes, which in turn promote evolutionary diversification. These results also demonstrate that this effect depends on the form of environmental heterogeneity, with greater divergence when the pairs of resources fluctuated temporally rather than being presented simultaneously.","author":[{"dropping-particle":"","family":"Cooper","given":"Tim F.","non-dropping-particle":"","parse-names":false,"suffix":""},{"dropping-particle":"","family":"Lenski","given":"Richard E.","non-dropping-particle":"","parse-names":false,"suffix":""}],"container-title":"BMC Evolutionary Biology","id":"ITEM-1","issue":"1","issued":{"date-parts":[["2010"]]},"title":"Experimental evolution with E. coli in diverse resource environments. I. Fluctuating environments promote divergence of replicate populations","type":"article-journal","volume":"10"},"uris":["http://www.mendeley.com/documents/?uuid=1897831f-2c24-4176-9142-f34d74c7bf86"]}],"mendeley":{"formattedCitation":"(15)","plainTextFormattedCitation":"(15)","previouslyFormattedCitation":"(15)"},"properties":{"noteIndex":0},"schema":"https://github.com/citation-style-language/schema/raw/master/csl-citation.json"}</w:instrText>
      </w:r>
      <w:r w:rsidR="00EC4487" w:rsidRPr="002347EB">
        <w:rPr>
          <w:rPrChange w:id="546" w:author="Yoav Ram" w:date="2018-11-29T11:15:00Z">
            <w:rPr>
              <w:highlight w:val="yellow"/>
            </w:rPr>
          </w:rPrChange>
        </w:rPr>
        <w:fldChar w:fldCharType="separate"/>
      </w:r>
      <w:r w:rsidR="00EC4487" w:rsidRPr="002347EB">
        <w:rPr>
          <w:noProof/>
          <w:rPrChange w:id="547" w:author="Yoav Ram" w:date="2018-11-29T11:15:00Z">
            <w:rPr>
              <w:noProof/>
              <w:highlight w:val="yellow"/>
            </w:rPr>
          </w:rPrChange>
        </w:rPr>
        <w:t>(15)</w:t>
      </w:r>
      <w:r w:rsidR="00EC4487" w:rsidRPr="002347EB">
        <w:rPr>
          <w:rPrChange w:id="548" w:author="Yoav Ram" w:date="2018-11-29T11:15:00Z">
            <w:rPr>
              <w:highlight w:val="yellow"/>
            </w:rPr>
          </w:rPrChange>
        </w:rPr>
        <w:fldChar w:fldCharType="end"/>
      </w:r>
      <w:r w:rsidR="00EC4487" w:rsidRPr="002347EB">
        <w:rPr>
          <w:rPrChange w:id="549" w:author="Yoav Ram" w:date="2018-11-29T11:15:00Z">
            <w:rPr>
              <w:highlight w:val="yellow"/>
            </w:rPr>
          </w:rPrChange>
        </w:rPr>
        <w:t>.</w:t>
      </w:r>
      <w:r w:rsidR="00EC4487">
        <w:t xml:space="preserve"> </w:t>
      </w:r>
    </w:p>
    <w:p w14:paraId="0685D757" w14:textId="78EF61AC" w:rsidR="007A7F01" w:rsidRPr="0025589C" w:rsidRDefault="00C0791B" w:rsidP="00C34C28">
      <w:r w:rsidRPr="0025589C">
        <w:rPr>
          <w:b/>
          <w:bCs/>
        </w:rPr>
        <w:t>Media.</w:t>
      </w:r>
      <w:ins w:id="550" w:author="Yoav Ram" w:date="2018-11-29T11:15:00Z">
        <w:r w:rsidR="002347EB">
          <w:rPr>
            <w:b/>
            <w:bCs/>
          </w:rPr>
          <w:t xml:space="preserve"> </w:t>
        </w:r>
        <w:r w:rsidR="002347EB" w:rsidRPr="001A67B6">
          <w:rPr>
            <w:i/>
            <w:iCs/>
          </w:rPr>
          <w:t>Fluorescent experiment:</w:t>
        </w:r>
      </w:ins>
      <w:r w:rsidRPr="0025589C">
        <w:t xml:space="preserve"> </w:t>
      </w:r>
      <w:r w:rsidR="00862800" w:rsidRPr="00862800">
        <w:t>E</w:t>
      </w:r>
      <w:r w:rsidR="007A7F01" w:rsidRPr="00862800">
        <w:t xml:space="preserve">xperiments </w:t>
      </w:r>
      <w:r w:rsidR="00862800">
        <w:t xml:space="preserve">were performed </w:t>
      </w:r>
      <w:r w:rsidR="007A7F01" w:rsidRPr="0025589C">
        <w:t>in LB media</w:t>
      </w:r>
      <w:r w:rsidR="00B87DFE" w:rsidRPr="0025589C">
        <w:t xml:space="preserve"> (</w:t>
      </w:r>
      <w:r w:rsidR="00B030EA" w:rsidRPr="0025589C">
        <w:t xml:space="preserve">5 g/L </w:t>
      </w:r>
      <w:proofErr w:type="spellStart"/>
      <w:r w:rsidR="00B030EA" w:rsidRPr="0025589C">
        <w:t>Bacto</w:t>
      </w:r>
      <w:proofErr w:type="spellEnd"/>
      <w:r w:rsidR="00B030EA" w:rsidRPr="0025589C">
        <w:t xml:space="preserve"> yeast extract (BD</w:t>
      </w:r>
      <w:r w:rsidR="006748EC" w:rsidRPr="0025589C">
        <w:t>,</w:t>
      </w:r>
      <w:r w:rsidR="00B030EA" w:rsidRPr="0025589C">
        <w:t xml:space="preserve"> 212750), 10 g/L </w:t>
      </w:r>
      <w:proofErr w:type="spellStart"/>
      <w:r w:rsidR="00B030EA" w:rsidRPr="0025589C">
        <w:t>Bacto</w:t>
      </w:r>
      <w:proofErr w:type="spellEnd"/>
      <w:r w:rsidR="00B030EA" w:rsidRPr="0025589C">
        <w:t xml:space="preserve"> Tryptone (B</w:t>
      </w:r>
      <w:r w:rsidR="0099154F" w:rsidRPr="0025589C">
        <w:t>D</w:t>
      </w:r>
      <w:r w:rsidR="008179CB" w:rsidRPr="0025589C">
        <w:t>,</w:t>
      </w:r>
      <w:r w:rsidR="0099154F" w:rsidRPr="0025589C">
        <w:t xml:space="preserve"> 211705), 10 g/L </w:t>
      </w:r>
      <w:proofErr w:type="spellStart"/>
      <w:r w:rsidR="0099154F" w:rsidRPr="0025589C">
        <w:t>NaCl</w:t>
      </w:r>
      <w:proofErr w:type="spellEnd"/>
      <w:r w:rsidR="0099154F" w:rsidRPr="0025589C">
        <w:t xml:space="preserve"> (Bio-Lab, </w:t>
      </w:r>
      <w:r w:rsidR="009E70D1" w:rsidRPr="0025589C">
        <w:t>1903</w:t>
      </w:r>
      <w:r w:rsidR="000E7382" w:rsidRPr="0025589C">
        <w:t>05</w:t>
      </w:r>
      <w:r w:rsidR="00B030EA" w:rsidRPr="0025589C">
        <w:t>), DDW 1 L</w:t>
      </w:r>
      <w:r w:rsidR="00B87DFE" w:rsidRPr="0025589C">
        <w:t>)</w:t>
      </w:r>
      <w:r w:rsidR="007A7F01" w:rsidRPr="0025589C">
        <w:t xml:space="preserve"> with 30 </w:t>
      </w:r>
      <w:proofErr w:type="spellStart"/>
      <w:r w:rsidR="007A7F01" w:rsidRPr="0025589C">
        <w:t>μg</w:t>
      </w:r>
      <w:proofErr w:type="spellEnd"/>
      <w:r w:rsidR="007A7F01" w:rsidRPr="0025589C">
        <w:t>/mL kanamycin</w:t>
      </w:r>
      <w:r w:rsidR="00B87DFE" w:rsidRPr="0025589C">
        <w:t xml:space="preserve"> (</w:t>
      </w:r>
      <w:r w:rsidR="004F0742" w:rsidRPr="0025589C">
        <w:t>Caisson Labs, K003</w:t>
      </w:r>
      <w:r w:rsidR="00B87DFE" w:rsidRPr="0025589C">
        <w:t>)</w:t>
      </w:r>
      <w:r w:rsidR="007A7F01" w:rsidRPr="0025589C">
        <w:t xml:space="preserve"> and 34 </w:t>
      </w:r>
      <w:proofErr w:type="spellStart"/>
      <w:r w:rsidR="007A7F01" w:rsidRPr="0025589C">
        <w:t>μg</w:t>
      </w:r>
      <w:proofErr w:type="spellEnd"/>
      <w:r w:rsidR="007A7F01" w:rsidRPr="0025589C">
        <w:t>/mL chloramphenicol</w:t>
      </w:r>
      <w:r w:rsidR="00B87DFE" w:rsidRPr="0025589C">
        <w:t xml:space="preserve"> (</w:t>
      </w:r>
      <w:proofErr w:type="spellStart"/>
      <w:r w:rsidR="004F0742" w:rsidRPr="0025589C">
        <w:t>Duchefa</w:t>
      </w:r>
      <w:proofErr w:type="spellEnd"/>
      <w:r w:rsidR="004F0742" w:rsidRPr="0025589C">
        <w:t xml:space="preserve"> </w:t>
      </w:r>
      <w:proofErr w:type="spellStart"/>
      <w:r w:rsidR="004F0742" w:rsidRPr="0025589C">
        <w:t>Biochemie</w:t>
      </w:r>
      <w:proofErr w:type="spellEnd"/>
      <w:r w:rsidR="004F0742" w:rsidRPr="0025589C">
        <w:t>, C0113</w:t>
      </w:r>
      <w:r w:rsidR="00B87DFE" w:rsidRPr="0025589C">
        <w:t>)</w:t>
      </w:r>
      <w:r w:rsidR="007A7F01" w:rsidRPr="0025589C">
        <w:t xml:space="preserve">. </w:t>
      </w:r>
      <w:r w:rsidR="000D44AC" w:rsidRPr="0025589C">
        <w:t>Green or red</w:t>
      </w:r>
      <w:r w:rsidR="00B87DFE" w:rsidRPr="0025589C">
        <w:t xml:space="preserve"> fluorescence of each strain </w:t>
      </w:r>
      <w:r w:rsidR="000D44AC" w:rsidRPr="0025589C">
        <w:t xml:space="preserve">was </w:t>
      </w:r>
      <w:r w:rsidR="007A7F01" w:rsidRPr="0025589C">
        <w:t xml:space="preserve">confirmed </w:t>
      </w:r>
      <w:r w:rsidR="00B87DFE" w:rsidRPr="0025589C">
        <w:t xml:space="preserve">by </w:t>
      </w:r>
      <w:r w:rsidR="007A7F01" w:rsidRPr="0025589C">
        <w:t>fluorescen</w:t>
      </w:r>
      <w:r w:rsidR="00B87DFE" w:rsidRPr="0025589C">
        <w:t>ce</w:t>
      </w:r>
      <w:r w:rsidR="007A7F01" w:rsidRPr="0025589C">
        <w:t xml:space="preserve"> microscopy (Nikon </w:t>
      </w:r>
      <w:proofErr w:type="spellStart"/>
      <w:r w:rsidR="007A7F01" w:rsidRPr="0025589C">
        <w:t>Eclipe</w:t>
      </w:r>
      <w:proofErr w:type="spellEnd"/>
      <w:r w:rsidR="007A7F01" w:rsidRPr="0025589C">
        <w:t xml:space="preserve"> </w:t>
      </w:r>
      <w:proofErr w:type="spellStart"/>
      <w:r w:rsidR="007A7F01" w:rsidRPr="0025589C">
        <w:t>Ti</w:t>
      </w:r>
      <w:proofErr w:type="spellEnd"/>
      <w:r w:rsidR="007A7F01" w:rsidRPr="0025589C">
        <w:t>,</w:t>
      </w:r>
      <w:r w:rsidR="00BF6B81">
        <w:t xml:space="preserve"> S1 Figure</w:t>
      </w:r>
      <w:r w:rsidR="007A7F01" w:rsidRPr="0025589C">
        <w:t>).</w:t>
      </w:r>
      <w:r w:rsidR="00862800">
        <w:t xml:space="preserve"> </w:t>
      </w:r>
      <w:proofErr w:type="spellStart"/>
      <w:ins w:id="551" w:author="Yoav Ram" w:date="2018-11-29T11:16:00Z">
        <w:r w:rsidR="002347EB">
          <w:rPr>
            <w:i/>
            <w:iCs/>
          </w:rPr>
          <w:t>L</w:t>
        </w:r>
      </w:ins>
      <w:ins w:id="552" w:author="Yoav Ram" w:date="2018-11-29T11:15:00Z">
        <w:r w:rsidR="002347EB">
          <w:rPr>
            <w:i/>
            <w:iCs/>
          </w:rPr>
          <w:t>acI</w:t>
        </w:r>
        <w:proofErr w:type="spellEnd"/>
        <w:r w:rsidR="002347EB">
          <w:rPr>
            <w:i/>
            <w:iCs/>
          </w:rPr>
          <w:t xml:space="preserve"> experiments</w:t>
        </w:r>
        <w:r w:rsidR="002347EB" w:rsidRPr="002347EB">
          <w:rPr>
            <w:i/>
            <w:iCs/>
            <w:rPrChange w:id="553" w:author="Yoav Ram" w:date="2018-11-29T11:15:00Z">
              <w:rPr>
                <w:i/>
                <w:iCs/>
              </w:rPr>
            </w:rPrChange>
          </w:rPr>
          <w:t xml:space="preserve">: </w:t>
        </w:r>
      </w:ins>
      <w:r w:rsidR="00862800" w:rsidRPr="002347EB">
        <w:rPr>
          <w:rPrChange w:id="554" w:author="Yoav Ram" w:date="2018-11-29T11:15:00Z">
            <w:rPr>
              <w:highlight w:val="yellow"/>
            </w:rPr>
          </w:rPrChange>
        </w:rPr>
        <w:t xml:space="preserve">Experiments with </w:t>
      </w:r>
      <w:proofErr w:type="spellStart"/>
      <w:r w:rsidR="00862800" w:rsidRPr="002347EB">
        <w:rPr>
          <w:i/>
          <w:iCs/>
          <w:rPrChange w:id="555" w:author="Yoav Ram" w:date="2018-11-29T11:15:00Z">
            <w:rPr>
              <w:i/>
              <w:iCs/>
              <w:highlight w:val="yellow"/>
            </w:rPr>
          </w:rPrChange>
        </w:rPr>
        <w:t>lacI</w:t>
      </w:r>
      <w:proofErr w:type="spellEnd"/>
      <w:r w:rsidR="00862800" w:rsidRPr="002347EB">
        <w:rPr>
          <w:rPrChange w:id="556" w:author="Yoav Ram" w:date="2018-11-29T11:15:00Z">
            <w:rPr>
              <w:highlight w:val="yellow"/>
            </w:rPr>
          </w:rPrChange>
        </w:rPr>
        <w:t xml:space="preserve"> strains were performed in DM (</w:t>
      </w:r>
      <w:r w:rsidR="00862800" w:rsidRPr="002347EB">
        <w:rPr>
          <w:rFonts w:ascii="Courier New" w:hAnsi="Courier New" w:cs="Courier New"/>
          <w:rPrChange w:id="557" w:author="Yoav Ram" w:date="2018-11-29T11:15:00Z">
            <w:rPr>
              <w:rFonts w:ascii="Courier New" w:hAnsi="Courier New" w:cs="Courier New"/>
              <w:highlight w:val="yellow"/>
            </w:rPr>
          </w:rPrChange>
        </w:rPr>
        <w:t>﻿</w:t>
      </w:r>
      <w:r w:rsidR="00862800" w:rsidRPr="002347EB">
        <w:rPr>
          <w:rPrChange w:id="558" w:author="Yoav Ram" w:date="2018-11-29T11:15:00Z">
            <w:rPr>
              <w:highlight w:val="yellow"/>
            </w:rPr>
          </w:rPrChange>
        </w:rPr>
        <w:t xml:space="preserve">Davis minimal </w:t>
      </w:r>
      <w:proofErr w:type="spellStart"/>
      <w:r w:rsidR="00862800" w:rsidRPr="002347EB">
        <w:rPr>
          <w:rPrChange w:id="559" w:author="Yoav Ram" w:date="2018-11-29T11:15:00Z">
            <w:rPr>
              <w:highlight w:val="yellow"/>
            </w:rPr>
          </w:rPrChange>
        </w:rPr>
        <w:t>brot</w:t>
      </w:r>
      <w:proofErr w:type="spellEnd"/>
      <w:r w:rsidR="00862800" w:rsidRPr="002347EB">
        <w:rPr>
          <w:rPrChange w:id="560" w:author="Yoav Ram" w:date="2018-11-29T11:15:00Z">
            <w:rPr>
              <w:highlight w:val="yellow"/>
            </w:rPr>
          </w:rPrChange>
        </w:rPr>
        <w:t>) with 0.2% glycerol.</w:t>
      </w:r>
    </w:p>
    <w:p w14:paraId="57A2D755" w14:textId="6732BFBB" w:rsidR="007A7F01" w:rsidRPr="0025589C" w:rsidRDefault="007A7F01" w:rsidP="00C34C28">
      <w:r w:rsidRPr="0025589C">
        <w:rPr>
          <w:b/>
          <w:bCs/>
        </w:rPr>
        <w:t>Growth and competition experiment</w:t>
      </w:r>
      <w:r w:rsidR="00B02278" w:rsidRPr="0025589C">
        <w:rPr>
          <w:b/>
          <w:bCs/>
        </w:rPr>
        <w:t>s</w:t>
      </w:r>
      <w:r w:rsidRPr="0025589C">
        <w:rPr>
          <w:b/>
          <w:bCs/>
        </w:rPr>
        <w:t xml:space="preserve">. </w:t>
      </w:r>
      <w:ins w:id="561" w:author="Yoav Ram" w:date="2018-11-29T11:15:00Z">
        <w:r w:rsidR="002347EB" w:rsidRPr="001A67B6">
          <w:rPr>
            <w:i/>
            <w:iCs/>
          </w:rPr>
          <w:t>Fluorescent experiment</w:t>
        </w:r>
      </w:ins>
      <w:ins w:id="562" w:author="Yoav Ram" w:date="2018-11-29T11:16:00Z">
        <w:r w:rsidR="002347EB">
          <w:rPr>
            <w:i/>
            <w:iCs/>
          </w:rPr>
          <w:t>s</w:t>
        </w:r>
      </w:ins>
      <w:ins w:id="563" w:author="Yoav Ram" w:date="2018-11-29T11:15:00Z">
        <w:r w:rsidR="002347EB" w:rsidRPr="001A67B6">
          <w:rPr>
            <w:i/>
            <w:iCs/>
          </w:rPr>
          <w:t>:</w:t>
        </w:r>
        <w:r w:rsidR="002347EB">
          <w:rPr>
            <w:i/>
            <w:iCs/>
          </w:rPr>
          <w:t xml:space="preserve"> </w:t>
        </w:r>
      </w:ins>
      <w:r w:rsidRPr="0025589C">
        <w:t xml:space="preserve">Strains were inoculated into 3 ml </w:t>
      </w:r>
      <w:proofErr w:type="spellStart"/>
      <w:r w:rsidRPr="0025589C">
        <w:t>LB+Cap+Kan</w:t>
      </w:r>
      <w:proofErr w:type="spellEnd"/>
      <w:r w:rsidRPr="0025589C">
        <w:t xml:space="preserve"> and grown overnight with shaking. Saturated overnight cultures were diluted into fresh media so that the </w:t>
      </w:r>
      <w:r w:rsidR="00B87DFE" w:rsidRPr="0025589C">
        <w:t xml:space="preserve">initial </w:t>
      </w:r>
      <w:r w:rsidRPr="0025589C">
        <w:t xml:space="preserve">OD was </w:t>
      </w:r>
      <w:r w:rsidR="00B87DFE" w:rsidRPr="0025589C">
        <w:t xml:space="preserve">detectable </w:t>
      </w:r>
      <w:r w:rsidRPr="0025589C">
        <w:t>above the OD of media</w:t>
      </w:r>
      <w:r w:rsidR="00B87DFE" w:rsidRPr="0025589C">
        <w:t xml:space="preserve"> alone</w:t>
      </w:r>
      <w:r w:rsidRPr="0025589C">
        <w:t xml:space="preserve"> (1:1-1:20 dilution rate). In experiment</w:t>
      </w:r>
      <w:r w:rsidR="005327AF">
        <w:t xml:space="preserve"> B,</w:t>
      </w:r>
      <w:r w:rsidRPr="0025589C">
        <w:t xml:space="preserve"> </w:t>
      </w:r>
      <w:r w:rsidR="005327AF">
        <w:t>to avoid</w:t>
      </w:r>
      <w:r w:rsidR="00B87DFE" w:rsidRPr="0025589C">
        <w:t xml:space="preserve"> a </w:t>
      </w:r>
      <w:r w:rsidRPr="0025589C">
        <w:t>lag phase, cultures were pre-grown until the exponential growth phase was reached</w:t>
      </w:r>
      <w:r w:rsidR="00865D57" w:rsidRPr="0025589C">
        <w:t xml:space="preserve"> as determined by OD measurements (4-6 h). </w:t>
      </w:r>
      <w:r w:rsidRPr="0025589C">
        <w:t xml:space="preserve">Cells were then inoculated into 100 </w:t>
      </w:r>
      <w:proofErr w:type="spellStart"/>
      <w:r w:rsidRPr="0025589C">
        <w:t>μL</w:t>
      </w:r>
      <w:proofErr w:type="spellEnd"/>
      <w:r w:rsidRPr="0025589C">
        <w:t xml:space="preserve"> </w:t>
      </w:r>
      <w:proofErr w:type="spellStart"/>
      <w:r w:rsidRPr="0025589C">
        <w:t>LB+Cap+Kan</w:t>
      </w:r>
      <w:proofErr w:type="spellEnd"/>
      <w:r w:rsidRPr="0025589C">
        <w:t xml:space="preserve"> in a 96-well </w:t>
      </w:r>
      <w:r w:rsidR="00560BED">
        <w:t>flat-bottom microplate (Costar) in three sub-experiments:</w:t>
      </w:r>
    </w:p>
    <w:p w14:paraId="1D2BB099" w14:textId="0373637F" w:rsidR="007A7F01" w:rsidRPr="0025589C" w:rsidRDefault="007A7F01" w:rsidP="00C34C28">
      <w:pPr>
        <w:pStyle w:val="ListParagraph"/>
        <w:numPr>
          <w:ilvl w:val="0"/>
          <w:numId w:val="1"/>
        </w:numPr>
        <w:ind w:firstLine="284"/>
      </w:pPr>
      <w:r w:rsidRPr="0025589C">
        <w:t>3</w:t>
      </w:r>
      <w:r w:rsidR="002D0E2B" w:rsidRPr="0025589C">
        <w:t>2</w:t>
      </w:r>
      <w:r w:rsidRPr="0025589C">
        <w:t xml:space="preserve"> wells contain</w:t>
      </w:r>
      <w:r w:rsidR="00865D57" w:rsidRPr="0025589C">
        <w:t>ed</w:t>
      </w:r>
      <w:r w:rsidRPr="0025589C">
        <w:t xml:space="preserve"> a </w:t>
      </w:r>
      <w:r w:rsidR="00420670">
        <w:t xml:space="preserve">mono-culture </w:t>
      </w:r>
      <w:r w:rsidRPr="0025589C">
        <w:t xml:space="preserve"> of </w:t>
      </w:r>
      <w:r w:rsidR="00865D57" w:rsidRPr="0025589C">
        <w:t>the</w:t>
      </w:r>
      <w:r w:rsidRPr="0025589C">
        <w:t xml:space="preserve"> GFP-labeled strain</w:t>
      </w:r>
    </w:p>
    <w:p w14:paraId="30229375" w14:textId="7CBCAB44" w:rsidR="007A7F01" w:rsidRPr="0025589C" w:rsidRDefault="007A7F01" w:rsidP="00C34C28">
      <w:pPr>
        <w:pStyle w:val="ListParagraph"/>
        <w:numPr>
          <w:ilvl w:val="0"/>
          <w:numId w:val="1"/>
        </w:numPr>
        <w:ind w:firstLine="284"/>
      </w:pPr>
      <w:r w:rsidRPr="0025589C">
        <w:t xml:space="preserve">30 wells </w:t>
      </w:r>
      <w:r w:rsidR="00865D57" w:rsidRPr="0025589C">
        <w:t xml:space="preserve">contained </w:t>
      </w:r>
      <w:r w:rsidRPr="0025589C">
        <w:t xml:space="preserve">a </w:t>
      </w:r>
      <w:r w:rsidR="00420670">
        <w:t xml:space="preserve">mono-culture </w:t>
      </w:r>
      <w:r w:rsidRPr="0025589C">
        <w:t xml:space="preserve"> of </w:t>
      </w:r>
      <w:r w:rsidR="00865D57" w:rsidRPr="0025589C">
        <w:t xml:space="preserve">the </w:t>
      </w:r>
      <w:r w:rsidRPr="0025589C">
        <w:t>RFP-labeled strain</w:t>
      </w:r>
    </w:p>
    <w:p w14:paraId="397FB9FC" w14:textId="405A5787" w:rsidR="007A7F01" w:rsidRPr="0025589C" w:rsidRDefault="007A7F01" w:rsidP="00C34C28">
      <w:pPr>
        <w:pStyle w:val="ListParagraph"/>
        <w:numPr>
          <w:ilvl w:val="0"/>
          <w:numId w:val="1"/>
        </w:numPr>
        <w:ind w:firstLine="284"/>
      </w:pPr>
      <w:r w:rsidRPr="0025589C">
        <w:t>3</w:t>
      </w:r>
      <w:r w:rsidR="002D0E2B" w:rsidRPr="0025589C">
        <w:t>2</w:t>
      </w:r>
      <w:r w:rsidRPr="0025589C">
        <w:t xml:space="preserve"> wells contain</w:t>
      </w:r>
      <w:r w:rsidR="00560BED">
        <w:t>ing a mixed culture of both GFP</w:t>
      </w:r>
      <w:r w:rsidRPr="0025589C">
        <w:t xml:space="preserve"> and RFP-labeled strains</w:t>
      </w:r>
    </w:p>
    <w:p w14:paraId="740EC126" w14:textId="77777777" w:rsidR="007A7F01" w:rsidRPr="0025589C" w:rsidRDefault="007A7F01" w:rsidP="00C34C28">
      <w:pPr>
        <w:pStyle w:val="ListParagraph"/>
        <w:numPr>
          <w:ilvl w:val="0"/>
          <w:numId w:val="1"/>
        </w:numPr>
        <w:ind w:firstLine="284"/>
      </w:pPr>
      <w:r w:rsidRPr="0025589C">
        <w:t xml:space="preserve">2 wells </w:t>
      </w:r>
      <w:r w:rsidR="00865D57" w:rsidRPr="0025589C">
        <w:t>contained only growth medium</w:t>
      </w:r>
    </w:p>
    <w:p w14:paraId="7514CF61" w14:textId="474E0E1B" w:rsidR="007A7F01" w:rsidRPr="0025589C" w:rsidRDefault="007A7F01" w:rsidP="00C34C28">
      <w:pPr>
        <w:rPr>
          <w:vertAlign w:val="subscript"/>
        </w:rPr>
      </w:pPr>
      <w:r w:rsidRPr="0025589C">
        <w:t xml:space="preserve"> The cultures were grown</w:t>
      </w:r>
      <w:r w:rsidR="00862800">
        <w:t xml:space="preserve"> at </w:t>
      </w:r>
      <w:r w:rsidR="00862800" w:rsidRPr="0025589C">
        <w:t>30°C</w:t>
      </w:r>
      <w:r w:rsidRPr="0025589C">
        <w:t xml:space="preserve"> in an automatic microplate reader (Tecan infinite F200 Pro)</w:t>
      </w:r>
      <w:r w:rsidR="00CD2EF9" w:rsidRPr="0025589C">
        <w:t xml:space="preserve">, shaking at 886.9 RPM, </w:t>
      </w:r>
      <w:r w:rsidR="00865D57" w:rsidRPr="0025589C">
        <w:t>until they reached stationary phase</w:t>
      </w:r>
      <w:r w:rsidRPr="0025589C">
        <w:t>. OD</w:t>
      </w:r>
      <w:r w:rsidRPr="0025589C">
        <w:rPr>
          <w:vertAlign w:val="subscript"/>
        </w:rPr>
        <w:t>595</w:t>
      </w:r>
      <w:r w:rsidRPr="0025589C">
        <w:t xml:space="preserve"> readings were taken every 15 minutes with continuous shaking between readings.</w:t>
      </w:r>
    </w:p>
    <w:p w14:paraId="3A64B0C1" w14:textId="48754EA8" w:rsidR="007A7F01" w:rsidDel="002347EB" w:rsidRDefault="007A7F01">
      <w:pPr>
        <w:rPr>
          <w:del w:id="564" w:author="Yoav Ram" w:date="2018-11-29T11:16:00Z"/>
        </w:rPr>
      </w:pPr>
      <w:r w:rsidRPr="0025589C">
        <w:t xml:space="preserve">Samples were </w:t>
      </w:r>
      <w:r w:rsidR="00865D57" w:rsidRPr="0025589C">
        <w:t xml:space="preserve">collected </w:t>
      </w:r>
      <w:r w:rsidRPr="0025589C">
        <w:t>from the incubated microplate at the beginning of the experiment and once an hour for 6-8 hours: 1-10 µL were removed from 4 wells (different wells for each sample), and diluted into cold PBS buffer (DPBS with calcium and magnesium</w:t>
      </w:r>
      <w:r w:rsidR="000D44AC" w:rsidRPr="0025589C">
        <w:t xml:space="preserve">; </w:t>
      </w:r>
      <w:r w:rsidRPr="0025589C">
        <w:t>B</w:t>
      </w:r>
      <w:r w:rsidR="00CB76DE" w:rsidRPr="0025589C">
        <w:t xml:space="preserve">iological </w:t>
      </w:r>
      <w:r w:rsidRPr="0025589C">
        <w:t>I</w:t>
      </w:r>
      <w:r w:rsidR="00CB76DE" w:rsidRPr="0025589C">
        <w:t>ndustries</w:t>
      </w:r>
      <w:r w:rsidR="008179CB" w:rsidRPr="0025589C">
        <w:t>,</w:t>
      </w:r>
      <w:r w:rsidRPr="0025589C">
        <w:t xml:space="preserve"> 02-020-1). These samples were analyzed with a fluorescent cell sorter (</w:t>
      </w:r>
      <w:proofErr w:type="spellStart"/>
      <w:r w:rsidRPr="0025589C">
        <w:t>Miltenyi</w:t>
      </w:r>
      <w:proofErr w:type="spellEnd"/>
      <w:r w:rsidRPr="0025589C">
        <w:t xml:space="preserve"> </w:t>
      </w:r>
      <w:proofErr w:type="spellStart"/>
      <w:r w:rsidRPr="0025589C">
        <w:t>Biotec</w:t>
      </w:r>
      <w:proofErr w:type="spellEnd"/>
      <w:r w:rsidRPr="0025589C">
        <w:t xml:space="preserve"> </w:t>
      </w:r>
      <w:proofErr w:type="spellStart"/>
      <w:r w:rsidRPr="0025589C">
        <w:t>MACSQuant</w:t>
      </w:r>
      <w:proofErr w:type="spellEnd"/>
      <w:r w:rsidRPr="0025589C">
        <w:t xml:space="preserve"> VYB)</w:t>
      </w:r>
      <w:r w:rsidR="00C0791B" w:rsidRPr="0025589C">
        <w:t xml:space="preserve">. </w:t>
      </w:r>
      <w:r w:rsidRPr="0025589C">
        <w:t xml:space="preserve">GFP </w:t>
      </w:r>
      <w:r w:rsidR="00C0791B" w:rsidRPr="0025589C">
        <w:t xml:space="preserve">was </w:t>
      </w:r>
      <w:r w:rsidRPr="0025589C">
        <w:t xml:space="preserve">detected </w:t>
      </w:r>
      <w:r w:rsidR="00865D57" w:rsidRPr="0025589C">
        <w:t xml:space="preserve">using </w:t>
      </w:r>
      <w:r w:rsidR="00C0791B" w:rsidRPr="0025589C">
        <w:t xml:space="preserve">a </w:t>
      </w:r>
      <w:r w:rsidRPr="0025589C">
        <w:t>488nm/520(50)nm FITC laser</w:t>
      </w:r>
      <w:r w:rsidR="00C0791B" w:rsidRPr="0025589C">
        <w:t xml:space="preserve">. </w:t>
      </w:r>
      <w:r w:rsidRPr="0025589C">
        <w:t xml:space="preserve">RFP </w:t>
      </w:r>
      <w:r w:rsidR="00C0791B" w:rsidRPr="0025589C">
        <w:t xml:space="preserve">was </w:t>
      </w:r>
      <w:r w:rsidRPr="0025589C">
        <w:t xml:space="preserve">detected with </w:t>
      </w:r>
      <w:r w:rsidR="00C0791B" w:rsidRPr="0025589C">
        <w:t xml:space="preserve">a </w:t>
      </w:r>
      <w:r w:rsidRPr="0025589C">
        <w:t xml:space="preserve">561nm/615(20)nm </w:t>
      </w:r>
      <w:proofErr w:type="spellStart"/>
      <w:r w:rsidRPr="0025589C">
        <w:t>dsRed</w:t>
      </w:r>
      <w:proofErr w:type="spellEnd"/>
      <w:r w:rsidRPr="0025589C">
        <w:t xml:space="preserve"> laser. Samples were diluted </w:t>
      </w:r>
      <w:r w:rsidR="00865D57" w:rsidRPr="0025589C">
        <w:t xml:space="preserve">further </w:t>
      </w:r>
      <w:r w:rsidRPr="0025589C">
        <w:t xml:space="preserve">to eliminate "double" event (events </w:t>
      </w:r>
      <w:r w:rsidRPr="0025589C">
        <w:lastRenderedPageBreak/>
        <w:t>detected as both "green" and "red" due to high cell density) and noise in the cell sorter</w:t>
      </w:r>
      <w:r w:rsidR="00BF6B81">
        <w:t xml:space="preserve"> </w:t>
      </w:r>
      <w:r w:rsidRPr="0025589C">
        <w:fldChar w:fldCharType="begin" w:fldLock="1"/>
      </w:r>
      <w:r w:rsidR="00C016FF">
        <w:instrText>ADDIN CSL_CITATION {"citationItems":[{"id":"ITEM-1","itemData":{"DOI":"10.1534/genetics.111.133454","ISSN":"1943-2631","PMID":"22042578","abstract":"Measuring fitness with precision is a key issue in evolutionary biology, particularly in studying mutations of small effects. It is usually thought that sampling error and drift prevent precise measurement of very small fitness effects. We circumvented these limits by using a new combined approach to measuring and analyzing fitness. We estimated the mutational fitness effect (MFE) of three independent mini-Tn10 transposon insertion mutations by conducting competition experiments in large populations of Escherichia coli under controlled laboratory conditions. Using flow cytometry to assess genotype frequencies from very large samples alleviated the problem of sampling error, while the effect of drift was controlled by using large populations and massive replication of fitness measures. Furthermore, with a set of four competition experiments between ancestral and mutant genotypes, we were able to decompose fitness measures into four estimated parameters that account for fitness effects of our fluorescent marker (α), the mutation (β), epistasis between the mutation and the marker (γ), and departure from transitivity (τ). Our method allowed us to estimate mean selection coefficients to a precision of 2 × 10(-4). We also found small, but significant, epistatic interactions between the allelic effects of mutations and markers and confirmed that fitness effects were transitive in most cases. Unexpectedly, we also detected variation in measures of s that were significantly bigger than expected due to drift alone, indicating the existence of cryptic variation, even in fully controlled experiments. Overall our results indicate that selection coefficients are best understood as being distributed, representing a limit on the precision with which selection can be measured, even under controlled laboratory conditions.","author":[{"dropping-particle":"","family":"Gallet","given":"Romain","non-dropping-particle":"","parse-names":false,"suffix":""},{"dropping-particle":"","family":"Cooper","given":"Tim F.","non-dropping-particle":"","parse-names":false,"suffix":""},{"dropping-particle":"","family":"Elena","given":"Santiago F.","non-dropping-particle":"","parse-names":false,"suffix":""},{"dropping-particle":"","family":"Lenormand","given":"Thomas","non-dropping-particle":"","parse-names":false,"suffix":""}],"container-title":"Genetics","id":"ITEM-1","issue":"1","issued":{"date-parts":[["2012","1"]]},"page":"175-86","title":"Measuring selection coefficients below 10&lt;sup&gt;-3&lt;/sup&gt;: method, questions, and prospects.","type":"article-journal","volume":"190"},"uris":["http://www.mendeley.com/documents/?uuid=cd2a6eab-05bb-4921-9afc-173b5ac40b8a"]}],"mendeley":{"formattedCitation":"(2)","plainTextFormattedCitation":"(2)","previouslyFormattedCitation":"(2)"},"properties":{"noteIndex":0},"schema":"https://github.com/citation-style-language/schema/raw/master/csl-citation.json"}</w:instrText>
      </w:r>
      <w:r w:rsidRPr="0025589C">
        <w:fldChar w:fldCharType="separate"/>
      </w:r>
      <w:r w:rsidR="00A10657" w:rsidRPr="00A10657">
        <w:rPr>
          <w:noProof/>
        </w:rPr>
        <w:t>(2)</w:t>
      </w:r>
      <w:r w:rsidRPr="0025589C">
        <w:fldChar w:fldCharType="end"/>
      </w:r>
      <w:r w:rsidRPr="0025589C">
        <w:t>.</w:t>
      </w:r>
      <w:ins w:id="565" w:author="Yoav Ram" w:date="2018-11-29T11:16:00Z">
        <w:r w:rsidR="002347EB">
          <w:rPr>
            <w:i/>
            <w:iCs/>
          </w:rPr>
          <w:t xml:space="preserve"> </w:t>
        </w:r>
      </w:ins>
    </w:p>
    <w:p w14:paraId="47D2F4C6" w14:textId="4A1D7B03" w:rsidR="00862800" w:rsidRPr="00862800" w:rsidRDefault="002347EB" w:rsidP="002347EB">
      <w:pPr>
        <w:pPrChange w:id="566" w:author="Yoav Ram" w:date="2018-11-29T11:16:00Z">
          <w:pPr/>
        </w:pPrChange>
      </w:pPr>
      <w:proofErr w:type="spellStart"/>
      <w:ins w:id="567" w:author="Yoav Ram" w:date="2018-11-29T11:16:00Z">
        <w:r>
          <w:rPr>
            <w:i/>
            <w:iCs/>
          </w:rPr>
          <w:t>L</w:t>
        </w:r>
      </w:ins>
      <w:ins w:id="568" w:author="Yoav Ram" w:date="2018-11-29T11:15:00Z">
        <w:r w:rsidRPr="002347EB">
          <w:rPr>
            <w:i/>
            <w:iCs/>
            <w:rPrChange w:id="569" w:author="Yoav Ram" w:date="2018-11-29T11:16:00Z">
              <w:rPr>
                <w:i/>
                <w:iCs/>
                <w:highlight w:val="yellow"/>
              </w:rPr>
            </w:rPrChange>
          </w:rPr>
          <w:t>acI</w:t>
        </w:r>
        <w:proofErr w:type="spellEnd"/>
        <w:r w:rsidRPr="002347EB">
          <w:rPr>
            <w:i/>
            <w:iCs/>
            <w:rPrChange w:id="570" w:author="Yoav Ram" w:date="2018-11-29T11:16:00Z">
              <w:rPr>
                <w:i/>
                <w:iCs/>
                <w:highlight w:val="yellow"/>
              </w:rPr>
            </w:rPrChange>
          </w:rPr>
          <w:t xml:space="preserve"> experiments: </w:t>
        </w:r>
      </w:ins>
      <w:del w:id="571" w:author="Yoav Ram" w:date="2018-11-29T11:16:00Z">
        <w:r w:rsidR="00862800" w:rsidRPr="002347EB" w:rsidDel="002347EB">
          <w:rPr>
            <w:rPrChange w:id="572" w:author="Yoav Ram" w:date="2018-11-29T11:16:00Z">
              <w:rPr>
                <w:highlight w:val="yellow"/>
              </w:rPr>
            </w:rPrChange>
          </w:rPr>
          <w:delText xml:space="preserve">Experiments with the </w:delText>
        </w:r>
        <w:r w:rsidR="00862800" w:rsidRPr="002347EB" w:rsidDel="002347EB">
          <w:rPr>
            <w:i/>
            <w:iCs/>
            <w:rPrChange w:id="573" w:author="Yoav Ram" w:date="2018-11-29T11:16:00Z">
              <w:rPr>
                <w:i/>
                <w:iCs/>
                <w:highlight w:val="yellow"/>
              </w:rPr>
            </w:rPrChange>
          </w:rPr>
          <w:delText>lacI</w:delText>
        </w:r>
        <w:r w:rsidR="00862800" w:rsidRPr="002347EB" w:rsidDel="002347EB">
          <w:rPr>
            <w:rPrChange w:id="574" w:author="Yoav Ram" w:date="2018-11-29T11:16:00Z">
              <w:rPr>
                <w:highlight w:val="yellow"/>
              </w:rPr>
            </w:rPrChange>
          </w:rPr>
          <w:delText xml:space="preserve"> strains were similar: s</w:delText>
        </w:r>
      </w:del>
      <w:ins w:id="575" w:author="Yoav Ram" w:date="2018-11-29T11:16:00Z">
        <w:r w:rsidRPr="002347EB">
          <w:rPr>
            <w:rPrChange w:id="576" w:author="Yoav Ram" w:date="2018-11-29T11:16:00Z">
              <w:rPr>
                <w:highlight w:val="yellow"/>
              </w:rPr>
            </w:rPrChange>
          </w:rPr>
          <w:t>S</w:t>
        </w:r>
      </w:ins>
      <w:r w:rsidR="00862800" w:rsidRPr="002347EB">
        <w:rPr>
          <w:rPrChange w:id="577" w:author="Yoav Ram" w:date="2018-11-29T11:16:00Z">
            <w:rPr>
              <w:highlight w:val="yellow"/>
            </w:rPr>
          </w:rPrChange>
        </w:rPr>
        <w:t>trains were inoculated into 1 mL of LB media and grown overnight</w:t>
      </w:r>
      <w:r w:rsidR="00F0786E" w:rsidRPr="002347EB">
        <w:rPr>
          <w:rPrChange w:id="578" w:author="Yoav Ram" w:date="2018-11-29T11:16:00Z">
            <w:rPr>
              <w:highlight w:val="yellow"/>
            </w:rPr>
          </w:rPrChange>
        </w:rPr>
        <w:t>.</w:t>
      </w:r>
      <w:r w:rsidR="00862800" w:rsidRPr="002347EB">
        <w:rPr>
          <w:rPrChange w:id="579" w:author="Yoav Ram" w:date="2018-11-29T11:16:00Z">
            <w:rPr>
              <w:highlight w:val="yellow"/>
            </w:rPr>
          </w:rPrChange>
        </w:rPr>
        <w:t xml:space="preserve"> Saturated overnight cultures were diluted and preconditioned to the DM media supplemented with glycerol by transferring 1 </w:t>
      </w:r>
      <w:proofErr w:type="spellStart"/>
      <w:r w:rsidR="00862800" w:rsidRPr="002347EB">
        <w:rPr>
          <w:rPrChange w:id="580" w:author="Yoav Ram" w:date="2018-11-29T11:16:00Z">
            <w:rPr>
              <w:highlight w:val="yellow"/>
            </w:rPr>
          </w:rPrChange>
        </w:rPr>
        <w:t>μL</w:t>
      </w:r>
      <w:proofErr w:type="spellEnd"/>
      <w:r w:rsidR="00862800" w:rsidRPr="002347EB">
        <w:rPr>
          <w:rPrChange w:id="581" w:author="Yoav Ram" w:date="2018-11-29T11:16:00Z">
            <w:rPr>
              <w:highlight w:val="yellow"/>
            </w:rPr>
          </w:rPrChange>
        </w:rPr>
        <w:t xml:space="preserve"> into 1 mL of said growth media and incubated for 24 hours. On the next day, 2 </w:t>
      </w:r>
      <w:proofErr w:type="spellStart"/>
      <w:r w:rsidR="00862800" w:rsidRPr="002347EB">
        <w:rPr>
          <w:rPrChange w:id="582" w:author="Yoav Ram" w:date="2018-11-29T11:16:00Z">
            <w:rPr>
              <w:highlight w:val="yellow"/>
            </w:rPr>
          </w:rPrChange>
        </w:rPr>
        <w:t>μL</w:t>
      </w:r>
      <w:proofErr w:type="spellEnd"/>
      <w:r w:rsidR="00862800" w:rsidRPr="002347EB">
        <w:rPr>
          <w:rPrChange w:id="583" w:author="Yoav Ram" w:date="2018-11-29T11:16:00Z">
            <w:rPr>
              <w:highlight w:val="yellow"/>
            </w:rPr>
          </w:rPrChange>
        </w:rPr>
        <w:t xml:space="preserve"> of the preconditioned culture was transferred into 89 </w:t>
      </w:r>
      <w:proofErr w:type="spellStart"/>
      <w:r w:rsidR="00862800" w:rsidRPr="002347EB">
        <w:rPr>
          <w:rPrChange w:id="584" w:author="Yoav Ram" w:date="2018-11-29T11:16:00Z">
            <w:rPr>
              <w:highlight w:val="yellow"/>
            </w:rPr>
          </w:rPrChange>
        </w:rPr>
        <w:t>μL</w:t>
      </w:r>
      <w:proofErr w:type="spellEnd"/>
      <w:r w:rsidR="00862800" w:rsidRPr="002347EB">
        <w:rPr>
          <w:rPrChange w:id="585" w:author="Yoav Ram" w:date="2018-11-29T11:16:00Z">
            <w:rPr>
              <w:highlight w:val="yellow"/>
            </w:rPr>
          </w:rPrChange>
        </w:rPr>
        <w:t xml:space="preserve"> of the same media</w:t>
      </w:r>
      <w:r w:rsidR="00F0786E" w:rsidRPr="002347EB">
        <w:rPr>
          <w:rPrChange w:id="586" w:author="Yoav Ram" w:date="2018-11-29T11:16:00Z">
            <w:rPr>
              <w:highlight w:val="yellow"/>
            </w:rPr>
          </w:rPrChange>
        </w:rPr>
        <w:t>, with variable IPTG concentrations,</w:t>
      </w:r>
      <w:r w:rsidR="00862800" w:rsidRPr="002347EB">
        <w:rPr>
          <w:rPrChange w:id="587" w:author="Yoav Ram" w:date="2018-11-29T11:16:00Z">
            <w:rPr>
              <w:highlight w:val="yellow"/>
            </w:rPr>
          </w:rPrChange>
        </w:rPr>
        <w:t xml:space="preserve"> in a 96-well microplate</w:t>
      </w:r>
      <w:r w:rsidR="00F0786E" w:rsidRPr="002347EB">
        <w:rPr>
          <w:rPrChange w:id="588" w:author="Yoav Ram" w:date="2018-11-29T11:16:00Z">
            <w:rPr>
              <w:highlight w:val="yellow"/>
            </w:rPr>
          </w:rPrChange>
        </w:rPr>
        <w:t xml:space="preserve">. The </w:t>
      </w:r>
      <w:proofErr w:type="spellStart"/>
      <w:r w:rsidR="00F0786E" w:rsidRPr="002347EB">
        <w:rPr>
          <w:rPrChange w:id="589" w:author="Yoav Ram" w:date="2018-11-29T11:16:00Z">
            <w:rPr>
              <w:highlight w:val="yellow"/>
            </w:rPr>
          </w:rPrChange>
        </w:rPr>
        <w:t>microbplate</w:t>
      </w:r>
      <w:proofErr w:type="spellEnd"/>
      <w:r w:rsidR="00862800" w:rsidRPr="002347EB">
        <w:rPr>
          <w:rPrChange w:id="590" w:author="Yoav Ram" w:date="2018-11-29T11:16:00Z">
            <w:rPr>
              <w:highlight w:val="yellow"/>
            </w:rPr>
          </w:rPrChange>
        </w:rPr>
        <w:t xml:space="preserve"> then incubated in a </w:t>
      </w:r>
      <w:proofErr w:type="spellStart"/>
      <w:r w:rsidR="00862800" w:rsidRPr="002347EB">
        <w:rPr>
          <w:rPrChange w:id="591" w:author="Yoav Ram" w:date="2018-11-29T11:16:00Z">
            <w:rPr>
              <w:highlight w:val="yellow"/>
            </w:rPr>
          </w:rPrChange>
        </w:rPr>
        <w:t>microbplate</w:t>
      </w:r>
      <w:proofErr w:type="spellEnd"/>
      <w:r w:rsidR="00862800" w:rsidRPr="002347EB">
        <w:rPr>
          <w:rPrChange w:id="592" w:author="Yoav Ram" w:date="2018-11-29T11:16:00Z">
            <w:rPr>
              <w:highlight w:val="yellow"/>
            </w:rPr>
          </w:rPrChange>
        </w:rPr>
        <w:t xml:space="preserve"> reader (</w:t>
      </w:r>
      <w:proofErr w:type="spellStart"/>
      <w:r w:rsidR="00862800" w:rsidRPr="002347EB">
        <w:rPr>
          <w:rPrChange w:id="593" w:author="Yoav Ram" w:date="2018-11-29T11:16:00Z">
            <w:rPr>
              <w:highlight w:val="yellow"/>
            </w:rPr>
          </w:rPrChange>
        </w:rPr>
        <w:t>VersaMax</w:t>
      </w:r>
      <w:proofErr w:type="spellEnd"/>
      <w:r w:rsidR="00862800" w:rsidRPr="002347EB">
        <w:rPr>
          <w:rPrChange w:id="594" w:author="Yoav Ram" w:date="2018-11-29T11:16:00Z">
            <w:rPr>
              <w:highlight w:val="yellow"/>
            </w:rPr>
          </w:rPrChange>
        </w:rPr>
        <w:t>) at 37°C until cells reached stationary phase. OD</w:t>
      </w:r>
      <w:r w:rsidR="00862800" w:rsidRPr="002347EB">
        <w:rPr>
          <w:vertAlign w:val="subscript"/>
          <w:rPrChange w:id="595" w:author="Yoav Ram" w:date="2018-11-29T11:16:00Z">
            <w:rPr>
              <w:highlight w:val="yellow"/>
              <w:vertAlign w:val="subscript"/>
            </w:rPr>
          </w:rPrChange>
        </w:rPr>
        <w:t>450</w:t>
      </w:r>
      <w:r w:rsidR="00862800" w:rsidRPr="002347EB">
        <w:rPr>
          <w:rPrChange w:id="596" w:author="Yoav Ram" w:date="2018-11-29T11:16:00Z">
            <w:rPr>
              <w:highlight w:val="yellow"/>
            </w:rPr>
          </w:rPrChange>
        </w:rPr>
        <w:t xml:space="preserve"> readings were taken every 5 minutes.</w:t>
      </w:r>
    </w:p>
    <w:p w14:paraId="28754787" w14:textId="70AE17FB" w:rsidR="007A7F01" w:rsidRPr="00F51414" w:rsidRDefault="007A7F01" w:rsidP="00C34C28">
      <w:r w:rsidRPr="0025589C">
        <w:rPr>
          <w:b/>
          <w:bCs/>
        </w:rPr>
        <w:t xml:space="preserve">Data analysis. </w:t>
      </w:r>
      <w:ins w:id="597" w:author="Yoav Ram" w:date="2018-11-29T11:16:00Z">
        <w:r w:rsidR="002347EB" w:rsidRPr="001A67B6">
          <w:rPr>
            <w:i/>
            <w:iCs/>
          </w:rPr>
          <w:t>Fluorescent experiment</w:t>
        </w:r>
        <w:r w:rsidR="002347EB">
          <w:rPr>
            <w:i/>
            <w:iCs/>
          </w:rPr>
          <w:t>s</w:t>
        </w:r>
        <w:r w:rsidR="002347EB" w:rsidRPr="001A67B6">
          <w:rPr>
            <w:i/>
            <w:iCs/>
          </w:rPr>
          <w:t>:</w:t>
        </w:r>
        <w:r w:rsidR="002347EB">
          <w:rPr>
            <w:i/>
            <w:iCs/>
          </w:rPr>
          <w:t xml:space="preserve"> </w:t>
        </w:r>
      </w:ins>
      <w:r w:rsidR="00C0791B" w:rsidRPr="0025589C">
        <w:t>Fluorescent cell sorter output data was analyzed using R</w:t>
      </w:r>
      <w:r w:rsidR="00BF6B81">
        <w:t xml:space="preserve"> </w:t>
      </w:r>
      <w:r w:rsidR="00C0791B" w:rsidRPr="0025589C">
        <w:fldChar w:fldCharType="begin" w:fldLock="1"/>
      </w:r>
      <w:r w:rsidR="00667056">
        <w:instrText>ADDIN CSL_CITATION {"citationItems":[{"id":"ITEM-1","itemData":{"author":[{"dropping-particle":"","family":"R Development Core Team","given":"","non-dropping-particle":"","parse-names":false,"suffix":""}],"id":"ITEM-1","issued":{"date-parts":[["2012"]]},"note":"{ISBN} 3-900051-07-0","number":"2.14.2","publisher-place":"Vienna, Austria","title":"R: A Language and Environment for Statistical Computing","type":"article"},"uris":["http://www.mendeley.com/documents/?uuid=f8738ff1-39ca-496d-9354-d325c713aacd"]}],"mendeley":{"formattedCitation":"(25)","plainTextFormattedCitation":"(25)","previouslyFormattedCitation":"(25)"},"properties":{"noteIndex":0},"schema":"https://github.com/citation-style-language/schema/raw/master/csl-citation.json"}</w:instrText>
      </w:r>
      <w:r w:rsidR="00C0791B" w:rsidRPr="0025589C">
        <w:fldChar w:fldCharType="separate"/>
      </w:r>
      <w:r w:rsidR="0075268D" w:rsidRPr="0075268D">
        <w:rPr>
          <w:noProof/>
        </w:rPr>
        <w:t>(25)</w:t>
      </w:r>
      <w:r w:rsidR="00C0791B" w:rsidRPr="0025589C">
        <w:fldChar w:fldCharType="end"/>
      </w:r>
      <w:r w:rsidR="00C0791B" w:rsidRPr="0025589C">
        <w:t xml:space="preserve"> with the </w:t>
      </w:r>
      <w:proofErr w:type="spellStart"/>
      <w:r w:rsidR="00C0791B" w:rsidRPr="0025589C">
        <w:rPr>
          <w:i/>
          <w:iCs/>
        </w:rPr>
        <w:t>flowPeaks</w:t>
      </w:r>
      <w:proofErr w:type="spellEnd"/>
      <w:r w:rsidR="00C0791B" w:rsidRPr="0025589C">
        <w:t xml:space="preserve"> package that implements an unsupervised flow cytometry clustering algorithm</w:t>
      </w:r>
      <w:r w:rsidR="00BF6B81">
        <w:t xml:space="preserve"> </w:t>
      </w:r>
      <w:r w:rsidR="00C0791B" w:rsidRPr="0025589C">
        <w:fldChar w:fldCharType="begin" w:fldLock="1"/>
      </w:r>
      <w:r w:rsidR="00667056">
        <w:instrText>ADDIN CSL_CITATION {"citationItems":[{"id":"ITEM-1","itemData":{"DOI":"10.1093/bioinformatics/bts300","ISSN":"1367-4803","PMID":"22595209","abstract":"MOTIVATION: For flow cytometry data, there are two common approaches to the unsupervised clustering problem: one is based on the finite mixture model and the other on spatial exploration of the histograms. The former is computationally slow and has difficulty to identify clusters of irregular shapes. The latter approach cannot be applied directly to high-dimensional data as the computational time and memory become unmanageable and the estimated histogram is unreliable. An algorithm without these two problems would be very useful.\\n\\nRESULTS: In this article, we combine ideas from the finite mixture model and histogram spatial exploration. This new algorithm, which we call flowPeaks, can be applied directly to high-dimensional data and identify irregular shape clusters. The algorithm first uses K-means algorithm with a large K to partition the cell population into many small clusters. These partitioned data allow the generation of a smoothed density function using the finite mixture model. All local peaks are exhaustively searched by exploring the density function and the cells are clustered by the associated local peak. The algorithm flowPeaks is automatic, fast and reliable and robust to cluster shape and outliers. This algorithm has been applied to flow cytometry data and it has been compared with state of the art algorithms, including Misty Mountain, FLOCK, flowMeans, flowMerge and FLAME.\\n\\nAVAILABILITY: The R package flowPeaks is available at https://github.com/yongchao/flowPeaks.\\n\\nCONTACT: yongchao.ge@mssm.edu\\n\\nSUPPLEMENTARY INFORMATION: Supplementary data are available at Bioinformatics online.","author":[{"dropping-particle":"","family":"Ge","given":"Yongchao","non-dropping-particle":"","parse-names":false,"suffix":""},{"dropping-particle":"","family":"Sealfon","given":"Stuart C.","non-dropping-particle":"","parse-names":false,"suffix":""}],"container-title":"Bioinformatics","id":"ITEM-1","issue":"15","issued":{"date-parts":[["2012","8","1"]]},"page":"2052-2058","title":"flowPeaks: a fast unsupervised clustering for flow cytometry data via K-means and density peak finding","type":"article-journal","volume":"28"},"uris":["http://www.mendeley.com/documents/?uuid=80386fca-b3cd-4e57-8e3a-21461b2739a7"]}],"mendeley":{"formattedCitation":"(26)","plainTextFormattedCitation":"(26)","previouslyFormattedCitation":"(26)"},"properties":{"noteIndex":0},"schema":"https://github.com/citation-style-language/schema/raw/master/csl-citation.json"}</w:instrText>
      </w:r>
      <w:r w:rsidR="00C0791B" w:rsidRPr="0025589C">
        <w:fldChar w:fldCharType="separate"/>
      </w:r>
      <w:r w:rsidR="0075268D" w:rsidRPr="0075268D">
        <w:rPr>
          <w:noProof/>
        </w:rPr>
        <w:t>(26)</w:t>
      </w:r>
      <w:r w:rsidR="00C0791B" w:rsidRPr="0025589C">
        <w:fldChar w:fldCharType="end"/>
      </w:r>
      <w:r w:rsidR="00C0791B" w:rsidRPr="0025589C">
        <w:t xml:space="preserve">. </w:t>
      </w:r>
      <w:r w:rsidRPr="0025589C">
        <w:t xml:space="preserve">Growth curve data were analyzed using </w:t>
      </w:r>
      <w:r w:rsidRPr="0025589C">
        <w:rPr>
          <w:i/>
          <w:iCs/>
        </w:rPr>
        <w:t>Curveball</w:t>
      </w:r>
      <w:r w:rsidRPr="0025589C">
        <w:t>, a new open-source software written</w:t>
      </w:r>
      <w:r w:rsidR="007942A2" w:rsidRPr="0025589C">
        <w:t xml:space="preserve"> in</w:t>
      </w:r>
      <w:r w:rsidRPr="0025589C">
        <w:t xml:space="preserve"> Python</w:t>
      </w:r>
      <w:r w:rsidR="00BF6B81">
        <w:t xml:space="preserve"> </w:t>
      </w:r>
      <w:r w:rsidRPr="0025589C">
        <w:fldChar w:fldCharType="begin" w:fldLock="1"/>
      </w:r>
      <w:r w:rsidR="00667056">
        <w:instrText>ADDIN CSL_CITATION {"citationItems":[{"id":"ITEM-1","itemData":{"author":[{"dropping-particle":"","family":"Rossum","given":"Guido","non-dropping-particle":"Van","parse-names":false,"suffix":""},{"dropping-particle":"","family":"others","given":"","non-dropping-particle":"","parse-names":false,"suffix":""}],"container-title":"USENIX Annual Technical Conference","id":"ITEM-1","issued":{"date-parts":[["2007"]]},"title":"Python Programming Language.","type":"paper-conference"},"uris":["http://www.mendeley.com/documents/?uuid=93df79a9-55dd-427f-8aa0-45b586c4be37"]}],"mendeley":{"formattedCitation":"(23)","plainTextFormattedCitation":"(23)","previouslyFormattedCitation":"(23)"},"properties":{"noteIndex":0},"schema":"https://github.com/citation-style-language/schema/raw/master/csl-citation.json"}</w:instrText>
      </w:r>
      <w:r w:rsidRPr="0025589C">
        <w:fldChar w:fldCharType="separate"/>
      </w:r>
      <w:r w:rsidR="0075268D" w:rsidRPr="0075268D">
        <w:rPr>
          <w:noProof/>
        </w:rPr>
        <w:t>(23)</w:t>
      </w:r>
      <w:r w:rsidRPr="0025589C">
        <w:fldChar w:fldCharType="end"/>
      </w:r>
      <w:r w:rsidR="000D44AC" w:rsidRPr="0025589C">
        <w:t xml:space="preserve"> that </w:t>
      </w:r>
      <w:r w:rsidRPr="0025589C">
        <w:t xml:space="preserve">implements the </w:t>
      </w:r>
      <w:r w:rsidR="000D44AC" w:rsidRPr="0025589C">
        <w:t xml:space="preserve">approach </w:t>
      </w:r>
      <w:r w:rsidRPr="0025589C">
        <w:t xml:space="preserve">presented in this manuscript. </w:t>
      </w:r>
      <w:r w:rsidR="000D44AC" w:rsidRPr="0025589C">
        <w:t xml:space="preserve">The software </w:t>
      </w:r>
      <w:r w:rsidRPr="0025589C">
        <w:t xml:space="preserve">includes both </w:t>
      </w:r>
      <w:r w:rsidR="00865D57" w:rsidRPr="0025589C">
        <w:t xml:space="preserve">a </w:t>
      </w:r>
      <w:r w:rsidRPr="0025589C">
        <w:t>programmatic interface (API) and a command line interface (CLI), and therefore does</w:t>
      </w:r>
      <w:r w:rsidR="00865D57" w:rsidRPr="0025589C">
        <w:t xml:space="preserve"> </w:t>
      </w:r>
      <w:r w:rsidRPr="0025589C">
        <w:t>n</w:t>
      </w:r>
      <w:r w:rsidR="00865D57" w:rsidRPr="0025589C">
        <w:t>o</w:t>
      </w:r>
      <w:r w:rsidRPr="0025589C">
        <w:t xml:space="preserve">t require programming skills. </w:t>
      </w:r>
      <w:r w:rsidR="000D44AC" w:rsidRPr="0025589C">
        <w:t xml:space="preserve">The source code </w:t>
      </w:r>
      <w:r w:rsidRPr="0025589C">
        <w:t xml:space="preserve">makes use of several </w:t>
      </w:r>
      <w:r w:rsidR="00912FD4" w:rsidRPr="0025589C">
        <w:t>P</w:t>
      </w:r>
      <w:r w:rsidRPr="0025589C">
        <w:t>ython packages: NumPy</w:t>
      </w:r>
      <w:r w:rsidR="00605D62">
        <w:t xml:space="preserve"> </w:t>
      </w:r>
      <w:r w:rsidRPr="0025589C">
        <w:fldChar w:fldCharType="begin" w:fldLock="1"/>
      </w:r>
      <w:r w:rsidR="00667056">
        <w:instrText>ADDIN CSL_CITATION {"citationItems":[{"id":"ITEM-1","itemData":{"DOI":"10.1109/MCSE.2011.37","ISSN":"1521-9615","author":[{"dropping-particle":"","family":"Walt","given":"Stéfan","non-dropping-particle":"van der","parse-names":false,"suffix":""},{"dropping-particle":"","family":"Colbert","given":"S Chris","non-dropping-particle":"","parse-names":false,"suffix":""},{"dropping-particle":"","family":"Varoquaux","given":"Gaël","non-dropping-particle":"","parse-names":false,"suffix":""}],"container-title":"Computing in Science &amp; Engineering","id":"ITEM-1","issue":"2","issued":{"date-parts":[["2011","3"]]},"page":"22-30","title":"The NumPy Array: A Structure for Efficient Numerical Computation","type":"article-journal","volume":"13"},"uris":["http://www.mendeley.com/documents/?uuid=26c85fd4-15f3-4014-8bc9-658dc2aa7527"]}],"mendeley":{"formattedCitation":"(27)","plainTextFormattedCitation":"(27)","previouslyFormattedCitation":"(27)"},"properties":{"noteIndex":0},"schema":"https://github.com/citation-style-language/schema/raw/master/csl-citation.json"}</w:instrText>
      </w:r>
      <w:r w:rsidRPr="0025589C">
        <w:fldChar w:fldCharType="separate"/>
      </w:r>
      <w:r w:rsidR="0075268D" w:rsidRPr="0075268D">
        <w:rPr>
          <w:noProof/>
        </w:rPr>
        <w:t>(27)</w:t>
      </w:r>
      <w:r w:rsidRPr="0025589C">
        <w:fldChar w:fldCharType="end"/>
      </w:r>
      <w:r w:rsidRPr="0025589C">
        <w:t>, SciPy</w:t>
      </w:r>
      <w:r w:rsidR="00605D62">
        <w:t xml:space="preserve"> </w:t>
      </w:r>
      <w:r w:rsidRPr="0025589C">
        <w:fldChar w:fldCharType="begin" w:fldLock="1"/>
      </w:r>
      <w:r w:rsidR="00667056">
        <w:instrText>ADDIN CSL_CITATION {"citationItems":[{"id":"ITEM-1","itemData":{"URL":"http://www.scipy.org/","author":[{"dropping-particle":"","family":"Jones","given":"Eric","non-dropping-particle":"","parse-names":false,"suffix":""},{"dropping-particle":"","family":"Oliphant","given":"Travis","non-dropping-particle":"","parse-names":false,"suffix":""},{"dropping-particle":"","family":"Peterson","given":"Pearu","non-dropping-particle":"","parse-names":false,"suffix":""},{"dropping-particle":"","family":"others","given":"","non-dropping-particle":"","parse-names":false,"suffix":""}],"id":"ITEM-1","issued":{"date-parts":[["2001"]]},"note":"[Online; accessed 2014-07-16]","title":"SciPy: Open source scientific tools for Python","type":"webpage"},"uris":["http://www.mendeley.com/documents/?uuid=e1438662-8e42-49ac-8429-70631d17a478"]}],"mendeley":{"formattedCitation":"(28)","plainTextFormattedCitation":"(28)","previouslyFormattedCitation":"(28)"},"properties":{"noteIndex":0},"schema":"https://github.com/citation-style-language/schema/raw/master/csl-citation.json"}</w:instrText>
      </w:r>
      <w:r w:rsidRPr="0025589C">
        <w:fldChar w:fldCharType="separate"/>
      </w:r>
      <w:r w:rsidR="0075268D" w:rsidRPr="0075268D">
        <w:rPr>
          <w:noProof/>
        </w:rPr>
        <w:t>(28)</w:t>
      </w:r>
      <w:r w:rsidRPr="0025589C">
        <w:fldChar w:fldCharType="end"/>
      </w:r>
      <w:r w:rsidRPr="0025589C">
        <w:t>, Matplotlib</w:t>
      </w:r>
      <w:r w:rsidR="00605D62">
        <w:t xml:space="preserve"> </w:t>
      </w:r>
      <w:r w:rsidRPr="0025589C">
        <w:fldChar w:fldCharType="begin" w:fldLock="1"/>
      </w:r>
      <w:r w:rsidR="00667056">
        <w:instrText>ADDIN CSL_CITATION {"citationItems":[{"id":"ITEM-1","itemData":{"DOI":"10.1109/MCSE.2007.55","ISSN":"1521-9615","author":[{"dropping-particle":"","family":"Hunter","given":"John D.","non-dropping-particle":"","parse-names":false,"suffix":""}],"container-title":"Computing in Science &amp; Engineering","id":"ITEM-1","issue":"3","issued":{"date-parts":[["2007"]]},"page":"90-95","title":"Matplotlib: A 2D Graphics Environment","type":"article-journal","volume":"9"},"uris":["http://www.mendeley.com/documents/?uuid=b3bda753-179e-4938-81cb-e7ad511261b7"]}],"mendeley":{"formattedCitation":"(29)","plainTextFormattedCitation":"(29)","previouslyFormattedCitation":"(29)"},"properties":{"noteIndex":0},"schema":"https://github.com/citation-style-language/schema/raw/master/csl-citation.json"}</w:instrText>
      </w:r>
      <w:r w:rsidRPr="0025589C">
        <w:fldChar w:fldCharType="separate"/>
      </w:r>
      <w:r w:rsidR="0075268D" w:rsidRPr="0075268D">
        <w:rPr>
          <w:noProof/>
        </w:rPr>
        <w:t>(29)</w:t>
      </w:r>
      <w:r w:rsidRPr="0025589C">
        <w:fldChar w:fldCharType="end"/>
      </w:r>
      <w:r w:rsidRPr="0025589C">
        <w:t>, Pandas</w:t>
      </w:r>
      <w:r w:rsidR="00605D62">
        <w:t xml:space="preserve"> </w:t>
      </w:r>
      <w:r w:rsidRPr="0025589C">
        <w:fldChar w:fldCharType="begin" w:fldLock="1"/>
      </w:r>
      <w:r w:rsidR="00667056">
        <w:instrText>ADDIN CSL_CITATION {"citationItems":[{"id":"ITEM-1","itemData":{"author":[{"dropping-particle":"","family":"McKinney","given":"Wes","non-dropping-particle":"","parse-names":false,"suffix":""}],"container-title":"Proceedings of the 9th Python in Science Conference","editor":[{"dropping-particle":"","family":"Walt","given":"Stéfan","non-dropping-particle":"van der","parse-names":false,"suffix":""},{"dropping-particle":"","family":"Millman","given":"Jarrod","non-dropping-particle":"","parse-names":false,"suffix":""}],"id":"ITEM-1","issued":{"date-parts":[["2010"]]},"page":"51-56","title":"Data Structures for Statistical Computing in Python","type":"paper-conference"},"uris":["http://www.mendeley.com/documents/?uuid=d90e56d0-e14a-4bb9-80b8-32e8c01e389f"]}],"mendeley":{"formattedCitation":"(30)","plainTextFormattedCitation":"(30)","previouslyFormattedCitation":"(30)"},"properties":{"noteIndex":0},"schema":"https://github.com/citation-style-language/schema/raw/master/csl-citation.json"}</w:instrText>
      </w:r>
      <w:r w:rsidRPr="0025589C">
        <w:fldChar w:fldCharType="separate"/>
      </w:r>
      <w:r w:rsidR="0075268D" w:rsidRPr="0075268D">
        <w:rPr>
          <w:noProof/>
        </w:rPr>
        <w:t>(30)</w:t>
      </w:r>
      <w:r w:rsidRPr="0025589C">
        <w:fldChar w:fldCharType="end"/>
      </w:r>
      <w:r w:rsidRPr="0025589C">
        <w:t>, Seaborn</w:t>
      </w:r>
      <w:r w:rsidR="00605D62">
        <w:t xml:space="preserve"> </w:t>
      </w:r>
      <w:r w:rsidR="00532013" w:rsidRPr="0025589C">
        <w:fldChar w:fldCharType="begin" w:fldLock="1"/>
      </w:r>
      <w:r w:rsidR="00667056">
        <w:instrText>ADDIN CSL_CITATION {"citationItems":[{"id":"ITEM-1","itemData":{"DOI":"10.5281/zenodo.45133","author":[{"dropping-particle":"","family":"Waskom","given":"Michael","non-dropping-particle":"","parse-names":false,"suffix":""},{"dropping-particle":"","family":"Botvinnik","given":"Olga","non-dropping-particle":"","parse-names":false,"suffix":""},{"dropping-particle":"","family":"drewokane","given":"","non-dropping-particle":"","parse-names":false,"suffix":""},{"dropping-particle":"","family":"Hobson","given":"Paul","non-dropping-particle":"","parse-names":false,"suffix":""},{"dropping-particle":"","family":"Halchenko","given":"Yaroslav","non-dropping-particle":"","parse-names":false,"suffix":""},{"dropping-particle":"","family":"Lukauskas","given":"Saulius","non-dropping-particle":"","parse-names":false,"suffix":""},{"dropping-particle":"","family":"Warmenhoven","given":"Jordi","non-dropping-particle":"","parse-names":false,"suffix":""},{"dropping-particle":"","family":"Cole","given":"John B","non-dropping-particle":"","parse-names":false,"suffix":""},{"dropping-particle":"","family":"Hoyer","given":"Stephan","non-dropping-particle":"","parse-names":false,"suffix":""},{"dropping-particle":"","family":"Vanderplas","given":"Jake","non-dropping-particle":"","parse-names":false,"suffix":""},{"dropping-particle":"","family":"gkunter","given":"","non-dropping-particle":"","parse-names":false,"suffix":""},{"dropping-particle":"","family":"Villalba","given":"Santi","non-dropping-particle":"","parse-names":false,"suffix":""},{"dropping-particle":"","family":"Quintero","given":"Eric","non-dropping-particle":"","parse-names":false,"suffix":""},{"dropping-particle":"","family":"Martin","given":"Marcel","non-dropping-particle":"","parse-names":false,"suffix":""},{"dropping-particle":"","family":"Miles","given":"Alistair","non-dropping-particle":"","parse-names":false,"suffix":""},{"dropping-particle":"","family":"Meyer","given":"Kyle","non-dropping-particle":"","parse-names":false,"suffix":""},{"dropping-particle":"","family":"Augspurger","given":"Tom","non-dropping-particle":"","parse-names":false,"suffix":""},{"dropping-particle":"","family":"Yarkoni","given":"Tal","non-dropping-particle":"","parse-names":false,"suffix":""},{"dropping-particle":"","family":"Bachant","given":"Pete","non-dropping-particle":"","parse-names":false,"suffix":""},{"dropping-particle":"","family":"Evans","given":"Constantine","non-dropping-particle":"","parse-names":false,"suffix":""},{"dropping-particle":"","family":"Fitzgerald","given":"Clark","non-dropping-particle":"","parse-names":false,"suffix":""},{"dropping-particle":"","family":"Nagy","given":"Tamas","non-dropping-particle":"","parse-names":false,"suffix":""},{"dropping-particle":"","family":"Ziegler","given":"Erik","non-dropping-particle":"","parse-names":false,"suffix":""},{"dropping-particle":"","family":"Megies","given":"Tobias","non-dropping-particle":"","parse-names":false,"suffix":""},{"dropping-particle":"","family":"Wehner","given":"Daniel","non-dropping-particle":"","parse-names":false,"suffix":""},{"dropping-particle":"","family":"St-Jean","given":"Samuel","non-dropping-particle":"","parse-names":false,"suffix":""},{"dropping-particle":"","family":"Coelho","given":"Luis Pedro","non-dropping-particle":"","parse-names":false,"suffix":""},{"dropping-particle":"","family":"Hitz","given":"Gregory","non-dropping-particle":"","parse-names":false,"suffix":""},{"dropping-particle":"","family":"Lee","given":"Antony","non-dropping-particle":"","parse-names":false,"suffix":""},{"dropping-particle":"","family":"Rocher","given":"Luc","non-dropping-particle":"","parse-names":false,"suffix":""}],"id":"ITEM-1","issued":{"date-parts":[["2016","1"]]},"title":"seaborn: v0.7.0 (January 2016)","type":"article"},"uris":["http://www.mendeley.com/documents/?uuid=b2de90b5-8e80-49a0-8ede-1078c3ac695d"]}],"mendeley":{"formattedCitation":"(31)","plainTextFormattedCitation":"(31)","previouslyFormattedCitation":"(31)"},"properties":{"noteIndex":0},"schema":"https://github.com/citation-style-language/schema/raw/master/csl-citation.json"}</w:instrText>
      </w:r>
      <w:r w:rsidR="00532013" w:rsidRPr="0025589C">
        <w:fldChar w:fldCharType="separate"/>
      </w:r>
      <w:r w:rsidR="0075268D" w:rsidRPr="0075268D">
        <w:rPr>
          <w:noProof/>
        </w:rPr>
        <w:t>(31)</w:t>
      </w:r>
      <w:r w:rsidR="00532013" w:rsidRPr="0025589C">
        <w:fldChar w:fldCharType="end"/>
      </w:r>
      <w:r w:rsidRPr="0025589C">
        <w:t>, LMFIT</w:t>
      </w:r>
      <w:r w:rsidR="00605D62">
        <w:t xml:space="preserve"> </w:t>
      </w:r>
      <w:r w:rsidRPr="0025589C">
        <w:fldChar w:fldCharType="begin" w:fldLock="1"/>
      </w:r>
      <w:r w:rsidR="00667056">
        <w:instrText>ADDIN CSL_CITATION {"citationItems":[{"id":"ITEM-1","itemData":{"DOI":"10.5281/zenodo.11813","author":[{"dropping-particle":"","family":"Newville","given":"Matthew","non-dropping-particle":"","parse-names":false,"suffix":""},{"dropping-particle":"","family":"Ingargiola","given":"Antonino","non-dropping-particle":"","parse-names":false,"suffix":""},{"dropping-particle":"","family":"Stensitzki","given":"Till","non-dropping-particle":"","parse-names":false,"suffix":""},{"dropping-particle":"","family":"Allen","given":"Daniel B.","non-dropping-particle":"","parse-names":false,"suffix":""}],"id":"ITEM-1","issued":{"date-parts":[["2014","9","21"]]},"title":"LMFIT: Non-Linear Least-Square Minimization and Curve-Fitting for Python","type":"article-journal"},"uris":["http://www.mendeley.com/documents/?uuid=b27e9422-dbf1-4362-9b8b-7ca94863acd6"]}],"mendeley":{"formattedCitation":"(32)","plainTextFormattedCitation":"(32)","previouslyFormattedCitation":"(32)"},"properties":{"noteIndex":0},"schema":"https://github.com/citation-style-language/schema/raw/master/csl-citation.json"}</w:instrText>
      </w:r>
      <w:r w:rsidRPr="0025589C">
        <w:fldChar w:fldCharType="separate"/>
      </w:r>
      <w:r w:rsidR="0075268D" w:rsidRPr="0075268D">
        <w:rPr>
          <w:noProof/>
        </w:rPr>
        <w:t>(32)</w:t>
      </w:r>
      <w:r w:rsidRPr="0025589C">
        <w:fldChar w:fldCharType="end"/>
      </w:r>
      <w:r w:rsidRPr="0025589C">
        <w:t xml:space="preserve">, </w:t>
      </w:r>
      <w:proofErr w:type="spellStart"/>
      <w:r w:rsidRPr="0025589C">
        <w:t>Scikit</w:t>
      </w:r>
      <w:proofErr w:type="spellEnd"/>
      <w:r w:rsidRPr="0025589C">
        <w:t>-learn</w:t>
      </w:r>
      <w:r w:rsidR="00605D62">
        <w:t xml:space="preserve"> </w:t>
      </w:r>
      <w:r w:rsidRPr="0025589C">
        <w:fldChar w:fldCharType="begin" w:fldLock="1"/>
      </w:r>
      <w:r w:rsidR="00667056">
        <w:instrText>ADDIN CSL_CITATION {"citationItems":[{"id":"ITEM-1","itemData":{"author":[{"dropping-particle":"","family":"Pedregosa","given":"F","non-dropping-particle":"","parse-names":false,"suffix":""},{"dropping-particle":"","family":"Varoquaux","given":"G","non-dropping-particle":"","parse-names":false,"suffix":""},{"dropping-particle":"","family":"Gramfort","given":"A","non-dropping-particle":"","parse-names":false,"suffix":""},{"dropping-particle":"","family":"Michel","given":"V","non-dropping-particle":"","parse-names":false,"suffix":""},{"dropping-particle":"","family":"Thirion","given":"B","non-dropping-particle":"","parse-names":false,"suffix":""},{"dropping-particle":"","family":"Grisel","given":"O","non-dropping-particle":"","parse-names":false,"suffix":""},{"dropping-particle":"","family":"Blondel","given":"M","non-dropping-particle":"","parse-names":false,"suffix":""},{"dropping-particle":"","family":"Prettenhofer","given":"P","non-dropping-particle":"","parse-names":false,"suffix":""},{"dropping-particle":"","family":"Weiss","given":"R","non-dropping-particle":"","parse-names":false,"suffix":""},{"dropping-particle":"","family":"Dubourg","given":"V","non-dropping-particle":"","parse-names":false,"suffix":""},{"dropping-particle":"","family":"Vanderplas","given":"J","non-dropping-particle":"","parse-names":false,"suffix":""},{"dropping-particle":"","family":"Passos","given":"A","non-dropping-particle":"","parse-names":false,"suffix":""},{"dropping-particle":"","family":"Cournapeau","given":"D","non-dropping-particle":"","parse-names":false,"suffix":""},{"dropping-particle":"","family":"Brucher","given":"M","non-dropping-particle":"","parse-names":false,"suffix":""},{"dropping-particle":"","family":"Perrot","given":"M","non-dropping-particle":"","parse-names":false,"suffix":""},{"dropping-particle":"","family":"Duchesnay","given":"E","non-dropping-particle":"","parse-names":false,"suffix":""}],"container-title":"Journal of Machine Learning Research","id":"ITEM-1","issued":{"date-parts":[["2011"]]},"page":"2825-2830","title":"Scikit-learn: Machine Learning in Python","type":"article-journal","volume":"12"},"uris":["http://www.mendeley.com/documents/?uuid=730d133a-5e08-44b4-b222-6114e054ba94"]}],"mendeley":{"formattedCitation":"(33)","plainTextFormattedCitation":"(33)","previouslyFormattedCitation":"(33)"},"properties":{"noteIndex":0},"schema":"https://github.com/citation-style-language/schema/raw/master/csl-citation.json"}</w:instrText>
      </w:r>
      <w:r w:rsidRPr="0025589C">
        <w:fldChar w:fldCharType="separate"/>
      </w:r>
      <w:r w:rsidR="0075268D" w:rsidRPr="0075268D">
        <w:rPr>
          <w:noProof/>
        </w:rPr>
        <w:t>(33)</w:t>
      </w:r>
      <w:r w:rsidRPr="0025589C">
        <w:fldChar w:fldCharType="end"/>
      </w:r>
      <w:r w:rsidRPr="0025589C">
        <w:t xml:space="preserve">, and </w:t>
      </w:r>
      <w:proofErr w:type="spellStart"/>
      <w:r w:rsidRPr="0025589C">
        <w:t>SymPy</w:t>
      </w:r>
      <w:proofErr w:type="spellEnd"/>
      <w:r w:rsidR="00605D62">
        <w:t xml:space="preserve"> </w:t>
      </w:r>
      <w:r w:rsidRPr="0025589C">
        <w:fldChar w:fldCharType="begin" w:fldLock="1"/>
      </w:r>
      <w:r w:rsidR="00667056">
        <w:instrText>ADDIN CSL_CITATION {"citationItems":[{"id":"ITEM-1","itemData":{"author":[{"dropping-particle":"","family":"SymPy Development Team","given":"","non-dropping-particle":"","parse-names":false,"suffix":""}],"id":"ITEM-1","issued":{"date-parts":[["2014"]]},"title":"SymPy: Python library for symbolic mathematics","type":"article"},"uris":["http://www.mendeley.com/documents/?uuid=af911149-1f65-4a6c-94a3-b1d8a3f37117"]}],"mendeley":{"formattedCitation":"(34)","plainTextFormattedCitation":"(34)","previouslyFormattedCitation":"(34)"},"properties":{"noteIndex":0},"schema":"https://github.com/citation-style-language/schema/raw/master/csl-citation.json"}</w:instrText>
      </w:r>
      <w:r w:rsidRPr="0025589C">
        <w:fldChar w:fldCharType="separate"/>
      </w:r>
      <w:r w:rsidR="0075268D" w:rsidRPr="0075268D">
        <w:rPr>
          <w:noProof/>
        </w:rPr>
        <w:t>(34)</w:t>
      </w:r>
      <w:r w:rsidRPr="0025589C">
        <w:fldChar w:fldCharType="end"/>
      </w:r>
      <w:r w:rsidRPr="0025589C">
        <w:t xml:space="preserve">. </w:t>
      </w:r>
      <w:proofErr w:type="spellStart"/>
      <w:ins w:id="598" w:author="Yoav Ram" w:date="2018-11-29T11:17:00Z">
        <w:r w:rsidR="002347EB">
          <w:rPr>
            <w:i/>
            <w:iCs/>
          </w:rPr>
          <w:t>LacI</w:t>
        </w:r>
        <w:proofErr w:type="spellEnd"/>
        <w:r w:rsidR="002347EB">
          <w:rPr>
            <w:i/>
            <w:iCs/>
          </w:rPr>
          <w:t xml:space="preserve"> experiments: </w:t>
        </w:r>
      </w:ins>
      <w:r w:rsidR="00F51414">
        <w:t xml:space="preserve">Growth curves of the </w:t>
      </w:r>
      <w:proofErr w:type="spellStart"/>
      <w:r w:rsidR="00F51414">
        <w:rPr>
          <w:i/>
          <w:iCs/>
        </w:rPr>
        <w:t>lacI</w:t>
      </w:r>
      <w:proofErr w:type="spellEnd"/>
      <w:r w:rsidR="00F51414">
        <w:t xml:space="preserve"> strains were </w:t>
      </w:r>
      <w:del w:id="599" w:author="Yoav Ram" w:date="2018-11-29T11:17:00Z">
        <w:r w:rsidR="00F51414" w:rsidDel="002347EB">
          <w:delText xml:space="preserve">independently </w:delText>
        </w:r>
      </w:del>
      <w:r w:rsidR="00F51414">
        <w:t>analyzed using the same model</w:t>
      </w:r>
      <w:ins w:id="600" w:author="Yoav Ram" w:date="2018-11-29T11:18:00Z">
        <w:r w:rsidR="00871F93">
          <w:t>s</w:t>
        </w:r>
      </w:ins>
      <w:r w:rsidR="00F51414">
        <w:t xml:space="preserve"> </w:t>
      </w:r>
      <w:del w:id="601" w:author="Yoav Ram" w:date="2018-11-29T11:17:00Z">
        <w:r w:rsidR="00F51414" w:rsidDel="002347EB">
          <w:delText xml:space="preserve"> </w:delText>
        </w:r>
      </w:del>
      <w:r w:rsidR="00F51414">
        <w:t>but different software implementation.</w:t>
      </w:r>
      <w:ins w:id="602" w:author="Yoav Ram" w:date="2018-11-29T11:45:00Z">
        <w:r w:rsidR="004E2D88">
          <w:t xml:space="preserve"> We note </w:t>
        </w:r>
      </w:ins>
      <w:ins w:id="603" w:author="Yoav Ram" w:date="2018-11-29T11:46:00Z">
        <w:r w:rsidR="004E2D88">
          <w:t>specific differences in the analysis wherever these apply.</w:t>
        </w:r>
      </w:ins>
      <w:ins w:id="604" w:author="Yoav Ram" w:date="2018-11-29T11:45:00Z">
        <w:r w:rsidR="004E2D88">
          <w:t xml:space="preserve"> </w:t>
        </w:r>
      </w:ins>
    </w:p>
    <w:p w14:paraId="3645BC11" w14:textId="61037F1C" w:rsidR="003616D0" w:rsidRPr="0025589C" w:rsidRDefault="00C7159E" w:rsidP="00C34C28">
      <w:r w:rsidRPr="0025589C">
        <w:rPr>
          <w:b/>
          <w:bCs/>
        </w:rPr>
        <w:t>Fitting growth models</w:t>
      </w:r>
      <w:r w:rsidR="003616D0" w:rsidRPr="0025589C">
        <w:rPr>
          <w:b/>
          <w:bCs/>
        </w:rPr>
        <w:t>.</w:t>
      </w:r>
      <w:r w:rsidR="003616D0" w:rsidRPr="0025589C">
        <w:t xml:space="preserve"> To fit </w:t>
      </w:r>
      <w:r w:rsidR="00A8110B">
        <w:t xml:space="preserve">growth </w:t>
      </w:r>
      <w:r w:rsidR="003616D0" w:rsidRPr="0025589C">
        <w:t>models</w:t>
      </w:r>
      <w:r w:rsidR="00A8110B">
        <w:t xml:space="preserve"> (</w:t>
      </w:r>
      <w:proofErr w:type="spellStart"/>
      <w:r w:rsidR="00A8110B">
        <w:t>eq</w:t>
      </w:r>
      <w:r w:rsidR="00327F6F">
        <w:t>s</w:t>
      </w:r>
      <w:proofErr w:type="spellEnd"/>
      <w:r w:rsidR="00A8110B">
        <w:t>. 2)</w:t>
      </w:r>
      <w:r w:rsidR="003616D0" w:rsidRPr="0025589C">
        <w:t xml:space="preserve"> to </w:t>
      </w:r>
      <w:r w:rsidR="00327F6F">
        <w:t xml:space="preserve">mono-culture </w:t>
      </w:r>
      <w:r w:rsidR="00A8110B">
        <w:t xml:space="preserve">density </w:t>
      </w:r>
      <w:r w:rsidR="003616D0" w:rsidRPr="0025589C">
        <w:t>data we use</w:t>
      </w:r>
      <w:r w:rsidR="00C0791B" w:rsidRPr="0025589C">
        <w:t>d</w:t>
      </w:r>
      <w:r w:rsidR="003616D0" w:rsidRPr="0025589C">
        <w:t xml:space="preserve"> the least</w:t>
      </w:r>
      <w:r w:rsidR="00C0791B" w:rsidRPr="0025589C">
        <w:t>-</w:t>
      </w:r>
      <w:r w:rsidR="003616D0" w:rsidRPr="0025589C">
        <w:t>sq</w:t>
      </w:r>
      <w:r w:rsidR="00C0791B" w:rsidRPr="0025589C">
        <w:t>uares</w:t>
      </w:r>
      <w:r w:rsidR="003616D0" w:rsidRPr="0025589C">
        <w:t xml:space="preserve"> non-linear curve fitting procedure</w:t>
      </w:r>
      <w:r w:rsidR="00A8110B">
        <w:t xml:space="preserve"> in SciPy’s </w:t>
      </w:r>
      <w:proofErr w:type="spellStart"/>
      <w:r w:rsidR="00A8110B">
        <w:rPr>
          <w:i/>
          <w:iCs/>
        </w:rPr>
        <w:t>least_squares</w:t>
      </w:r>
      <w:proofErr w:type="spellEnd"/>
      <w:r w:rsidR="00A8110B">
        <w:t xml:space="preserve"> function</w:t>
      </w:r>
      <w:r w:rsidR="00FB039B" w:rsidRPr="0025589C">
        <w:t xml:space="preserve"> </w:t>
      </w:r>
      <w:r w:rsidR="003616D0" w:rsidRPr="0025589C">
        <w:fldChar w:fldCharType="begin" w:fldLock="1"/>
      </w:r>
      <w:r w:rsidR="00667056">
        <w:instrText>ADDIN CSL_CITATION {"citationItems":[{"id":"ITEM-1","itemData":{"URL":"http://www.scipy.org/","author":[{"dropping-particle":"","family":"Jones","given":"Eric","non-dropping-particle":"","parse-names":false,"suffix":""},{"dropping-particle":"","family":"Oliphant","given":"Travis","non-dropping-particle":"","parse-names":false,"suffix":""},{"dropping-particle":"","family":"Peterson","given":"Pearu","non-dropping-particle":"","parse-names":false,"suffix":""},{"dropping-particle":"","family":"others","given":"","non-dropping-particle":"","parse-names":false,"suffix":""}],"id":"ITEM-1","issued":{"date-parts":[["2001"]]},"note":"[Online; accessed 2014-07-16]","title":"SciPy: Open source scientific tools for Python","type":"webpage"},"uris":["http://www.mendeley.com/documents/?uuid=e1438662-8e42-49ac-8429-70631d17a478"]}],"mendeley":{"formattedCitation":"(28)","plainTextFormattedCitation":"(28)","previouslyFormattedCitation":"(28)"},"properties":{"noteIndex":0},"schema":"https://github.com/citation-style-language/schema/raw/master/csl-citation.json"}</w:instrText>
      </w:r>
      <w:r w:rsidR="003616D0" w:rsidRPr="0025589C">
        <w:fldChar w:fldCharType="separate"/>
      </w:r>
      <w:r w:rsidR="0075268D" w:rsidRPr="0075268D">
        <w:rPr>
          <w:noProof/>
        </w:rPr>
        <w:t>(28)</w:t>
      </w:r>
      <w:r w:rsidR="003616D0" w:rsidRPr="0025589C">
        <w:fldChar w:fldCharType="end"/>
      </w:r>
      <w:r w:rsidR="003616D0" w:rsidRPr="0025589C">
        <w:t xml:space="preserve">. We then calculate the Bayesian Information Criteria (BIC) of several </w:t>
      </w:r>
      <w:r w:rsidR="007942A2" w:rsidRPr="0025589C">
        <w:t>nested models</w:t>
      </w:r>
      <w:r w:rsidR="003616D0" w:rsidRPr="0025589C">
        <w:t xml:space="preserve">, defined by fixing some of the </w:t>
      </w:r>
      <w:r w:rsidR="00A8110B">
        <w:t xml:space="preserve">growth </w:t>
      </w:r>
      <w:r w:rsidR="003616D0" w:rsidRPr="0025589C">
        <w:t xml:space="preserve">parameters (see </w:t>
      </w:r>
      <w:r w:rsidR="00262B0E" w:rsidRPr="00876E70">
        <w:rPr>
          <w:b/>
          <w:bCs/>
        </w:rPr>
        <w:t>Appendix</w:t>
      </w:r>
      <w:r w:rsidR="00C0791B" w:rsidRPr="00876E70">
        <w:rPr>
          <w:b/>
          <w:bCs/>
        </w:rPr>
        <w:t xml:space="preserve"> </w:t>
      </w:r>
      <w:r w:rsidR="00756174" w:rsidRPr="00876E70">
        <w:rPr>
          <w:b/>
          <w:bCs/>
        </w:rPr>
        <w:t>1</w:t>
      </w:r>
      <w:r w:rsidR="007942A2" w:rsidRPr="0025589C">
        <w:t xml:space="preserve">, </w:t>
      </w:r>
      <w:r w:rsidR="00605D62" w:rsidRPr="005327AF">
        <w:rPr>
          <w:b/>
          <w:bCs/>
        </w:rPr>
        <w:t>Table</w:t>
      </w:r>
      <w:r w:rsidR="005327AF" w:rsidRPr="005327AF">
        <w:rPr>
          <w:b/>
          <w:bCs/>
        </w:rPr>
        <w:t xml:space="preserve"> S1</w:t>
      </w:r>
      <w:r w:rsidR="00605D62">
        <w:t>,</w:t>
      </w:r>
      <w:r w:rsidR="00327F6F">
        <w:t xml:space="preserve"> and</w:t>
      </w:r>
      <w:r w:rsidR="005327AF">
        <w:t xml:space="preserve"> </w:t>
      </w:r>
      <w:r w:rsidR="005327AF" w:rsidRPr="005327AF">
        <w:rPr>
          <w:b/>
          <w:bCs/>
        </w:rPr>
        <w:fldChar w:fldCharType="begin"/>
      </w:r>
      <w:r w:rsidR="005327AF" w:rsidRPr="005327AF">
        <w:rPr>
          <w:b/>
          <w:bCs/>
        </w:rPr>
        <w:instrText xml:space="preserve"> REF _Ref509484308 \h </w:instrText>
      </w:r>
      <w:r w:rsidR="005327AF">
        <w:rPr>
          <w:b/>
          <w:bCs/>
        </w:rPr>
        <w:instrText xml:space="preserve"> \* MERGEFORMAT </w:instrText>
      </w:r>
      <w:r w:rsidR="005327AF" w:rsidRPr="005327AF">
        <w:rPr>
          <w:b/>
          <w:bCs/>
        </w:rPr>
      </w:r>
      <w:r w:rsidR="005327AF" w:rsidRPr="005327AF">
        <w:rPr>
          <w:b/>
          <w:bCs/>
        </w:rPr>
        <w:fldChar w:fldCharType="separate"/>
      </w:r>
      <w:r w:rsidR="00E66975" w:rsidRPr="00E66975">
        <w:rPr>
          <w:b/>
          <w:bCs/>
        </w:rPr>
        <w:t>Figure S2</w:t>
      </w:r>
      <w:r w:rsidR="005327AF" w:rsidRPr="005327AF">
        <w:rPr>
          <w:b/>
          <w:bCs/>
        </w:rPr>
        <w:fldChar w:fldCharType="end"/>
      </w:r>
      <w:r w:rsidR="003616D0" w:rsidRPr="0025589C">
        <w:t>). BIC is given by:</w:t>
      </w:r>
    </w:p>
    <w:p w14:paraId="2C4CB098" w14:textId="77777777" w:rsidR="003616D0" w:rsidRPr="0025589C" w:rsidRDefault="003616D0" w:rsidP="00C34C28">
      <w:pPr>
        <w:jc w:val="center"/>
      </w:pPr>
      <m:oMath>
        <m:r>
          <w:rPr>
            <w:rFonts w:ascii="Cambria Math" w:hAnsi="Cambria Math"/>
          </w:rPr>
          <m:t>BIC=n</m:t>
        </m:r>
        <m:r>
          <m:rPr>
            <m:sty m:val="p"/>
          </m:rPr>
          <w:rPr>
            <w:rFonts w:ascii="MS Mincho" w:eastAsia="MS Mincho" w:hAnsi="MS Mincho" w:cs="MS Mincho"/>
          </w:rPr>
          <m:t>⋅</m:t>
        </m:r>
        <m:func>
          <m:funcPr>
            <m:ctrlPr>
              <w:rPr>
                <w:rFonts w:ascii="Cambria Math" w:hAnsi="Cambria Math"/>
              </w:rPr>
            </m:ctrlPr>
          </m:funcPr>
          <m:fName>
            <m:r>
              <m:rPr>
                <m:sty m:val="p"/>
              </m:rPr>
              <w:rPr>
                <w:rFonts w:ascii="Cambria Math" w:hAnsi="Cambria Math"/>
              </w:rPr>
              <m:t>log</m:t>
            </m:r>
          </m:fName>
          <m:e>
            <m:d>
              <m:dPr>
                <m:ctrlPr>
                  <w:rPr>
                    <w:rFonts w:ascii="Cambria Math" w:hAnsi="Cambria Math"/>
                  </w:rPr>
                </m:ctrlPr>
              </m:dPr>
              <m:e>
                <m:f>
                  <m:fPr>
                    <m:ctrlPr>
                      <w:rPr>
                        <w:rFonts w:ascii="Cambria Math" w:hAnsi="Cambria Math"/>
                      </w:rPr>
                    </m:ctrlPr>
                  </m:fPr>
                  <m:num>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sSup>
                          <m:sSupPr>
                            <m:ctrlPr>
                              <w:rPr>
                                <w:rFonts w:ascii="Cambria Math" w:hAnsi="Cambria Math"/>
                              </w:rPr>
                            </m:ctrlPr>
                          </m:sSupPr>
                          <m:e>
                            <m:d>
                              <m:dPr>
                                <m:ctrlPr>
                                  <w:rPr>
                                    <w:rFonts w:ascii="Cambria Math" w:hAnsi="Cambria Math"/>
                                  </w:rPr>
                                </m:ctrlPr>
                              </m:dPr>
                              <m:e>
                                <m:r>
                                  <w:rPr>
                                    <w:rFonts w:ascii="Cambria Math" w:hAnsi="Cambria Math"/>
                                  </w:rPr>
                                  <m:t>N</m:t>
                                </m:r>
                                <m:d>
                                  <m:dPr>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i</m:t>
                                        </m:r>
                                      </m:sub>
                                    </m:sSub>
                                  </m:e>
                                </m:d>
                                <m:r>
                                  <m:rPr>
                                    <m:sty m:val="p"/>
                                  </m:rPr>
                                  <w:rPr>
                                    <w:rFonts w:ascii="Helvetica" w:eastAsia="Helvetica" w:hAnsi="Helvetica" w:cs="Helvetica"/>
                                  </w:rPr>
                                  <m:t>-</m:t>
                                </m:r>
                                <m:acc>
                                  <m:accPr>
                                    <m:ctrlPr>
                                      <w:rPr>
                                        <w:rFonts w:ascii="Cambria Math" w:hAnsi="Cambria Math"/>
                                      </w:rPr>
                                    </m:ctrlPr>
                                  </m:accPr>
                                  <m:e>
                                    <m:r>
                                      <w:rPr>
                                        <w:rFonts w:ascii="Cambria Math" w:hAnsi="Cambria Math"/>
                                      </w:rPr>
                                      <m:t>N</m:t>
                                    </m:r>
                                  </m:e>
                                </m:acc>
                                <m:d>
                                  <m:dPr>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i</m:t>
                                        </m:r>
                                      </m:sub>
                                    </m:sSub>
                                  </m:e>
                                </m:d>
                              </m:e>
                            </m:d>
                          </m:e>
                          <m:sup>
                            <m:r>
                              <m:rPr>
                                <m:sty m:val="p"/>
                              </m:rPr>
                              <w:rPr>
                                <w:rFonts w:ascii="Cambria Math" w:hAnsi="Cambria Math"/>
                              </w:rPr>
                              <m:t>2</m:t>
                            </m:r>
                          </m:sup>
                        </m:sSup>
                      </m:e>
                    </m:nary>
                  </m:num>
                  <m:den>
                    <m:r>
                      <w:rPr>
                        <w:rFonts w:ascii="Cambria Math" w:hAnsi="Cambria Math"/>
                      </w:rPr>
                      <m:t>n</m:t>
                    </m:r>
                  </m:den>
                </m:f>
              </m:e>
            </m:d>
          </m:e>
        </m:func>
        <m:r>
          <m:rPr>
            <m:sty m:val="p"/>
          </m:rPr>
          <w:rPr>
            <w:rFonts w:ascii="Cambria Math" w:hAnsi="Cambria Math"/>
          </w:rPr>
          <m:t>+</m:t>
        </m:r>
        <m:r>
          <w:rPr>
            <w:rFonts w:ascii="Cambria Math" w:hAnsi="Cambria Math"/>
          </w:rPr>
          <m:t>k</m:t>
        </m:r>
        <m:r>
          <m:rPr>
            <m:sty m:val="p"/>
          </m:rPr>
          <w:rPr>
            <w:rFonts w:ascii="MS Mincho" w:eastAsia="MS Mincho" w:hAnsi="MS Mincho" w:cs="MS Mincho"/>
          </w:rPr>
          <m:t>⋅</m:t>
        </m:r>
        <m:func>
          <m:funcPr>
            <m:ctrlPr>
              <w:rPr>
                <w:rFonts w:ascii="Cambria Math" w:hAnsi="Cambria Math"/>
              </w:rPr>
            </m:ctrlPr>
          </m:funcPr>
          <m:fName>
            <m:r>
              <m:rPr>
                <m:sty m:val="p"/>
              </m:rPr>
              <w:rPr>
                <w:rFonts w:ascii="Cambria Math" w:hAnsi="Cambria Math"/>
              </w:rPr>
              <m:t>log</m:t>
            </m:r>
          </m:fName>
          <m:e>
            <m:r>
              <w:rPr>
                <w:rFonts w:ascii="Cambria Math" w:hAnsi="Cambria Math"/>
              </w:rPr>
              <m:t>n</m:t>
            </m:r>
          </m:e>
        </m:func>
      </m:oMath>
      <w:r w:rsidRPr="0025589C">
        <w:t>,</w:t>
      </w:r>
    </w:p>
    <w:p w14:paraId="151F7796" w14:textId="50AA10AF" w:rsidR="003616D0" w:rsidRPr="0025589C" w:rsidRDefault="003616D0" w:rsidP="00C34C28">
      <w:r w:rsidRPr="00876E70">
        <w:t xml:space="preserve">where </w:t>
      </w:r>
      <m:oMath>
        <m:r>
          <w:rPr>
            <w:rFonts w:ascii="Cambria Math" w:hAnsi="Cambria Math"/>
          </w:rPr>
          <m:t>k</m:t>
        </m:r>
      </m:oMath>
      <w:r w:rsidRPr="00876E70">
        <w:t xml:space="preserve"> is the number </w:t>
      </w:r>
      <w:r w:rsidR="00DF6D3B" w:rsidRPr="00876E70">
        <w:t xml:space="preserve">of </w:t>
      </w:r>
      <w:r w:rsidRPr="00876E70">
        <w:t xml:space="preserve">model parameters, </w:t>
      </w:r>
      <m:oMath>
        <m:r>
          <w:rPr>
            <w:rFonts w:ascii="Cambria Math" w:hAnsi="Cambria Math"/>
          </w:rPr>
          <m:t>n</m:t>
        </m:r>
      </m:oMath>
      <w:r w:rsidRPr="00876E70">
        <w:t xml:space="preserve"> is the number of data points, </w:t>
      </w:r>
      <m:oMath>
        <m:sSub>
          <m:sSubPr>
            <m:ctrlPr>
              <w:rPr>
                <w:rFonts w:ascii="Cambria Math" w:hAnsi="Cambria Math"/>
                <w:i/>
              </w:rPr>
            </m:ctrlPr>
          </m:sSubPr>
          <m:e>
            <m:r>
              <w:rPr>
                <w:rFonts w:ascii="Cambria Math" w:hAnsi="Cambria Math"/>
              </w:rPr>
              <m:t>t</m:t>
            </m:r>
          </m:e>
          <m:sub>
            <m:r>
              <w:rPr>
                <w:rFonts w:ascii="Cambria Math" w:hAnsi="Cambria Math"/>
              </w:rPr>
              <m:t>i</m:t>
            </m:r>
          </m:sub>
        </m:sSub>
      </m:oMath>
      <w:r w:rsidRPr="00876E70">
        <w:t xml:space="preserve"> are the time points, </w:t>
      </w:r>
      <m:oMath>
        <m:r>
          <w:rPr>
            <w:rFonts w:ascii="Cambria Math" w:hAnsi="Cambria Math"/>
          </w:rPr>
          <m:t>N</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i</m:t>
                </m:r>
              </m:sub>
            </m:sSub>
          </m:e>
        </m:d>
      </m:oMath>
      <w:r w:rsidRPr="00876E70">
        <w:t xml:space="preserve"> is the optical density at time point </w:t>
      </w:r>
      <m:oMath>
        <m:sSub>
          <m:sSubPr>
            <m:ctrlPr>
              <w:rPr>
                <w:rFonts w:ascii="Cambria Math" w:hAnsi="Cambria Math"/>
                <w:i/>
              </w:rPr>
            </m:ctrlPr>
          </m:sSubPr>
          <m:e>
            <m:r>
              <w:rPr>
                <w:rFonts w:ascii="Cambria Math" w:hAnsi="Cambria Math"/>
              </w:rPr>
              <m:t>t</m:t>
            </m:r>
          </m:e>
          <m:sub>
            <m:r>
              <w:rPr>
                <w:rFonts w:ascii="Cambria Math" w:hAnsi="Cambria Math"/>
              </w:rPr>
              <m:t>i</m:t>
            </m:r>
          </m:sub>
        </m:sSub>
      </m:oMath>
      <w:r w:rsidRPr="00876E70">
        <w:t xml:space="preserve">, and </w:t>
      </w:r>
      <m:oMath>
        <m:acc>
          <m:accPr>
            <m:ctrlPr>
              <w:rPr>
                <w:rFonts w:ascii="Cambria Math" w:hAnsi="Cambria Math"/>
                <w:i/>
              </w:rPr>
            </m:ctrlPr>
          </m:accPr>
          <m:e>
            <m:r>
              <w:rPr>
                <w:rFonts w:ascii="Cambria Math" w:hAnsi="Cambria Math"/>
              </w:rPr>
              <m:t>N</m:t>
            </m:r>
          </m:e>
        </m:acc>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i</m:t>
                </m:r>
              </m:sub>
            </m:sSub>
          </m:e>
        </m:d>
        <m:r>
          <w:rPr>
            <w:rFonts w:ascii="Cambria Math" w:hAnsi="Cambria Math"/>
          </w:rPr>
          <m:t xml:space="preserve"> </m:t>
        </m:r>
      </m:oMath>
      <w:r w:rsidRPr="00876E70">
        <w:t xml:space="preserve">is the expected density at time point </w:t>
      </w:r>
      <m:oMath>
        <m:sSub>
          <m:sSubPr>
            <m:ctrlPr>
              <w:rPr>
                <w:rFonts w:ascii="Cambria Math" w:hAnsi="Cambria Math"/>
                <w:i/>
              </w:rPr>
            </m:ctrlPr>
          </m:sSubPr>
          <m:e>
            <m:r>
              <w:rPr>
                <w:rFonts w:ascii="Cambria Math" w:hAnsi="Cambria Math"/>
              </w:rPr>
              <m:t>t</m:t>
            </m:r>
          </m:e>
          <m:sub>
            <m:r>
              <w:rPr>
                <w:rFonts w:ascii="Cambria Math" w:hAnsi="Cambria Math"/>
              </w:rPr>
              <m:t>i</m:t>
            </m:r>
          </m:sub>
        </m:sSub>
      </m:oMath>
      <w:r w:rsidRPr="00876E70">
        <w:t xml:space="preserve"> according</w:t>
      </w:r>
      <w:r w:rsidRPr="0025589C">
        <w:t xml:space="preserve"> to the model. We select</w:t>
      </w:r>
      <w:r w:rsidR="00865D57" w:rsidRPr="0025589C">
        <w:t>ed</w:t>
      </w:r>
      <w:r w:rsidRPr="0025589C">
        <w:t xml:space="preserve"> the model with the lowest BIC</w:t>
      </w:r>
      <w:r w:rsidR="00605D62">
        <w:t xml:space="preserve"> </w:t>
      </w:r>
      <w:r w:rsidRPr="0025589C">
        <w:fldChar w:fldCharType="begin" w:fldLock="1"/>
      </w:r>
      <w:r w:rsidR="00667056">
        <w:instrText>ADDIN CSL_CITATION {"citationItems":[{"id":"ITEM-1","itemData":{"DOI":"doi: 10.2307/2291091","ISBN":"9213227418","ISSN":"01621459","PMID":"2291091","abstract":"In a 1935 paper and in his book Theory of probability, Jeffresy developed a methodology for quantifying the evidence in favor of a scientific theory. The centerpies was a number, now called the Bayes factor, which is the posterior odds of the null hypothesis when the prior probability on the null is one-half. Although there has been much discussion of Bayesian hypothesis testing in the context of criticism of P-values, less attention has been given to the Bayes as a practical tool of applied statistics. In this article we review and discuss the uses of Bayes factors in the context of five scientific applications in genetics, sports, ecology, sociology, and psychology. We emphasize the following points: From Jeffrey's Bayesian viewpoint, the purpose of hypothesis testing is to evaluate the evidence in favor of a scientific theory. Bayes factors offer a way of evaluating evidence in favor of a null hypothesis. Bayes factors provide a way of incorporating external information into the evaluation of evidence about a hypothesis. Bayes factors are very general and do not require alternative models to be nested. Several techniques are available for computing Bayes factors, including asymptotic approximations that are easy to compute using the output from standard packages that maximize likelihoods. In \"non-Bayesian significance tests. The Schwarz criterion (or BIC) gives a rough approximation to the logarithm of the Bayes factor, which is easy to use and does not require evaluation of prior distributions. When one is interested in estimation or prediction, Bayes factors may be converted to weights to be attached to various models so that a composite estimate or prediction may be obtained that takes account of structural or model uncertainty. Algorithms have been proposed that allow model uncertainty to be taken into account when the class of models initially considered is very large. Bayes factors are useful for guiding an evolutionary model-building process. It is important, and feasible, to assess the sensitivity of conclusions to the prior distributions used.","author":[{"dropping-particle":"","family":"Kass","given":"Robert","non-dropping-particle":"","parse-names":false,"suffix":""},{"dropping-particle":"","family":"Raftery","given":"Adrian","non-dropping-particle":"","parse-names":false,"suffix":""}],"container-title":"Journal of the American Statistical Association","id":"ITEM-1","issued":{"date-parts":[["1995"]]},"page":"773-795","title":"Bayes Factors","type":"article-journal"},"uris":["http://www.mendeley.com/documents/?uuid=780e0bd3-aa68-4a26-b615-d2e0a9e659d1"]},{"id":"ITEM-2","itemData":{"DOI":"10.1016/j.ecolmodel.2007.10.030","ISBN":"03043800","ISSN":"03043800","PMID":"2742","abstract":"Many tools have become available for biologists for evaluating competing ecological models - models may be judged based on the fit to data alone (e.g. likelihood), or more formal statistical criteria may be used. Because of the implied assumptions of each tool, model selection criteria should be chosen a priori for the problem at hand, - a model that is considered 'good' in its explanatory power may not be the best choice for a problem that requires prediction. In this paper, I review the behavior and assumptions of the four most commonly used statistical criteria (Akaike's Information Criterion, AIC; Schwarz or Bayesian Information Criterion, BIC; Deviance Information Criterion, DIC; Bayes factors). Second, I illustrate differences in these model selection tools by applying the four criteria to thousands of simulated abundance trajectories. With the simulation model known, I examine whether each of the criteria are useful in selecting models to evaluate simple questions, such as whether time series support evidence of density dependent population growth. Across simulations, the maximum likelihood criteria consistently favored simpler population models when compared to Bayesian criteria. Among the Bayesian criteria, the Bayes factor favored the correct simulation model more frequently than the Deviance Information Criterion. There was considerable uncertainty in the ability of the Bayes factor to discriminate between models, this tool selected the simulation model slightly more frequently than other approaches. ?? 2007 Elsevier B.V. All rights reserved.","author":[{"dropping-particle":"","family":"Ward","given":"Eric J.","non-dropping-particle":"","parse-names":false,"suffix":""}],"container-title":"Ecological Modelling","id":"ITEM-2","issue":"1-2","issued":{"date-parts":[["2008"]]},"page":"1-10","title":"A review and comparison of four commonly used Bayesian and maximum likelihood model selection tools","type":"article-journal","volume":"211"},"uris":["http://www.mendeley.com/documents/?uuid=192bfd77-cca7-4a95-8e9d-bc1f8551d94b"]}],"mendeley":{"formattedCitation":"(35, 36)","plainTextFormattedCitation":"(35, 36)","previouslyFormattedCitation":"(35, 36)"},"properties":{"noteIndex":0},"schema":"https://github.com/citation-style-language/schema/raw/master/csl-citation.json"}</w:instrText>
      </w:r>
      <w:r w:rsidRPr="0025589C">
        <w:fldChar w:fldCharType="separate"/>
      </w:r>
      <w:r w:rsidR="0075268D" w:rsidRPr="0075268D">
        <w:rPr>
          <w:noProof/>
        </w:rPr>
        <w:t>(35, 36)</w:t>
      </w:r>
      <w:r w:rsidRPr="0025589C">
        <w:fldChar w:fldCharType="end"/>
      </w:r>
      <w:r w:rsidRPr="0025589C">
        <w:t>.</w:t>
      </w:r>
      <w:r w:rsidR="00E2013F" w:rsidRPr="0025589C">
        <w:t xml:space="preserve"> Other metrics for model selection can be used, but BIC was chosen for its simplicity and flexibility.</w:t>
      </w:r>
      <w:ins w:id="605" w:author="Yoav Ram" w:date="2018-11-29T11:17:00Z">
        <w:r w:rsidR="00871F93">
          <w:t xml:space="preserve"> </w:t>
        </w:r>
      </w:ins>
      <w:proofErr w:type="spellStart"/>
      <w:ins w:id="606" w:author="Yoav Ram" w:date="2018-11-29T11:45:00Z">
        <w:r w:rsidR="004E2D88">
          <w:rPr>
            <w:i/>
            <w:iCs/>
          </w:rPr>
          <w:t>LacI</w:t>
        </w:r>
        <w:proofErr w:type="spellEnd"/>
        <w:r w:rsidR="004E2D88">
          <w:rPr>
            <w:i/>
            <w:iCs/>
          </w:rPr>
          <w:t xml:space="preserve"> experiments:</w:t>
        </w:r>
        <w:r w:rsidR="004E2D88">
          <w:t xml:space="preserve"> </w:t>
        </w:r>
      </w:ins>
      <w:ins w:id="607" w:author="Yoav Ram" w:date="2018-11-29T11:49:00Z">
        <w:r w:rsidR="00646E53">
          <w:t xml:space="preserve">Model selection was not </w:t>
        </w:r>
      </w:ins>
      <w:ins w:id="608" w:author="Yoav Ram" w:date="2018-11-29T11:48:00Z">
        <w:r w:rsidR="004E2D88">
          <w:t>preform</w:t>
        </w:r>
      </w:ins>
      <w:ins w:id="609" w:author="Yoav Ram" w:date="2018-11-29T11:49:00Z">
        <w:r w:rsidR="00646E53">
          <w:t>ed. Rather,</w:t>
        </w:r>
      </w:ins>
      <w:ins w:id="610" w:author="Yoav Ram" w:date="2018-11-29T11:48:00Z">
        <w:r w:rsidR="004E2D88">
          <w:t xml:space="preserve"> we fitted the growth models (</w:t>
        </w:r>
        <w:proofErr w:type="spellStart"/>
        <w:r w:rsidR="004E2D88">
          <w:t>eqs</w:t>
        </w:r>
        <w:proofErr w:type="spellEnd"/>
        <w:r w:rsidR="004E2D88">
          <w:t>. 2)</w:t>
        </w:r>
        <w:r w:rsidR="004E2D88" w:rsidRPr="0025589C">
          <w:t xml:space="preserve"> </w:t>
        </w:r>
        <w:r w:rsidR="004E2D88">
          <w:t>but assumed that t</w:t>
        </w:r>
      </w:ins>
      <w:ins w:id="611" w:author="Yoav Ram" w:date="2018-11-29T11:45:00Z">
        <w:r w:rsidR="004E2D88" w:rsidRPr="0025589C">
          <w:t>he rate at which the physiological state adjusts to the new growth conditions</w:t>
        </w:r>
        <w:r w:rsidR="004E2D88">
          <w:t xml:space="preserve"> </w:t>
        </w:r>
      </w:ins>
      <w:ins w:id="612" w:author="Yoav Ram" w:date="2018-11-29T11:48:00Z">
        <w:r w:rsidR="004E2D88">
          <w:t>is</w:t>
        </w:r>
      </w:ins>
      <w:ins w:id="613" w:author="Yoav Ram" w:date="2018-11-29T11:49:00Z">
        <w:r w:rsidR="004E2D88">
          <w:t xml:space="preserve"> </w:t>
        </w:r>
      </w:ins>
      <w:ins w:id="614" w:author="Yoav Ram" w:date="2018-11-29T11:45:00Z">
        <w:r w:rsidR="004E2D88">
          <w:t>equal to the specific growth rate at low density (</w:t>
        </w:r>
        <m:oMath>
          <m:r>
            <w:rPr>
              <w:rFonts w:ascii="Cambria Math" w:hAnsi="Cambria Math"/>
            </w:rPr>
            <m:t>m=r</m:t>
          </m:r>
        </m:oMath>
        <w:r w:rsidR="004E2D88">
          <w:t xml:space="preserve">), in order to achieve more stable model fitting, as suggested by </w:t>
        </w:r>
        <w:proofErr w:type="spellStart"/>
        <w:r w:rsidR="004E2D88">
          <w:t>Baranyi</w:t>
        </w:r>
        <w:proofErr w:type="spellEnd"/>
        <w:r w:rsidR="004E2D88">
          <w:t xml:space="preserve"> </w:t>
        </w:r>
        <w:r w:rsidR="004E2D88">
          <w:fldChar w:fldCharType="begin" w:fldLock="1"/>
        </w:r>
        <w:r w:rsidR="004E2D88">
          <w:instrText>ADDIN CSL_CITATION {"citationItems":[{"id":"ITEM-1","itemData":{"DOI":"10.1006/fmic.1996.0080","ISBN":"0740-0020","ISSN":"07400020","author":[{"dropping-particle":"","family":"Baranyi","given":"József","non-dropping-particle":"","parse-names":false,"suffix":""}],"container-title":"Commentary","id":"ITEM-1","issue":"1996","issued":{"date-parts":[["1997"]]},"page":"391-394","title":"Simple is good as long as it is enough","type":"article-journal"},"suppress-author":1,"uris":["http://www.mendeley.com/documents/?uuid=c9e215a4-6f72-46bf-9808-a7c24ef6ebe6"]}],"mendeley":{"formattedCitation":"(17)","plainTextFormattedCitation":"(17)","previouslyFormattedCitation":"(17)"},"properties":{"noteIndex":0},"schema":"https://github.com/citation-style-language/schema/raw/master/csl-citation.json"}</w:instrText>
        </w:r>
        <w:r w:rsidR="004E2D88">
          <w:fldChar w:fldCharType="separate"/>
        </w:r>
        <w:r w:rsidR="004E2D88" w:rsidRPr="00667056">
          <w:rPr>
            <w:noProof/>
          </w:rPr>
          <w:t>(17)</w:t>
        </w:r>
        <w:r w:rsidR="004E2D88">
          <w:fldChar w:fldCharType="end"/>
        </w:r>
      </w:ins>
      <w:ins w:id="615" w:author="Yoav Ram" w:date="2018-11-29T11:51:00Z">
        <w:r w:rsidR="00D2060D">
          <w:t xml:space="preserve">. </w:t>
        </w:r>
      </w:ins>
      <w:del w:id="616" w:author="Yoav Ram" w:date="2018-11-29T11:17:00Z">
        <w:r w:rsidR="00E2013F" w:rsidRPr="0025589C" w:rsidDel="00871F93">
          <w:delText xml:space="preserve"> </w:delText>
        </w:r>
      </w:del>
    </w:p>
    <w:p w14:paraId="51B3EBBD" w14:textId="75F846BC" w:rsidR="00C7159E" w:rsidRDefault="00C7159E" w:rsidP="00C34C28">
      <w:r w:rsidRPr="0025589C">
        <w:rPr>
          <w:b/>
          <w:bCs/>
        </w:rPr>
        <w:t xml:space="preserve">Fitting exponential models. </w:t>
      </w:r>
      <w:r w:rsidRPr="0025589C">
        <w:t>The following represents a common approach for estimating growth rates</w:t>
      </w:r>
      <w:r w:rsidR="0040287F" w:rsidRPr="0025589C">
        <w:t xml:space="preserve"> from growth curve data</w:t>
      </w:r>
      <w:r w:rsidRPr="0025589C">
        <w:t>,</w:t>
      </w:r>
      <w:r w:rsidR="0040287F" w:rsidRPr="0025589C">
        <w:t xml:space="preserve"> and was</w:t>
      </w:r>
      <w:r w:rsidRPr="0025589C">
        <w:t xml:space="preserve"> used as a benchmark for our </w:t>
      </w:r>
      <w:r w:rsidR="0040287F" w:rsidRPr="0025589C">
        <w:t xml:space="preserve">new </w:t>
      </w:r>
      <w:r w:rsidRPr="0025589C">
        <w:t xml:space="preserve">approach (see </w:t>
      </w:r>
      <w:r w:rsidR="00560BED">
        <w:rPr>
          <w:b/>
          <w:bCs/>
          <w:noProof/>
        </w:rPr>
        <w:t xml:space="preserve">Figure 2 </w:t>
      </w:r>
      <w:r w:rsidRPr="0025589C">
        <w:rPr>
          <w:noProof/>
        </w:rPr>
        <w:t>and</w:t>
      </w:r>
      <w:r w:rsidRPr="0025589C">
        <w:t xml:space="preserve"> </w:t>
      </w:r>
      <w:r w:rsidR="0040287F" w:rsidRPr="0025589C">
        <w:t>black dashed lines in</w:t>
      </w:r>
      <w:r w:rsidR="00560BED">
        <w:t xml:space="preserve"> </w:t>
      </w:r>
      <w:r w:rsidR="00560BED" w:rsidRPr="00560BED">
        <w:rPr>
          <w:b/>
          <w:bCs/>
        </w:rPr>
        <w:t>Figure 4</w:t>
      </w:r>
      <w:r w:rsidR="00560BED">
        <w:t xml:space="preserve"> and </w:t>
      </w:r>
      <w:r w:rsidR="00560BED" w:rsidRPr="00560BED">
        <w:rPr>
          <w:b/>
          <w:bCs/>
        </w:rPr>
        <w:t>Figure 5</w:t>
      </w:r>
      <w:r w:rsidRPr="0025589C">
        <w:t xml:space="preserve">). A polynomial is fitted to the mean of the growth </w:t>
      </w:r>
      <w:r w:rsidRPr="00876E70">
        <w:t xml:space="preserve">curve data </w:t>
      </w:r>
      <w:r w:rsidRPr="00876E70">
        <w:rPr>
          <w:i/>
          <w:iCs/>
        </w:rPr>
        <w:t>N(t)</w:t>
      </w:r>
      <w:r w:rsidR="00B313D1" w:rsidRPr="00876E70">
        <w:t>.</w:t>
      </w:r>
      <w:r w:rsidRPr="00876E70">
        <w:t xml:space="preserve"> </w:t>
      </w:r>
      <w:r w:rsidR="00B313D1" w:rsidRPr="00876E70">
        <w:t>T</w:t>
      </w:r>
      <w:r w:rsidRPr="00876E70">
        <w:t xml:space="preserve">he time of maximum growth rate </w:t>
      </w:r>
      <w:proofErr w:type="spellStart"/>
      <w:r w:rsidRPr="00876E70">
        <w:rPr>
          <w:i/>
          <w:iCs/>
        </w:rPr>
        <w:t>t</w:t>
      </w:r>
      <w:r w:rsidRPr="00876E70">
        <w:rPr>
          <w:i/>
          <w:iCs/>
          <w:vertAlign w:val="subscript"/>
        </w:rPr>
        <w:t>max</w:t>
      </w:r>
      <w:proofErr w:type="spellEnd"/>
      <w:r w:rsidRPr="00876E70">
        <w:t xml:space="preserve"> is found by differentiating the fitted polynomial and </w:t>
      </w:r>
      <w:r w:rsidRPr="00876E70">
        <w:lastRenderedPageBreak/>
        <w:t>finding the maximum</w:t>
      </w:r>
      <w:r w:rsidR="00B313D1" w:rsidRPr="00876E70">
        <w:t xml:space="preserve"> of the derivative.</w:t>
      </w:r>
      <w:r w:rsidRPr="00876E70">
        <w:t xml:space="preserve"> </w:t>
      </w:r>
      <w:r w:rsidR="00B313D1" w:rsidRPr="00876E70">
        <w:t>V</w:t>
      </w:r>
      <w:r w:rsidRPr="00876E70">
        <w:t xml:space="preserve">alues </w:t>
      </w:r>
      <w:r w:rsidRPr="00876E70">
        <w:rPr>
          <w:i/>
          <w:iCs/>
        </w:rPr>
        <w:t>a</w:t>
      </w:r>
      <w:r w:rsidRPr="00876E70">
        <w:t xml:space="preserve"> and </w:t>
      </w:r>
      <w:r w:rsidRPr="00876E70">
        <w:rPr>
          <w:i/>
          <w:iCs/>
        </w:rPr>
        <w:t>b</w:t>
      </w:r>
      <w:r w:rsidRPr="00876E70">
        <w:t xml:space="preserve"> are found such that </w:t>
      </w:r>
      <w:r w:rsidR="00B313D1" w:rsidRPr="00876E70">
        <w:rPr>
          <w:i/>
          <w:iCs/>
        </w:rPr>
        <w:t>f(t)=</w:t>
      </w:r>
      <w:proofErr w:type="spellStart"/>
      <w:r w:rsidRPr="00876E70">
        <w:rPr>
          <w:i/>
          <w:iCs/>
        </w:rPr>
        <w:t>b+at</w:t>
      </w:r>
      <w:proofErr w:type="spellEnd"/>
      <w:r w:rsidRPr="00876E70" w:rsidDel="00A44F58">
        <w:t xml:space="preserve"> </w:t>
      </w:r>
      <w:r w:rsidRPr="00876E70">
        <w:t>describe</w:t>
      </w:r>
      <w:r w:rsidR="00B313D1" w:rsidRPr="00876E70">
        <w:t>s</w:t>
      </w:r>
      <w:r w:rsidRPr="00876E70">
        <w:t xml:space="preserve"> a tangent line at the point of maximum growth (</w:t>
      </w:r>
      <w:proofErr w:type="spellStart"/>
      <w:r w:rsidRPr="00876E70">
        <w:rPr>
          <w:i/>
          <w:iCs/>
        </w:rPr>
        <w:t>t</w:t>
      </w:r>
      <w:r w:rsidRPr="00876E70">
        <w:rPr>
          <w:i/>
          <w:iCs/>
          <w:vertAlign w:val="subscript"/>
        </w:rPr>
        <w:t>max</w:t>
      </w:r>
      <w:proofErr w:type="spellEnd"/>
      <w:r w:rsidRPr="00876E70">
        <w:rPr>
          <w:i/>
          <w:iCs/>
        </w:rPr>
        <w:t>, N(</w:t>
      </w:r>
      <w:proofErr w:type="spellStart"/>
      <w:r w:rsidRPr="00876E70">
        <w:rPr>
          <w:i/>
          <w:iCs/>
        </w:rPr>
        <w:t>t</w:t>
      </w:r>
      <w:r w:rsidRPr="00876E70">
        <w:rPr>
          <w:i/>
          <w:iCs/>
          <w:vertAlign w:val="subscript"/>
        </w:rPr>
        <w:t>max</w:t>
      </w:r>
      <w:proofErr w:type="spellEnd"/>
      <w:r w:rsidRPr="00876E70">
        <w:rPr>
          <w:i/>
          <w:iCs/>
        </w:rPr>
        <w:t>)</w:t>
      </w:r>
      <w:r w:rsidRPr="00876E70">
        <w:t>)</w:t>
      </w:r>
      <w:r w:rsidR="00B313D1" w:rsidRPr="00876E70">
        <w:t>.</w:t>
      </w:r>
      <w:r w:rsidRPr="00876E70">
        <w:rPr>
          <w:i/>
          <w:iCs/>
        </w:rPr>
        <w:t xml:space="preserve"> </w:t>
      </w:r>
      <w:r w:rsidR="00B313D1" w:rsidRPr="00876E70">
        <w:t>T</w:t>
      </w:r>
      <w:r w:rsidRPr="00876E70">
        <w:t xml:space="preserve">he intercept </w:t>
      </w:r>
      <w:r w:rsidRPr="00876E70">
        <w:rPr>
          <w:i/>
          <w:iCs/>
        </w:rPr>
        <w:t xml:space="preserve">b </w:t>
      </w:r>
      <w:r w:rsidRPr="00876E70">
        <w:t xml:space="preserve">and the slope </w:t>
      </w:r>
      <w:r w:rsidRPr="00876E70">
        <w:rPr>
          <w:i/>
          <w:iCs/>
        </w:rPr>
        <w:t>a</w:t>
      </w:r>
      <w:r w:rsidRPr="00876E70">
        <w:t xml:space="preserve"> are interpreted as the initial density </w:t>
      </w:r>
      <w:r w:rsidRPr="00876E70">
        <w:rPr>
          <w:i/>
          <w:iCs/>
        </w:rPr>
        <w:t>N</w:t>
      </w:r>
      <w:r w:rsidRPr="00876E70">
        <w:rPr>
          <w:i/>
          <w:iCs/>
          <w:vertAlign w:val="subscript"/>
        </w:rPr>
        <w:t>0</w:t>
      </w:r>
      <w:r w:rsidRPr="00876E70">
        <w:rPr>
          <w:i/>
          <w:iCs/>
        </w:rPr>
        <w:t>=</w:t>
      </w:r>
      <w:proofErr w:type="spellStart"/>
      <w:r w:rsidRPr="00876E70">
        <w:rPr>
          <w:i/>
          <w:iCs/>
        </w:rPr>
        <w:t>e</w:t>
      </w:r>
      <w:r w:rsidRPr="00876E70">
        <w:rPr>
          <w:i/>
          <w:iCs/>
          <w:vertAlign w:val="superscript"/>
        </w:rPr>
        <w:t>b</w:t>
      </w:r>
      <w:proofErr w:type="spellEnd"/>
      <w:r w:rsidRPr="00876E70">
        <w:t xml:space="preserve"> and the growth rate </w:t>
      </w:r>
      <w:r w:rsidRPr="00876E70">
        <w:rPr>
          <w:i/>
          <w:iCs/>
        </w:rPr>
        <w:t>r=a</w:t>
      </w:r>
      <w:r w:rsidRPr="00876E70">
        <w:t xml:space="preserve"> in an exponential growth model </w:t>
      </w:r>
      <w:r w:rsidRPr="00876E70">
        <w:rPr>
          <w:i/>
          <w:iCs/>
        </w:rPr>
        <w:t>N(t)=N</w:t>
      </w:r>
      <w:r w:rsidRPr="00876E70">
        <w:rPr>
          <w:i/>
          <w:iCs/>
          <w:vertAlign w:val="subscript"/>
        </w:rPr>
        <w:t>0</w:t>
      </w:r>
      <w:r w:rsidRPr="00876E70">
        <w:rPr>
          <w:i/>
          <w:iCs/>
        </w:rPr>
        <w:t>e</w:t>
      </w:r>
      <w:r w:rsidRPr="00876E70">
        <w:rPr>
          <w:i/>
          <w:iCs/>
          <w:vertAlign w:val="superscript"/>
        </w:rPr>
        <w:t>rt</w:t>
      </w:r>
      <w:r w:rsidRPr="00876E70">
        <w:t xml:space="preserve"> (</w:t>
      </w:r>
      <w:r w:rsidRPr="00876E70">
        <w:rPr>
          <w:i/>
          <w:iCs/>
        </w:rPr>
        <w:t>N</w:t>
      </w:r>
      <w:r w:rsidRPr="00876E70">
        <w:rPr>
          <w:i/>
          <w:iCs/>
          <w:vertAlign w:val="subscript"/>
        </w:rPr>
        <w:t>0</w:t>
      </w:r>
      <w:r w:rsidRPr="00876E70">
        <w:rPr>
          <w:i/>
          <w:iCs/>
        </w:rPr>
        <w:t xml:space="preserve"> </w:t>
      </w:r>
      <w:r w:rsidRPr="00876E70">
        <w:t>is usually disregarded).</w:t>
      </w:r>
    </w:p>
    <w:p w14:paraId="148F48AC" w14:textId="1ACADCED" w:rsidR="005327AF" w:rsidRDefault="005327AF">
      <w:pPr>
        <w:rPr>
          <w:ins w:id="617" w:author="Yoav Ram" w:date="2018-11-29T11:20:00Z"/>
        </w:rPr>
      </w:pPr>
      <w:r>
        <w:rPr>
          <w:b/>
          <w:bCs/>
        </w:rPr>
        <w:t>Fitting competition models.</w:t>
      </w:r>
      <w:r>
        <w:t xml:space="preserve"> To fit competition models</w:t>
      </w:r>
      <w:r w:rsidR="00A8110B">
        <w:t xml:space="preserve"> (</w:t>
      </w:r>
      <w:proofErr w:type="spellStart"/>
      <w:r w:rsidR="00A8110B">
        <w:t>eq</w:t>
      </w:r>
      <w:r w:rsidR="00327F6F">
        <w:t>s</w:t>
      </w:r>
      <w:proofErr w:type="spellEnd"/>
      <w:r w:rsidR="00A8110B">
        <w:t>. 3)</w:t>
      </w:r>
      <w:r>
        <w:t xml:space="preserve"> we used the </w:t>
      </w:r>
      <w:proofErr w:type="spellStart"/>
      <w:r>
        <w:t>Nelder</w:t>
      </w:r>
      <w:proofErr w:type="spellEnd"/>
      <w:r>
        <w:t xml:space="preserve">-Mead </w:t>
      </w:r>
      <w:r w:rsidR="00A8110B">
        <w:t xml:space="preserve">simplex </w:t>
      </w:r>
      <w:r>
        <w:t xml:space="preserve">method (also called downhill simplex method) from SciPy’s </w:t>
      </w:r>
      <w:r w:rsidR="00A8110B">
        <w:rPr>
          <w:i/>
          <w:iCs/>
        </w:rPr>
        <w:t>minimize</w:t>
      </w:r>
      <w:r>
        <w:t xml:space="preserve"> </w:t>
      </w:r>
      <w:r w:rsidR="00A8110B">
        <w:t xml:space="preserve">function </w:t>
      </w:r>
      <w:r w:rsidRPr="0025589C">
        <w:fldChar w:fldCharType="begin" w:fldLock="1"/>
      </w:r>
      <w:r w:rsidR="00667056">
        <w:instrText>ADDIN CSL_CITATION {"citationItems":[{"id":"ITEM-1","itemData":{"URL":"http://www.scipy.org/","author":[{"dropping-particle":"","family":"Jones","given":"Eric","non-dropping-particle":"","parse-names":false,"suffix":""},{"dropping-particle":"","family":"Oliphant","given":"Travis","non-dropping-particle":"","parse-names":false,"suffix":""},{"dropping-particle":"","family":"Peterson","given":"Pearu","non-dropping-particle":"","parse-names":false,"suffix":""},{"dropping-particle":"","family":"others","given":"","non-dropping-particle":"","parse-names":false,"suffix":""}],"id":"ITEM-1","issued":{"date-parts":[["2001"]]},"note":"[Online; accessed 2014-07-16]","title":"SciPy: Open source scientific tools for Python","type":"webpage"},"uris":["http://www.mendeley.com/documents/?uuid=e1438662-8e42-49ac-8429-70631d17a478"]}],"mendeley":{"formattedCitation":"(28)","plainTextFormattedCitation":"(28)","previouslyFormattedCitation":"(28)"},"properties":{"noteIndex":0},"schema":"https://github.com/citation-style-language/schema/raw/master/csl-citation.json"}</w:instrText>
      </w:r>
      <w:r w:rsidRPr="0025589C">
        <w:fldChar w:fldCharType="separate"/>
      </w:r>
      <w:r w:rsidR="0075268D" w:rsidRPr="0075268D">
        <w:rPr>
          <w:noProof/>
        </w:rPr>
        <w:t>(28)</w:t>
      </w:r>
      <w:r w:rsidRPr="0025589C">
        <w:fldChar w:fldCharType="end"/>
      </w:r>
      <w:r>
        <w:t xml:space="preserve"> to find the competition </w:t>
      </w:r>
      <w:r w:rsidRPr="00876E70">
        <w:t xml:space="preserve">parameters </w:t>
      </w:r>
      <m:oMath>
        <m:sSub>
          <m:sSubPr>
            <m:ctrlPr>
              <w:rPr>
                <w:rFonts w:ascii="Cambria Math" w:hAnsi="Cambria Math"/>
                <w:i/>
              </w:rPr>
            </m:ctrlPr>
          </m:sSubPr>
          <m:e>
            <m:r>
              <w:rPr>
                <w:rFonts w:ascii="Cambria Math" w:hAnsi="Cambria Math"/>
              </w:rPr>
              <m:t>c</m:t>
            </m:r>
          </m:e>
          <m:sub>
            <m:r>
              <w:rPr>
                <w:rFonts w:ascii="Cambria Math" w:hAnsi="Cambria Math"/>
              </w:rPr>
              <m:t>i</m:t>
            </m:r>
          </m:sub>
        </m:sSub>
      </m:oMath>
      <w:r w:rsidRPr="00876E70">
        <w:t xml:space="preserve"> that minimize the difference between </w:t>
      </w:r>
      <m:oMath>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2</m:t>
            </m:r>
          </m:sub>
        </m:sSub>
      </m:oMath>
      <w:r w:rsidRPr="00876E70">
        <w:t xml:space="preserve"> (eq</w:t>
      </w:r>
      <w:r w:rsidR="00327F6F">
        <w:t>s</w:t>
      </w:r>
      <w:r w:rsidRPr="00876E70">
        <w:t>. 3) and the total OD of mix</w:t>
      </w:r>
      <w:r>
        <w:t xml:space="preserve">ed </w:t>
      </w:r>
      <w:r w:rsidRPr="00876E70">
        <w:t>cultures</w:t>
      </w:r>
      <w:r w:rsidR="00560BED" w:rsidRPr="00876E70">
        <w:t xml:space="preserve">. Other model parameters were fixed to the values estimated </w:t>
      </w:r>
      <w:r w:rsidR="005F02BF" w:rsidRPr="00876E70">
        <w:t>from mono-culture growth curves</w:t>
      </w:r>
      <w:r w:rsidRPr="00876E70">
        <w:t>.</w:t>
      </w:r>
      <w:r w:rsidR="00A8110B" w:rsidRPr="00876E70">
        <w:t xml:space="preserve"> </w:t>
      </w:r>
      <m:oMath>
        <m:sSub>
          <m:sSubPr>
            <m:ctrlPr>
              <w:rPr>
                <w:rFonts w:ascii="Cambria Math" w:hAnsi="Cambria Math"/>
                <w:i/>
              </w:rPr>
            </m:ctrlPr>
          </m:sSubPr>
          <m:e>
            <m:r>
              <w:rPr>
                <w:rFonts w:ascii="Cambria Math" w:hAnsi="Cambria Math"/>
              </w:rPr>
              <m:t>N</m:t>
            </m:r>
          </m:e>
          <m:sub>
            <m:r>
              <w:rPr>
                <w:rFonts w:ascii="Cambria Math" w:hAnsi="Cambria Math"/>
              </w:rPr>
              <m:t>1</m:t>
            </m:r>
          </m:sub>
        </m:sSub>
      </m:oMath>
      <w:r w:rsidRPr="00876E70">
        <w:t xml:space="preserve"> and </w:t>
      </w:r>
      <m:oMath>
        <m:sSub>
          <m:sSubPr>
            <m:ctrlPr>
              <w:rPr>
                <w:rFonts w:ascii="Cambria Math" w:hAnsi="Cambria Math"/>
                <w:i/>
              </w:rPr>
            </m:ctrlPr>
          </m:sSubPr>
          <m:e>
            <m:r>
              <w:rPr>
                <w:rFonts w:ascii="Cambria Math" w:hAnsi="Cambria Math"/>
              </w:rPr>
              <m:t>N</m:t>
            </m:r>
          </m:e>
          <m:sub>
            <m:r>
              <w:rPr>
                <w:rFonts w:ascii="Cambria Math" w:hAnsi="Cambria Math"/>
              </w:rPr>
              <m:t>2</m:t>
            </m:r>
          </m:sub>
        </m:sSub>
      </m:oMath>
      <w:r w:rsidRPr="00876E70">
        <w:t xml:space="preserve"> were</w:t>
      </w:r>
      <w:r>
        <w:t xml:space="preserve"> calculated using numerical integration</w:t>
      </w:r>
      <w:r w:rsidR="00A8110B">
        <w:t xml:space="preserve"> of </w:t>
      </w:r>
      <w:proofErr w:type="spellStart"/>
      <w:r w:rsidR="00A8110B">
        <w:t>eq</w:t>
      </w:r>
      <w:r w:rsidR="00327F6F">
        <w:t>s</w:t>
      </w:r>
      <w:proofErr w:type="spellEnd"/>
      <w:r w:rsidR="00A8110B">
        <w:t>. 3</w:t>
      </w:r>
      <w:r>
        <w:t xml:space="preserve"> with SciPy’s </w:t>
      </w:r>
      <w:proofErr w:type="spellStart"/>
      <w:r>
        <w:rPr>
          <w:i/>
          <w:iCs/>
        </w:rPr>
        <w:t>odeint</w:t>
      </w:r>
      <w:proofErr w:type="spellEnd"/>
      <w:r>
        <w:t xml:space="preserve"> function </w:t>
      </w:r>
      <w:r w:rsidRPr="0025589C">
        <w:fldChar w:fldCharType="begin" w:fldLock="1"/>
      </w:r>
      <w:r w:rsidR="00667056">
        <w:instrText>ADDIN CSL_CITATION {"citationItems":[{"id":"ITEM-1","itemData":{"URL":"http://www.scipy.org/","author":[{"dropping-particle":"","family":"Jones","given":"Eric","non-dropping-particle":"","parse-names":false,"suffix":""},{"dropping-particle":"","family":"Oliphant","given":"Travis","non-dropping-particle":"","parse-names":false,"suffix":""},{"dropping-particle":"","family":"Peterson","given":"Pearu","non-dropping-particle":"","parse-names":false,"suffix":""},{"dropping-particle":"","family":"others","given":"","non-dropping-particle":"","parse-names":false,"suffix":""}],"id":"ITEM-1","issued":{"date-parts":[["2001"]]},"note":"[Online; accessed 2014-07-16]","title":"SciPy: Open source scientific tools for Python","type":"webpage"},"uris":["http://www.mendeley.com/documents/?uuid=e1438662-8e42-49ac-8429-70631d17a478"]}],"mendeley":{"formattedCitation":"(28)","plainTextFormattedCitation":"(28)","previouslyFormattedCitation":"(28)"},"properties":{"noteIndex":0},"schema":"https://github.com/citation-style-language/schema/raw/master/csl-citation.json"}</w:instrText>
      </w:r>
      <w:r w:rsidRPr="0025589C">
        <w:fldChar w:fldCharType="separate"/>
      </w:r>
      <w:r w:rsidR="0075268D" w:rsidRPr="0075268D">
        <w:rPr>
          <w:noProof/>
        </w:rPr>
        <w:t>(28)</w:t>
      </w:r>
      <w:r w:rsidRPr="0025589C">
        <w:fldChar w:fldCharType="end"/>
      </w:r>
      <w:r>
        <w:t>.</w:t>
      </w:r>
      <w:ins w:id="618" w:author="Yoav Ram" w:date="2018-11-29T11:18:00Z">
        <w:r w:rsidR="00871F93">
          <w:t xml:space="preserve"> </w:t>
        </w:r>
      </w:ins>
      <w:proofErr w:type="spellStart"/>
      <w:ins w:id="619" w:author="Yoav Ram" w:date="2018-11-29T11:19:00Z">
        <w:r w:rsidR="00871F93">
          <w:rPr>
            <w:i/>
            <w:iCs/>
          </w:rPr>
          <w:t>LacI</w:t>
        </w:r>
        <w:proofErr w:type="spellEnd"/>
        <w:r w:rsidR="00871F93">
          <w:rPr>
            <w:i/>
            <w:iCs/>
          </w:rPr>
          <w:t xml:space="preserve"> experiments: </w:t>
        </w:r>
        <w:r w:rsidR="00871F93">
          <w:t xml:space="preserve">the competition parameters were set to </w:t>
        </w:r>
        <m:oMath>
          <m:sSub>
            <m:sSubPr>
              <m:ctrlPr>
                <w:rPr>
                  <w:rFonts w:ascii="Cambria Math" w:hAnsi="Cambria Math"/>
                  <w:i/>
                </w:rPr>
              </m:ctrlPr>
            </m:sSubPr>
            <m:e>
              <m:r>
                <w:rPr>
                  <w:rFonts w:ascii="Cambria Math" w:hAnsi="Cambria Math"/>
                </w:rPr>
                <m:t>c</m:t>
              </m:r>
            </m:e>
            <m:sub>
              <m:r>
                <w:rPr>
                  <w:rFonts w:ascii="Cambria Math" w:hAnsi="Cambria Math"/>
                </w:rPr>
                <m:t>i</m:t>
              </m:r>
            </m:sub>
          </m:sSub>
          <m:r>
            <w:rPr>
              <w:rFonts w:ascii="Cambria Math" w:hAnsi="Cambria Math"/>
            </w:rPr>
            <m:t>=1</m:t>
          </m:r>
        </m:oMath>
        <w:r w:rsidR="00871F93">
          <w:t xml:space="preserve"> and were not estimated from mixed growth</w:t>
        </w:r>
      </w:ins>
      <w:ins w:id="620" w:author="Yoav Ram" w:date="2018-11-29T11:50:00Z">
        <w:r w:rsidR="00976E57">
          <w:t>, as the purpose was to predict growth in mixed culture without performing mixed culture experiments.</w:t>
        </w:r>
      </w:ins>
      <w:ins w:id="621" w:author="Yoav Ram" w:date="2018-11-29T11:51:00Z">
        <w:r w:rsidR="00D2060D">
          <w:t xml:space="preserve"> </w:t>
        </w:r>
      </w:ins>
    </w:p>
    <w:p w14:paraId="4B1A29B2" w14:textId="5EDDD4F2" w:rsidR="00871F93" w:rsidRPr="001C0C2F" w:rsidRDefault="00871F93" w:rsidP="00871F93">
      <w:pPr>
        <w:rPr>
          <w:moveTo w:id="622" w:author="Yoav Ram" w:date="2018-11-29T11:20:00Z"/>
        </w:rPr>
        <w:pPrChange w:id="623" w:author="Yoav Ram" w:date="2018-11-29T11:20:00Z">
          <w:pPr/>
        </w:pPrChange>
      </w:pPr>
      <w:ins w:id="624" w:author="Yoav Ram" w:date="2018-11-29T11:20:00Z">
        <w:r w:rsidRPr="00871F93">
          <w:rPr>
            <w:b/>
            <w:bCs/>
            <w:rPrChange w:id="625" w:author="Yoav Ram" w:date="2018-11-29T11:20:00Z">
              <w:rPr>
                <w:b/>
                <w:bCs/>
                <w:strike/>
              </w:rPr>
            </w:rPrChange>
          </w:rPr>
          <w:t xml:space="preserve">Estimating </w:t>
        </w:r>
        <w:r>
          <w:rPr>
            <w:b/>
            <w:bCs/>
          </w:rPr>
          <w:t xml:space="preserve">relative fitness. </w:t>
        </w:r>
        <w:proofErr w:type="spellStart"/>
        <w:r w:rsidRPr="00871F93">
          <w:rPr>
            <w:i/>
            <w:iCs/>
            <w:rPrChange w:id="626" w:author="Yoav Ram" w:date="2018-11-29T11:20:00Z">
              <w:rPr>
                <w:b/>
                <w:bCs/>
                <w:i/>
                <w:iCs/>
              </w:rPr>
            </w:rPrChange>
          </w:rPr>
          <w:t>LacI</w:t>
        </w:r>
        <w:proofErr w:type="spellEnd"/>
        <w:r w:rsidRPr="00871F93">
          <w:rPr>
            <w:i/>
            <w:iCs/>
            <w:rPrChange w:id="627" w:author="Yoav Ram" w:date="2018-11-29T11:20:00Z">
              <w:rPr>
                <w:b/>
                <w:bCs/>
                <w:i/>
                <w:iCs/>
              </w:rPr>
            </w:rPrChange>
          </w:rPr>
          <w:t xml:space="preserve"> experiments:</w:t>
        </w:r>
        <w:r>
          <w:rPr>
            <w:b/>
            <w:bCs/>
            <w:i/>
            <w:iCs/>
          </w:rPr>
          <w:t xml:space="preserve"> </w:t>
        </w:r>
      </w:ins>
      <w:moveToRangeStart w:id="628" w:author="Yoav Ram" w:date="2018-11-29T11:20:00Z" w:name="move531253747"/>
      <w:moveTo w:id="629" w:author="Yoav Ram" w:date="2018-11-29T11:20:00Z">
        <w:r>
          <w:t xml:space="preserve">The relative fitness </w:t>
        </w:r>
        <m:oMath>
          <m:r>
            <w:rPr>
              <w:rFonts w:ascii="Cambria Math" w:hAnsi="Cambria Math"/>
            </w:rPr>
            <m:t>W</m:t>
          </m:r>
        </m:oMath>
        <w:r>
          <w:t xml:space="preserve"> of a strain expressing the </w:t>
        </w:r>
        <w:r>
          <w:rPr>
            <w:i/>
            <w:iCs/>
          </w:rPr>
          <w:t>lac</w:t>
        </w:r>
        <w:r>
          <w:t xml:space="preserve"> operon (denoted strain 1) compared to the same strain not expressing the operon (denoted strain 2) was estimated from the ratio of the log fold changes in density over a single growth day, following Lenski et. al. </w:t>
        </w:r>
        <w:r>
          <w:fldChar w:fldCharType="begin" w:fldLock="1"/>
        </w:r>
        <w:r>
          <w:instrText>ADDIN CSL_CITATION {"citationItems":[{"id":"ITEM-1","itemData":{"DOI":"10.1086/285289","ISBN":"0003-0147","ISSN":"0003-0147","PMID":"19425949","abstract":"We assess the degree to which adaptation to a uniform environment among indepen- dently evolving asexual populations is associated with increasing divergence of those popula- tions. In addition, we are concerned with the pattern of adaptation itself, particularly whether the rate of increase in mean fitness tends to decline with the number of generations of selection in a constant environment. The correspondence between the rate of increase in mean fitness and the within-population genetic variance of fitness, as expected from Fisher's fundamental theorem, is also addressed. Twelve Escherichlia coli populations were founded from a single clonal ancestor and allowed to evolve for 2,000 generations. Mean fitness increased by about 37%. However, the rate of increase in mean fitness was slower in later generations. There was no statistically significant within-population genetic variance of fitness, but there was significant between-population variance. Although the estimated genetic variation in fitness within popula- tions was not statistically significant, it was consistent in magnitude with theoretical expecta- tions. Similarly, the variance of mean fitness between populations was consistent with a model that incorporated stochastic variation in the timing and order of substitutions at a finite number of nonepistatic loci, coupled with substitutional delays and interference between substitutions arising from clonality. These results, taken as a whole, are consistent with theoretical expecta- tions that do not invoke divergence due to multiple fitness peaks in a Wrightian evolutionary landscape.","author":[{"dropping-particle":"","family":"Lenski","given":"Richard E.","non-dropping-particle":"","parse-names":false,"suffix":""},{"dropping-particle":"","family":"Rose","given":"Michael R.","non-dropping-particle":"","parse-names":false,"suffix":""},{"dropping-particle":"","family":"Simpson","given":"Suzanne C.","non-dropping-particle":"","parse-names":false,"suffix":""},{"dropping-particle":"","family":"Tadler","given":"Scott C.","non-dropping-particle":"","parse-names":false,"suffix":""}],"container-title":"The American Naturalist","id":"ITEM-1","issue":"6","issued":{"date-parts":[["1991","12"]]},"page":"1315","title":"Long-Term Experimental Evolution in Escherichia coli. I. Adaptation and Divergence During 2,000 Generations","type":"article-journal","volume":"138"},"suppress-author":1,"uris":["http://www.mendeley.com/documents/?uuid=6f197087-5f37-4758-9877-d80ff78f71aa"]}],"mendeley":{"formattedCitation":"(7)","plainTextFormattedCitation":"(7)","previouslyFormattedCitation":"(7)"},"properties":{"noteIndex":0},"schema":"https://github.com/citation-style-language/schema/raw/master/csl-citation.json"}</w:instrText>
        </w:r>
        <w:r>
          <w:fldChar w:fldCharType="separate"/>
        </w:r>
        <w:r w:rsidRPr="00B66EEC">
          <w:rPr>
            <w:noProof/>
          </w:rPr>
          <w:t>(7)</w:t>
        </w:r>
        <w:r>
          <w:fldChar w:fldCharType="end"/>
        </w:r>
        <w:r>
          <w:t>:</w:t>
        </w:r>
      </w:moveTo>
    </w:p>
    <w:p w14:paraId="45BE7CE4" w14:textId="77777777" w:rsidR="00871F93" w:rsidRPr="00C34C28" w:rsidRDefault="00871F93" w:rsidP="00871F93">
      <w:pPr>
        <w:jc w:val="right"/>
        <w:rPr>
          <w:moveTo w:id="630" w:author="Yoav Ram" w:date="2018-11-29T11:20:00Z"/>
        </w:rPr>
      </w:pPr>
      <m:oMath>
        <m:r>
          <w:rPr>
            <w:rFonts w:ascii="Cambria Math" w:hAnsi="Cambria Math"/>
          </w:rPr>
          <m:t>W=</m:t>
        </m:r>
        <m:f>
          <m:fPr>
            <m:type m:val="lin"/>
            <m:ctrlPr>
              <w:rPr>
                <w:rFonts w:ascii="Cambria Math" w:hAnsi="Cambria Math"/>
                <w:i/>
                <w:iCs/>
              </w:rPr>
            </m:ctrlPr>
          </m:fPr>
          <m:num>
            <m:func>
              <m:funcPr>
                <m:ctrlPr>
                  <w:rPr>
                    <w:rFonts w:ascii="Cambria Math" w:hAnsi="Cambria Math"/>
                    <w:i/>
                    <w:iCs/>
                  </w:rPr>
                </m:ctrlPr>
              </m:funcPr>
              <m:fName>
                <m:r>
                  <m:rPr>
                    <m:sty m:val="p"/>
                  </m:rPr>
                  <w:rPr>
                    <w:rFonts w:ascii="Cambria Math" w:hAnsi="Cambria Math"/>
                  </w:rPr>
                  <m:t>log</m:t>
                </m:r>
              </m:fName>
              <m:e>
                <m:d>
                  <m:dPr>
                    <m:ctrlPr>
                      <w:rPr>
                        <w:rFonts w:ascii="Cambria Math" w:hAnsi="Cambria Math"/>
                        <w:i/>
                        <w:iCs/>
                      </w:rPr>
                    </m:ctrlPr>
                  </m:dPr>
                  <m:e>
                    <m:f>
                      <m:fPr>
                        <m:ctrlPr>
                          <w:rPr>
                            <w:rFonts w:ascii="Cambria Math" w:hAnsi="Cambria Math"/>
                            <w:i/>
                            <w:iCs/>
                          </w:rPr>
                        </m:ctrlPr>
                      </m:fPr>
                      <m:num>
                        <m:sSub>
                          <m:sSubPr>
                            <m:ctrlPr>
                              <w:rPr>
                                <w:rFonts w:ascii="Cambria Math" w:hAnsi="Cambria Math"/>
                                <w:i/>
                                <w:iCs/>
                              </w:rPr>
                            </m:ctrlPr>
                          </m:sSubPr>
                          <m:e>
                            <m:r>
                              <w:rPr>
                                <w:rFonts w:ascii="Cambria Math" w:hAnsi="Cambria Math"/>
                              </w:rPr>
                              <m:t>N</m:t>
                            </m:r>
                          </m:e>
                          <m:sub>
                            <m:r>
                              <w:rPr>
                                <w:rFonts w:ascii="Cambria Math" w:hAnsi="Cambria Math"/>
                              </w:rPr>
                              <m:t>1</m:t>
                            </m:r>
                          </m:sub>
                        </m:sSub>
                        <m:d>
                          <m:dPr>
                            <m:ctrlPr>
                              <w:rPr>
                                <w:rFonts w:ascii="Cambria Math" w:hAnsi="Cambria Math"/>
                                <w:i/>
                                <w:iCs/>
                              </w:rPr>
                            </m:ctrlPr>
                          </m:dPr>
                          <m:e>
                            <m:r>
                              <w:rPr>
                                <w:rFonts w:ascii="Cambria Math" w:hAnsi="Cambria Math"/>
                              </w:rPr>
                              <m:t>24</m:t>
                            </m:r>
                          </m:e>
                        </m:d>
                      </m:num>
                      <m:den>
                        <m:sSub>
                          <m:sSubPr>
                            <m:ctrlPr>
                              <w:rPr>
                                <w:rFonts w:ascii="Cambria Math" w:hAnsi="Cambria Math"/>
                                <w:i/>
                                <w:iCs/>
                              </w:rPr>
                            </m:ctrlPr>
                          </m:sSubPr>
                          <m:e>
                            <m:r>
                              <w:rPr>
                                <w:rFonts w:ascii="Cambria Math" w:hAnsi="Cambria Math"/>
                              </w:rPr>
                              <m:t>N</m:t>
                            </m:r>
                          </m:e>
                          <m:sub>
                            <m:r>
                              <w:rPr>
                                <w:rFonts w:ascii="Cambria Math" w:hAnsi="Cambria Math"/>
                              </w:rPr>
                              <m:t>1</m:t>
                            </m:r>
                          </m:sub>
                        </m:sSub>
                        <m:d>
                          <m:dPr>
                            <m:ctrlPr>
                              <w:rPr>
                                <w:rFonts w:ascii="Cambria Math" w:hAnsi="Cambria Math"/>
                                <w:i/>
                                <w:iCs/>
                              </w:rPr>
                            </m:ctrlPr>
                          </m:dPr>
                          <m:e>
                            <m:r>
                              <w:rPr>
                                <w:rFonts w:ascii="Cambria Math" w:hAnsi="Cambria Math"/>
                              </w:rPr>
                              <m:t>0</m:t>
                            </m:r>
                          </m:e>
                        </m:d>
                      </m:den>
                    </m:f>
                  </m:e>
                </m:d>
              </m:e>
            </m:func>
          </m:num>
          <m:den>
            <m:func>
              <m:funcPr>
                <m:ctrlPr>
                  <w:rPr>
                    <w:rFonts w:ascii="Cambria Math" w:hAnsi="Cambria Math"/>
                    <w:i/>
                    <w:iCs/>
                  </w:rPr>
                </m:ctrlPr>
              </m:funcPr>
              <m:fName>
                <m:r>
                  <m:rPr>
                    <m:sty m:val="p"/>
                  </m:rPr>
                  <w:rPr>
                    <w:rFonts w:ascii="Cambria Math" w:hAnsi="Cambria Math"/>
                  </w:rPr>
                  <m:t>log</m:t>
                </m:r>
              </m:fName>
              <m:e>
                <m:d>
                  <m:dPr>
                    <m:ctrlPr>
                      <w:rPr>
                        <w:rFonts w:ascii="Cambria Math" w:hAnsi="Cambria Math"/>
                        <w:i/>
                        <w:iCs/>
                      </w:rPr>
                    </m:ctrlPr>
                  </m:dPr>
                  <m:e>
                    <m:f>
                      <m:fPr>
                        <m:ctrlPr>
                          <w:rPr>
                            <w:rFonts w:ascii="Cambria Math" w:hAnsi="Cambria Math"/>
                            <w:i/>
                            <w:iCs/>
                          </w:rPr>
                        </m:ctrlPr>
                      </m:fPr>
                      <m:num>
                        <m:sSub>
                          <m:sSubPr>
                            <m:ctrlPr>
                              <w:rPr>
                                <w:rFonts w:ascii="Cambria Math" w:hAnsi="Cambria Math"/>
                                <w:i/>
                                <w:iCs/>
                              </w:rPr>
                            </m:ctrlPr>
                          </m:sSubPr>
                          <m:e>
                            <m:r>
                              <w:rPr>
                                <w:rFonts w:ascii="Cambria Math" w:hAnsi="Cambria Math"/>
                              </w:rPr>
                              <m:t>N</m:t>
                            </m:r>
                          </m:e>
                          <m:sub>
                            <m:r>
                              <w:rPr>
                                <w:rFonts w:ascii="Cambria Math" w:hAnsi="Cambria Math"/>
                              </w:rPr>
                              <m:t>2</m:t>
                            </m:r>
                          </m:sub>
                        </m:sSub>
                        <m:d>
                          <m:dPr>
                            <m:ctrlPr>
                              <w:rPr>
                                <w:rFonts w:ascii="Cambria Math" w:hAnsi="Cambria Math"/>
                                <w:i/>
                                <w:iCs/>
                              </w:rPr>
                            </m:ctrlPr>
                          </m:dPr>
                          <m:e>
                            <m:r>
                              <w:rPr>
                                <w:rFonts w:ascii="Cambria Math" w:hAnsi="Cambria Math"/>
                              </w:rPr>
                              <m:t>24</m:t>
                            </m:r>
                          </m:e>
                        </m:d>
                      </m:num>
                      <m:den>
                        <m:sSub>
                          <m:sSubPr>
                            <m:ctrlPr>
                              <w:rPr>
                                <w:rFonts w:ascii="Cambria Math" w:hAnsi="Cambria Math"/>
                                <w:i/>
                                <w:iCs/>
                              </w:rPr>
                            </m:ctrlPr>
                          </m:sSubPr>
                          <m:e>
                            <m:r>
                              <w:rPr>
                                <w:rFonts w:ascii="Cambria Math" w:hAnsi="Cambria Math"/>
                              </w:rPr>
                              <m:t>N</m:t>
                            </m:r>
                          </m:e>
                          <m:sub>
                            <m:r>
                              <w:rPr>
                                <w:rFonts w:ascii="Cambria Math" w:hAnsi="Cambria Math"/>
                              </w:rPr>
                              <m:t>2</m:t>
                            </m:r>
                          </m:sub>
                        </m:sSub>
                        <m:d>
                          <m:dPr>
                            <m:ctrlPr>
                              <w:rPr>
                                <w:rFonts w:ascii="Cambria Math" w:hAnsi="Cambria Math"/>
                                <w:i/>
                                <w:iCs/>
                              </w:rPr>
                            </m:ctrlPr>
                          </m:dPr>
                          <m:e>
                            <m:r>
                              <w:rPr>
                                <w:rFonts w:ascii="Cambria Math" w:hAnsi="Cambria Math"/>
                              </w:rPr>
                              <m:t>0</m:t>
                            </m:r>
                          </m:e>
                        </m:d>
                      </m:den>
                    </m:f>
                  </m:e>
                </m:d>
              </m:e>
            </m:func>
          </m:den>
        </m:f>
        <m:r>
          <w:rPr>
            <w:rFonts w:ascii="Cambria Math" w:hAnsi="Cambria Math"/>
          </w:rPr>
          <m:t>.</m:t>
        </m:r>
      </m:oMath>
      <w:moveTo w:id="631" w:author="Yoav Ram" w:date="2018-11-29T11:20:00Z">
        <w:r w:rsidRPr="0025589C">
          <w:t xml:space="preserve">                                    </w:t>
        </w:r>
        <w:r>
          <w:tab/>
        </w:r>
        <w:r>
          <w:tab/>
        </w:r>
        <w:r w:rsidRPr="0025589C">
          <w:t xml:space="preserve">    </w:t>
        </w:r>
        <w:r>
          <w:t>(4)</w:t>
        </w:r>
      </w:moveTo>
    </w:p>
    <w:moveToRangeEnd w:id="628"/>
    <w:p w14:paraId="5E1911DA" w14:textId="77777777" w:rsidR="00871F93" w:rsidRPr="00871F93" w:rsidRDefault="00871F93">
      <w:pPr>
        <w:rPr>
          <w:i/>
          <w:iCs/>
          <w:rPrChange w:id="632" w:author="Yoav Ram" w:date="2018-11-29T11:19:00Z">
            <w:rPr/>
          </w:rPrChange>
        </w:rPr>
      </w:pPr>
    </w:p>
    <w:p w14:paraId="03ABE571" w14:textId="25D02135" w:rsidR="005F34D1" w:rsidRPr="00C34C28" w:rsidDel="00871F93" w:rsidRDefault="002D0284" w:rsidP="00C34C28">
      <w:pPr>
        <w:rPr>
          <w:del w:id="633" w:author="Yoav Ram" w:date="2018-11-29T11:20:00Z"/>
          <w:strike/>
        </w:rPr>
      </w:pPr>
      <w:del w:id="634" w:author="Yoav Ram" w:date="2018-11-29T11:20:00Z">
        <w:r w:rsidRPr="00871F93" w:rsidDel="00871F93">
          <w:rPr>
            <w:b/>
            <w:bCs/>
            <w:strike/>
            <w:rPrChange w:id="635" w:author="Yoav Ram" w:date="2018-11-29T11:19:00Z">
              <w:rPr>
                <w:b/>
                <w:bCs/>
                <w:strike/>
                <w:highlight w:val="yellow"/>
              </w:rPr>
            </w:rPrChange>
          </w:rPr>
          <w:delText>Estimating s</w:delText>
        </w:r>
        <w:r w:rsidR="005F34D1" w:rsidRPr="00871F93" w:rsidDel="00871F93">
          <w:rPr>
            <w:b/>
            <w:bCs/>
            <w:strike/>
            <w:rPrChange w:id="636" w:author="Yoav Ram" w:date="2018-11-29T11:19:00Z">
              <w:rPr>
                <w:b/>
                <w:bCs/>
                <w:strike/>
                <w:highlight w:val="yellow"/>
              </w:rPr>
            </w:rPrChange>
          </w:rPr>
          <w:delText xml:space="preserve">election coefficients. </w:delText>
        </w:r>
        <w:r w:rsidR="00DE7AF4" w:rsidRPr="00871F93" w:rsidDel="00871F93">
          <w:rPr>
            <w:strike/>
            <w:rPrChange w:id="637" w:author="Yoav Ram" w:date="2018-11-29T11:19:00Z">
              <w:rPr>
                <w:strike/>
                <w:highlight w:val="yellow"/>
              </w:rPr>
            </w:rPrChange>
          </w:rPr>
          <w:delText>Selection coefficients</w:delText>
        </w:r>
        <w:r w:rsidR="005F34D1" w:rsidRPr="00871F93" w:rsidDel="00871F93">
          <w:rPr>
            <w:strike/>
            <w:rPrChange w:id="638" w:author="Yoav Ram" w:date="2018-11-29T11:19:00Z">
              <w:rPr>
                <w:strike/>
                <w:highlight w:val="yellow"/>
              </w:rPr>
            </w:rPrChange>
          </w:rPr>
          <w:delText xml:space="preserve"> </w:delText>
        </w:r>
        <w:r w:rsidR="00DE7AF4" w:rsidRPr="00871F93" w:rsidDel="00871F93">
          <w:rPr>
            <w:strike/>
            <w:rPrChange w:id="639" w:author="Yoav Ram" w:date="2018-11-29T11:19:00Z">
              <w:rPr>
                <w:strike/>
                <w:highlight w:val="yellow"/>
              </w:rPr>
            </w:rPrChange>
          </w:rPr>
          <w:delText>were</w:delText>
        </w:r>
        <w:r w:rsidR="005F34D1" w:rsidRPr="00871F93" w:rsidDel="00871F93">
          <w:rPr>
            <w:strike/>
            <w:rPrChange w:id="640" w:author="Yoav Ram" w:date="2018-11-29T11:19:00Z">
              <w:rPr>
                <w:strike/>
                <w:highlight w:val="yellow"/>
              </w:rPr>
            </w:rPrChange>
          </w:rPr>
          <w:delText xml:space="preserve"> estimated from pairwise competition results using </w:delText>
        </w:r>
        <m:oMath>
          <m:r>
            <w:rPr>
              <w:rFonts w:ascii="Cambria Math" w:hAnsi="Cambria Math"/>
              <w:strike/>
              <w:rPrChange w:id="641" w:author="Yoav Ram" w:date="2018-11-29T11:19:00Z">
                <w:rPr>
                  <w:rFonts w:ascii="Cambria Math" w:hAnsi="Cambria Math"/>
                  <w:strike/>
                  <w:highlight w:val="yellow"/>
                </w:rPr>
              </w:rPrChange>
            </w:rPr>
            <m:t>s(t)=</m:t>
          </m:r>
          <m:f>
            <m:fPr>
              <m:ctrlPr>
                <w:rPr>
                  <w:rFonts w:ascii="Cambria Math" w:hAnsi="Cambria Math"/>
                  <w:i/>
                  <w:strike/>
                  <w:rPrChange w:id="642" w:author="Yoav Ram" w:date="2018-11-29T11:19:00Z">
                    <w:rPr>
                      <w:rFonts w:ascii="Cambria Math" w:hAnsi="Cambria Math"/>
                      <w:i/>
                      <w:strike/>
                      <w:highlight w:val="yellow"/>
                    </w:rPr>
                  </w:rPrChange>
                </w:rPr>
              </m:ctrlPr>
            </m:fPr>
            <m:num>
              <m:r>
                <w:rPr>
                  <w:rFonts w:ascii="Cambria Math" w:hAnsi="Cambria Math"/>
                  <w:strike/>
                  <w:rPrChange w:id="643" w:author="Yoav Ram" w:date="2018-11-29T11:19:00Z">
                    <w:rPr>
                      <w:rFonts w:ascii="Cambria Math" w:hAnsi="Cambria Math"/>
                      <w:strike/>
                      <w:highlight w:val="yellow"/>
                    </w:rPr>
                  </w:rPrChange>
                </w:rPr>
                <m:t>d</m:t>
              </m:r>
            </m:num>
            <m:den>
              <m:r>
                <w:rPr>
                  <w:rFonts w:ascii="Cambria Math" w:hAnsi="Cambria Math"/>
                  <w:strike/>
                  <w:rPrChange w:id="644" w:author="Yoav Ram" w:date="2018-11-29T11:19:00Z">
                    <w:rPr>
                      <w:rFonts w:ascii="Cambria Math" w:hAnsi="Cambria Math"/>
                      <w:strike/>
                      <w:highlight w:val="yellow"/>
                    </w:rPr>
                  </w:rPrChange>
                </w:rPr>
                <m:t>dt</m:t>
              </m:r>
            </m:den>
          </m:f>
          <m:func>
            <m:funcPr>
              <m:ctrlPr>
                <w:rPr>
                  <w:rFonts w:ascii="Cambria Math" w:hAnsi="Cambria Math"/>
                  <w:i/>
                  <w:strike/>
                  <w:rPrChange w:id="645" w:author="Yoav Ram" w:date="2018-11-29T11:19:00Z">
                    <w:rPr>
                      <w:rFonts w:ascii="Cambria Math" w:hAnsi="Cambria Math"/>
                      <w:i/>
                      <w:strike/>
                      <w:highlight w:val="yellow"/>
                    </w:rPr>
                  </w:rPrChange>
                </w:rPr>
              </m:ctrlPr>
            </m:funcPr>
            <m:fName>
              <m:r>
                <m:rPr>
                  <m:sty m:val="p"/>
                </m:rPr>
                <w:rPr>
                  <w:rFonts w:ascii="Cambria Math" w:hAnsi="Cambria Math"/>
                  <w:strike/>
                  <w:rPrChange w:id="646" w:author="Yoav Ram" w:date="2018-11-29T11:19:00Z">
                    <w:rPr>
                      <w:rFonts w:ascii="Cambria Math" w:hAnsi="Cambria Math"/>
                      <w:strike/>
                      <w:highlight w:val="yellow"/>
                    </w:rPr>
                  </w:rPrChange>
                </w:rPr>
                <m:t>log</m:t>
              </m:r>
            </m:fName>
            <m:e>
              <m:d>
                <m:dPr>
                  <m:ctrlPr>
                    <w:rPr>
                      <w:rFonts w:ascii="Cambria Math" w:hAnsi="Cambria Math"/>
                      <w:i/>
                      <w:strike/>
                      <w:rPrChange w:id="647" w:author="Yoav Ram" w:date="2018-11-29T11:19:00Z">
                        <w:rPr>
                          <w:rFonts w:ascii="Cambria Math" w:hAnsi="Cambria Math"/>
                          <w:i/>
                          <w:strike/>
                          <w:highlight w:val="yellow"/>
                        </w:rPr>
                      </w:rPrChange>
                    </w:rPr>
                  </m:ctrlPr>
                </m:dPr>
                <m:e>
                  <m:f>
                    <m:fPr>
                      <m:ctrlPr>
                        <w:rPr>
                          <w:rFonts w:ascii="Cambria Math" w:hAnsi="Cambria Math"/>
                          <w:i/>
                          <w:strike/>
                          <w:rPrChange w:id="648" w:author="Yoav Ram" w:date="2018-11-29T11:19:00Z">
                            <w:rPr>
                              <w:rFonts w:ascii="Cambria Math" w:hAnsi="Cambria Math"/>
                              <w:i/>
                              <w:strike/>
                              <w:highlight w:val="yellow"/>
                            </w:rPr>
                          </w:rPrChange>
                        </w:rPr>
                      </m:ctrlPr>
                    </m:fPr>
                    <m:num>
                      <m:sSub>
                        <m:sSubPr>
                          <m:ctrlPr>
                            <w:rPr>
                              <w:rFonts w:ascii="Cambria Math" w:hAnsi="Cambria Math"/>
                              <w:i/>
                              <w:strike/>
                              <w:rPrChange w:id="649" w:author="Yoav Ram" w:date="2018-11-29T11:19:00Z">
                                <w:rPr>
                                  <w:rFonts w:ascii="Cambria Math" w:hAnsi="Cambria Math"/>
                                  <w:i/>
                                  <w:strike/>
                                  <w:highlight w:val="yellow"/>
                                </w:rPr>
                              </w:rPrChange>
                            </w:rPr>
                          </m:ctrlPr>
                        </m:sSubPr>
                        <m:e>
                          <m:r>
                            <w:rPr>
                              <w:rFonts w:ascii="Cambria Math" w:hAnsi="Cambria Math"/>
                              <w:strike/>
                              <w:rPrChange w:id="650" w:author="Yoav Ram" w:date="2018-11-29T11:19:00Z">
                                <w:rPr>
                                  <w:rFonts w:ascii="Cambria Math" w:hAnsi="Cambria Math"/>
                                  <w:strike/>
                                  <w:highlight w:val="yellow"/>
                                </w:rPr>
                              </w:rPrChange>
                            </w:rPr>
                            <m:t>f</m:t>
                          </m:r>
                        </m:e>
                        <m:sub>
                          <m:r>
                            <w:rPr>
                              <w:rFonts w:ascii="Cambria Math" w:hAnsi="Cambria Math"/>
                              <w:strike/>
                              <w:rPrChange w:id="651" w:author="Yoav Ram" w:date="2018-11-29T11:19:00Z">
                                <w:rPr>
                                  <w:rFonts w:ascii="Cambria Math" w:hAnsi="Cambria Math"/>
                                  <w:strike/>
                                  <w:highlight w:val="yellow"/>
                                </w:rPr>
                              </w:rPrChange>
                            </w:rPr>
                            <m:t>2</m:t>
                          </m:r>
                        </m:sub>
                      </m:sSub>
                      <m:d>
                        <m:dPr>
                          <m:ctrlPr>
                            <w:rPr>
                              <w:rFonts w:ascii="Cambria Math" w:hAnsi="Cambria Math"/>
                              <w:i/>
                              <w:strike/>
                              <w:rPrChange w:id="652" w:author="Yoav Ram" w:date="2018-11-29T11:19:00Z">
                                <w:rPr>
                                  <w:rFonts w:ascii="Cambria Math" w:hAnsi="Cambria Math"/>
                                  <w:i/>
                                  <w:strike/>
                                  <w:highlight w:val="yellow"/>
                                </w:rPr>
                              </w:rPrChange>
                            </w:rPr>
                          </m:ctrlPr>
                        </m:dPr>
                        <m:e>
                          <m:r>
                            <w:rPr>
                              <w:rFonts w:ascii="Cambria Math" w:hAnsi="Cambria Math"/>
                              <w:strike/>
                              <w:rPrChange w:id="653" w:author="Yoav Ram" w:date="2018-11-29T11:19:00Z">
                                <w:rPr>
                                  <w:rFonts w:ascii="Cambria Math" w:hAnsi="Cambria Math"/>
                                  <w:strike/>
                                  <w:highlight w:val="yellow"/>
                                </w:rPr>
                              </w:rPrChange>
                            </w:rPr>
                            <m:t>t</m:t>
                          </m:r>
                        </m:e>
                      </m:d>
                    </m:num>
                    <m:den>
                      <m:sSub>
                        <m:sSubPr>
                          <m:ctrlPr>
                            <w:rPr>
                              <w:rFonts w:ascii="Cambria Math" w:hAnsi="Cambria Math"/>
                              <w:i/>
                              <w:strike/>
                              <w:rPrChange w:id="654" w:author="Yoav Ram" w:date="2018-11-29T11:19:00Z">
                                <w:rPr>
                                  <w:rFonts w:ascii="Cambria Math" w:hAnsi="Cambria Math"/>
                                  <w:i/>
                                  <w:strike/>
                                  <w:highlight w:val="yellow"/>
                                </w:rPr>
                              </w:rPrChange>
                            </w:rPr>
                          </m:ctrlPr>
                        </m:sSubPr>
                        <m:e>
                          <m:r>
                            <w:rPr>
                              <w:rFonts w:ascii="Cambria Math" w:hAnsi="Cambria Math"/>
                              <w:strike/>
                              <w:rPrChange w:id="655" w:author="Yoav Ram" w:date="2018-11-29T11:19:00Z">
                                <w:rPr>
                                  <w:rFonts w:ascii="Cambria Math" w:hAnsi="Cambria Math"/>
                                  <w:strike/>
                                  <w:highlight w:val="yellow"/>
                                </w:rPr>
                              </w:rPrChange>
                            </w:rPr>
                            <m:t>f</m:t>
                          </m:r>
                        </m:e>
                        <m:sub>
                          <m:r>
                            <w:rPr>
                              <w:rFonts w:ascii="Cambria Math" w:hAnsi="Cambria Math"/>
                              <w:strike/>
                              <w:rPrChange w:id="656" w:author="Yoav Ram" w:date="2018-11-29T11:19:00Z">
                                <w:rPr>
                                  <w:rFonts w:ascii="Cambria Math" w:hAnsi="Cambria Math"/>
                                  <w:strike/>
                                  <w:highlight w:val="yellow"/>
                                </w:rPr>
                              </w:rPrChange>
                            </w:rPr>
                            <m:t>1</m:t>
                          </m:r>
                        </m:sub>
                      </m:sSub>
                      <m:d>
                        <m:dPr>
                          <m:ctrlPr>
                            <w:rPr>
                              <w:rFonts w:ascii="Cambria Math" w:hAnsi="Cambria Math"/>
                              <w:i/>
                              <w:strike/>
                              <w:rPrChange w:id="657" w:author="Yoav Ram" w:date="2018-11-29T11:19:00Z">
                                <w:rPr>
                                  <w:rFonts w:ascii="Cambria Math" w:hAnsi="Cambria Math"/>
                                  <w:i/>
                                  <w:strike/>
                                  <w:highlight w:val="yellow"/>
                                </w:rPr>
                              </w:rPrChange>
                            </w:rPr>
                          </m:ctrlPr>
                        </m:dPr>
                        <m:e>
                          <m:r>
                            <w:rPr>
                              <w:rFonts w:ascii="Cambria Math" w:hAnsi="Cambria Math"/>
                              <w:strike/>
                              <w:rPrChange w:id="658" w:author="Yoav Ram" w:date="2018-11-29T11:19:00Z">
                                <w:rPr>
                                  <w:rFonts w:ascii="Cambria Math" w:hAnsi="Cambria Math"/>
                                  <w:strike/>
                                  <w:highlight w:val="yellow"/>
                                </w:rPr>
                              </w:rPrChange>
                            </w:rPr>
                            <m:t>t</m:t>
                          </m:r>
                        </m:e>
                      </m:d>
                    </m:den>
                  </m:f>
                </m:e>
              </m:d>
            </m:e>
          </m:func>
        </m:oMath>
        <w:r w:rsidR="00DE7AF4" w:rsidRPr="00871F93" w:rsidDel="00871F93">
          <w:rPr>
            <w:strike/>
            <w:rPrChange w:id="659" w:author="Yoav Ram" w:date="2018-11-29T11:19:00Z">
              <w:rPr>
                <w:strike/>
                <w:highlight w:val="yellow"/>
              </w:rPr>
            </w:rPrChange>
          </w:rPr>
          <w:delText xml:space="preserve"> </w:delText>
        </w:r>
        <w:r w:rsidR="005F34D1" w:rsidRPr="00871F93" w:rsidDel="00871F93">
          <w:rPr>
            <w:strike/>
            <w:rPrChange w:id="660" w:author="Yoav Ram" w:date="2018-11-29T11:19:00Z">
              <w:rPr>
                <w:strike/>
                <w:highlight w:val="yellow"/>
              </w:rPr>
            </w:rPrChange>
          </w:rPr>
          <w:delText xml:space="preserve">where </w:delText>
        </w:r>
        <m:oMath>
          <m:sSub>
            <m:sSubPr>
              <m:ctrlPr>
                <w:rPr>
                  <w:rFonts w:ascii="Cambria Math" w:hAnsi="Cambria Math"/>
                  <w:i/>
                  <w:strike/>
                  <w:rPrChange w:id="661" w:author="Yoav Ram" w:date="2018-11-29T11:19:00Z">
                    <w:rPr>
                      <w:rFonts w:ascii="Cambria Math" w:hAnsi="Cambria Math"/>
                      <w:i/>
                      <w:strike/>
                      <w:highlight w:val="yellow"/>
                    </w:rPr>
                  </w:rPrChange>
                </w:rPr>
              </m:ctrlPr>
            </m:sSubPr>
            <m:e>
              <m:r>
                <w:rPr>
                  <w:rFonts w:ascii="Cambria Math" w:hAnsi="Cambria Math"/>
                  <w:strike/>
                  <w:rPrChange w:id="662" w:author="Yoav Ram" w:date="2018-11-29T11:19:00Z">
                    <w:rPr>
                      <w:rFonts w:ascii="Cambria Math" w:hAnsi="Cambria Math"/>
                      <w:strike/>
                      <w:highlight w:val="yellow"/>
                    </w:rPr>
                  </w:rPrChange>
                </w:rPr>
                <m:t>f</m:t>
              </m:r>
            </m:e>
            <m:sub>
              <m:r>
                <w:rPr>
                  <w:rFonts w:ascii="Cambria Math" w:hAnsi="Cambria Math"/>
                  <w:strike/>
                  <w:rPrChange w:id="663" w:author="Yoav Ram" w:date="2018-11-29T11:19:00Z">
                    <w:rPr>
                      <w:rFonts w:ascii="Cambria Math" w:hAnsi="Cambria Math"/>
                      <w:strike/>
                      <w:highlight w:val="yellow"/>
                    </w:rPr>
                  </w:rPrChange>
                </w:rPr>
                <m:t>1</m:t>
              </m:r>
            </m:sub>
          </m:sSub>
          <m:r>
            <w:rPr>
              <w:rFonts w:ascii="Cambria Math" w:hAnsi="Cambria Math"/>
              <w:strike/>
              <w:rPrChange w:id="664" w:author="Yoav Ram" w:date="2018-11-29T11:19:00Z">
                <w:rPr>
                  <w:rFonts w:ascii="Cambria Math" w:hAnsi="Cambria Math"/>
                  <w:strike/>
                  <w:highlight w:val="yellow"/>
                </w:rPr>
              </w:rPrChange>
            </w:rPr>
            <m:t>(t)</m:t>
          </m:r>
        </m:oMath>
        <w:r w:rsidR="005F34D1" w:rsidRPr="00871F93" w:rsidDel="00871F93">
          <w:rPr>
            <w:strike/>
            <w:rPrChange w:id="665" w:author="Yoav Ram" w:date="2018-11-29T11:19:00Z">
              <w:rPr>
                <w:strike/>
                <w:highlight w:val="yellow"/>
              </w:rPr>
            </w:rPrChange>
          </w:rPr>
          <w:delText xml:space="preserve"> and </w:delText>
        </w:r>
        <m:oMath>
          <m:sSub>
            <m:sSubPr>
              <m:ctrlPr>
                <w:rPr>
                  <w:rFonts w:ascii="Cambria Math" w:hAnsi="Cambria Math"/>
                  <w:i/>
                  <w:strike/>
                  <w:rPrChange w:id="666" w:author="Yoav Ram" w:date="2018-11-29T11:19:00Z">
                    <w:rPr>
                      <w:rFonts w:ascii="Cambria Math" w:hAnsi="Cambria Math"/>
                      <w:i/>
                      <w:strike/>
                      <w:highlight w:val="yellow"/>
                    </w:rPr>
                  </w:rPrChange>
                </w:rPr>
              </m:ctrlPr>
            </m:sSubPr>
            <m:e>
              <m:r>
                <w:rPr>
                  <w:rFonts w:ascii="Cambria Math" w:hAnsi="Cambria Math"/>
                  <w:strike/>
                  <w:rPrChange w:id="667" w:author="Yoav Ram" w:date="2018-11-29T11:19:00Z">
                    <w:rPr>
                      <w:rFonts w:ascii="Cambria Math" w:hAnsi="Cambria Math"/>
                      <w:strike/>
                      <w:highlight w:val="yellow"/>
                    </w:rPr>
                  </w:rPrChange>
                </w:rPr>
                <m:t>f</m:t>
              </m:r>
            </m:e>
            <m:sub>
              <m:r>
                <w:rPr>
                  <w:rFonts w:ascii="Cambria Math" w:hAnsi="Cambria Math"/>
                  <w:strike/>
                  <w:rPrChange w:id="668" w:author="Yoav Ram" w:date="2018-11-29T11:19:00Z">
                    <w:rPr>
                      <w:rFonts w:ascii="Cambria Math" w:hAnsi="Cambria Math"/>
                      <w:strike/>
                      <w:highlight w:val="yellow"/>
                    </w:rPr>
                  </w:rPrChange>
                </w:rPr>
                <m:t>2</m:t>
              </m:r>
            </m:sub>
          </m:sSub>
          <m:r>
            <w:rPr>
              <w:rFonts w:ascii="Cambria Math" w:hAnsi="Cambria Math"/>
              <w:strike/>
              <w:rPrChange w:id="669" w:author="Yoav Ram" w:date="2018-11-29T11:19:00Z">
                <w:rPr>
                  <w:rFonts w:ascii="Cambria Math" w:hAnsi="Cambria Math"/>
                  <w:strike/>
                  <w:highlight w:val="yellow"/>
                </w:rPr>
              </w:rPrChange>
            </w:rPr>
            <m:t>(t)</m:t>
          </m:r>
        </m:oMath>
        <w:r w:rsidR="005F34D1" w:rsidRPr="00871F93" w:rsidDel="00871F93">
          <w:rPr>
            <w:strike/>
            <w:rPrChange w:id="670" w:author="Yoav Ram" w:date="2018-11-29T11:19:00Z">
              <w:rPr>
                <w:strike/>
                <w:highlight w:val="yellow"/>
              </w:rPr>
            </w:rPrChange>
          </w:rPr>
          <w:delText xml:space="preserve"> are the </w:delText>
        </w:r>
        <w:r w:rsidR="00DE7AF4" w:rsidRPr="00871F93" w:rsidDel="00871F93">
          <w:rPr>
            <w:strike/>
            <w:rPrChange w:id="671" w:author="Yoav Ram" w:date="2018-11-29T11:19:00Z">
              <w:rPr>
                <w:strike/>
                <w:highlight w:val="yellow"/>
              </w:rPr>
            </w:rPrChange>
          </w:rPr>
          <w:delText xml:space="preserve">predicted </w:delText>
        </w:r>
        <w:r w:rsidR="005F34D1" w:rsidRPr="00871F93" w:rsidDel="00871F93">
          <w:rPr>
            <w:strike/>
            <w:rPrChange w:id="672" w:author="Yoav Ram" w:date="2018-11-29T11:19:00Z">
              <w:rPr>
                <w:strike/>
                <w:highlight w:val="yellow"/>
              </w:rPr>
            </w:rPrChange>
          </w:rPr>
          <w:delText xml:space="preserve">frequencies of the strains and </w:delText>
        </w:r>
        <m:oMath>
          <m:r>
            <w:rPr>
              <w:rFonts w:ascii="Cambria Math" w:hAnsi="Cambria Math"/>
              <w:strike/>
              <w:rPrChange w:id="673" w:author="Yoav Ram" w:date="2018-11-29T11:19:00Z">
                <w:rPr>
                  <w:rFonts w:ascii="Cambria Math" w:hAnsi="Cambria Math"/>
                  <w:strike/>
                  <w:highlight w:val="yellow"/>
                </w:rPr>
              </w:rPrChange>
            </w:rPr>
            <m:t>t</m:t>
          </m:r>
        </m:oMath>
        <w:r w:rsidR="005F34D1" w:rsidRPr="00871F93" w:rsidDel="00871F93">
          <w:rPr>
            <w:strike/>
            <w:rPrChange w:id="674" w:author="Yoav Ram" w:date="2018-11-29T11:19:00Z">
              <w:rPr>
                <w:strike/>
                <w:highlight w:val="yellow"/>
              </w:rPr>
            </w:rPrChange>
          </w:rPr>
          <w:delText xml:space="preserve"> is time</w:delText>
        </w:r>
        <w:r w:rsidR="00FB039B" w:rsidRPr="00871F93" w:rsidDel="00871F93">
          <w:rPr>
            <w:strike/>
            <w:rPrChange w:id="675" w:author="Yoav Ram" w:date="2018-11-29T11:19:00Z">
              <w:rPr>
                <w:strike/>
                <w:highlight w:val="yellow"/>
              </w:rPr>
            </w:rPrChange>
          </w:rPr>
          <w:delText xml:space="preserve"> </w:delText>
        </w:r>
        <w:r w:rsidR="00B313D1" w:rsidRPr="00871F93" w:rsidDel="00871F93">
          <w:rPr>
            <w:strike/>
            <w:rPrChange w:id="676" w:author="Yoav Ram" w:date="2018-11-29T11:19:00Z">
              <w:rPr>
                <w:strike/>
                <w:highlight w:val="yellow"/>
              </w:rPr>
            </w:rPrChange>
          </w:rPr>
          <w:fldChar w:fldCharType="begin" w:fldLock="1"/>
        </w:r>
        <w:r w:rsidR="00C016FF" w:rsidRPr="00871F93" w:rsidDel="00871F93">
          <w:rPr>
            <w:strike/>
            <w:rPrChange w:id="677" w:author="Yoav Ram" w:date="2018-11-29T11:19:00Z">
              <w:rPr>
                <w:strike/>
                <w:highlight w:val="yellow"/>
              </w:rPr>
            </w:rPrChange>
          </w:rPr>
          <w:delInstrText>ADDIN CSL_CITATION {"citationItems":[{"id":"ITEM-1","itemData":{"DOI":"10.1098/rsbl.2010.0580","ISSN":"1744-957X","PMID":"20810425","abstract":"Distributions of mutation fitness effects from evolution experiments are available in an increasing number of species, opening the way for a vast array of applications in evolutionary biology. However, comparison of estimated distributions among studies is hampered by inconsistencies in the definitions of fitness effects and selection coefficients. In particular, the use of ratios of Malthusian growth rates as 'relative fitnesses' leads to wrong inference of the strength of selection. Scaling Malthusian fitness by the generation time may help overcome this shortcoming, and allow accurate comparison of selection coefficients across species. For species reproducing by binary fission (neglecting cellular death), ln2 can be used as a correction factor, but in general, the growth rate and generation time of the wild-type should be provided in studies reporting distribution of mutation fitness effects. I also discuss how density and frequency dependence of population growth affect selection and its measurement in evolution experiments.","author":[{"dropping-particle":"","family":"Chevin","given":"Luis-Miguel","non-dropping-particle":"","parse-names":false,"suffix":""}],"container-title":"Biology letters","id":"ITEM-1","issue":"2","issued":{"date-parts":[["2011","4","23"]]},"page":"210-3","title":"On measuring selection in experimental evolution.","type":"article-journal","volume":"7"},"uris":["http://www.mendeley.com/documents/?uuid=1e94d081-c729-43ac-b9be-63d792575b27"]}],"mendeley":{"formattedCitation":"(1)","plainTextFormattedCitation":"(1)","previouslyFormattedCitation":"(1)"},"properties":{"noteIndex":0},"schema":"https://github.com/citation-style-language/schema/raw/master/csl-citation.json"}</w:delInstrText>
        </w:r>
        <w:r w:rsidR="00B313D1" w:rsidRPr="00871F93" w:rsidDel="00871F93">
          <w:rPr>
            <w:strike/>
            <w:rPrChange w:id="678" w:author="Yoav Ram" w:date="2018-11-29T11:19:00Z">
              <w:rPr>
                <w:strike/>
                <w:highlight w:val="yellow"/>
              </w:rPr>
            </w:rPrChange>
          </w:rPr>
          <w:fldChar w:fldCharType="separate"/>
        </w:r>
        <w:r w:rsidR="00A10657" w:rsidRPr="00871F93" w:rsidDel="00871F93">
          <w:rPr>
            <w:strike/>
            <w:noProof/>
            <w:rPrChange w:id="679" w:author="Yoav Ram" w:date="2018-11-29T11:19:00Z">
              <w:rPr>
                <w:strike/>
                <w:noProof/>
                <w:highlight w:val="yellow"/>
              </w:rPr>
            </w:rPrChange>
          </w:rPr>
          <w:delText>(1)</w:delText>
        </w:r>
        <w:r w:rsidR="00B313D1" w:rsidRPr="00871F93" w:rsidDel="00871F93">
          <w:rPr>
            <w:strike/>
            <w:rPrChange w:id="680" w:author="Yoav Ram" w:date="2018-11-29T11:19:00Z">
              <w:rPr>
                <w:strike/>
                <w:highlight w:val="yellow"/>
              </w:rPr>
            </w:rPrChange>
          </w:rPr>
          <w:fldChar w:fldCharType="end"/>
        </w:r>
        <w:r w:rsidR="005F34D1" w:rsidRPr="00871F93" w:rsidDel="00871F93">
          <w:rPr>
            <w:strike/>
            <w:rPrChange w:id="681" w:author="Yoav Ram" w:date="2018-11-29T11:19:00Z">
              <w:rPr>
                <w:strike/>
                <w:highlight w:val="yellow"/>
              </w:rPr>
            </w:rPrChange>
          </w:rPr>
          <w:delText xml:space="preserve">. </w:delText>
        </w:r>
        <w:r w:rsidR="00DE7AF4" w:rsidRPr="00871F93" w:rsidDel="00871F93">
          <w:rPr>
            <w:strike/>
            <w:rPrChange w:id="682" w:author="Yoav Ram" w:date="2018-11-29T11:19:00Z">
              <w:rPr>
                <w:strike/>
                <w:highlight w:val="yellow"/>
              </w:rPr>
            </w:rPrChange>
          </w:rPr>
          <w:delText xml:space="preserve">The resulting </w:delText>
        </w:r>
        <w:r w:rsidR="00DE7AF4" w:rsidRPr="00871F93" w:rsidDel="00871F93">
          <w:rPr>
            <w:i/>
            <w:iCs/>
            <w:strike/>
            <w:rPrChange w:id="683" w:author="Yoav Ram" w:date="2018-11-29T11:19:00Z">
              <w:rPr>
                <w:i/>
                <w:iCs/>
                <w:strike/>
                <w:highlight w:val="yellow"/>
              </w:rPr>
            </w:rPrChange>
          </w:rPr>
          <w:delText>s</w:delText>
        </w:r>
        <w:r w:rsidR="00DE7AF4" w:rsidRPr="00871F93" w:rsidDel="00871F93">
          <w:rPr>
            <w:i/>
            <w:iCs/>
            <w:strike/>
            <w:vertAlign w:val="subscript"/>
            <w:rPrChange w:id="684" w:author="Yoav Ram" w:date="2018-11-29T11:19:00Z">
              <w:rPr>
                <w:i/>
                <w:iCs/>
                <w:strike/>
                <w:highlight w:val="yellow"/>
                <w:vertAlign w:val="subscript"/>
              </w:rPr>
            </w:rPrChange>
          </w:rPr>
          <w:delText>t</w:delText>
        </w:r>
        <w:r w:rsidR="00DE7AF4" w:rsidRPr="00871F93" w:rsidDel="00871F93">
          <w:rPr>
            <w:i/>
            <w:iCs/>
            <w:strike/>
            <w:rPrChange w:id="685" w:author="Yoav Ram" w:date="2018-11-29T11:19:00Z">
              <w:rPr>
                <w:i/>
                <w:iCs/>
                <w:strike/>
                <w:highlight w:val="yellow"/>
              </w:rPr>
            </w:rPrChange>
          </w:rPr>
          <w:delText xml:space="preserve"> </w:delText>
        </w:r>
        <w:r w:rsidR="00DE7AF4" w:rsidRPr="00871F93" w:rsidDel="00871F93">
          <w:rPr>
            <w:strike/>
            <w:rPrChange w:id="686" w:author="Yoav Ram" w:date="2018-11-29T11:19:00Z">
              <w:rPr>
                <w:strike/>
                <w:highlight w:val="yellow"/>
              </w:rPr>
            </w:rPrChange>
          </w:rPr>
          <w:delText xml:space="preserve">values were then </w:delText>
        </w:r>
        <w:r w:rsidR="005F34D1" w:rsidRPr="00871F93" w:rsidDel="00871F93">
          <w:rPr>
            <w:strike/>
            <w:rPrChange w:id="687" w:author="Yoav Ram" w:date="2018-11-29T11:19:00Z">
              <w:rPr>
                <w:strike/>
                <w:highlight w:val="yellow"/>
              </w:rPr>
            </w:rPrChange>
          </w:rPr>
          <w:delText>averaged across time</w:delText>
        </w:r>
        <w:r w:rsidR="00DE7AF4" w:rsidRPr="00871F93" w:rsidDel="00871F93">
          <w:rPr>
            <w:strike/>
            <w:rPrChange w:id="688" w:author="Yoav Ram" w:date="2018-11-29T11:19:00Z">
              <w:rPr>
                <w:strike/>
                <w:highlight w:val="yellow"/>
              </w:rPr>
            </w:rPrChange>
          </w:rPr>
          <w:delText>.</w:delText>
        </w:r>
        <w:r w:rsidR="005F34D1" w:rsidRPr="00871F93" w:rsidDel="00871F93">
          <w:rPr>
            <w:strike/>
            <w:rPrChange w:id="689" w:author="Yoav Ram" w:date="2018-11-29T11:19:00Z">
              <w:rPr>
                <w:strike/>
                <w:highlight w:val="yellow"/>
              </w:rPr>
            </w:rPrChange>
          </w:rPr>
          <w:delText xml:space="preserve"> Note that these estimates </w:delText>
        </w:r>
        <w:r w:rsidR="00DB7A4F" w:rsidRPr="00871F93" w:rsidDel="00871F93">
          <w:rPr>
            <w:strike/>
            <w:rPrChange w:id="690" w:author="Yoav Ram" w:date="2018-11-29T11:19:00Z">
              <w:rPr>
                <w:strike/>
                <w:highlight w:val="yellow"/>
              </w:rPr>
            </w:rPrChange>
          </w:rPr>
          <w:delText>can</w:delText>
        </w:r>
        <w:r w:rsidR="005F34D1" w:rsidRPr="00871F93" w:rsidDel="00871F93">
          <w:rPr>
            <w:strike/>
            <w:rPrChange w:id="691" w:author="Yoav Ram" w:date="2018-11-29T11:19:00Z">
              <w:rPr>
                <w:strike/>
                <w:highlight w:val="yellow"/>
              </w:rPr>
            </w:rPrChange>
          </w:rPr>
          <w:delText xml:space="preserve"> depend on the experimental conditions, such as duration, media, temperature, and strain composition.</w:delText>
        </w:r>
      </w:del>
    </w:p>
    <w:p w14:paraId="4E374857" w14:textId="7EB88DE4" w:rsidR="00D121CE" w:rsidRPr="0025589C" w:rsidRDefault="00D121CE" w:rsidP="00C34C28">
      <w:r w:rsidRPr="0025589C">
        <w:rPr>
          <w:b/>
          <w:bCs/>
        </w:rPr>
        <w:t>Data availability.</w:t>
      </w:r>
      <w:r w:rsidRPr="0025589C">
        <w:t xml:space="preserve"> Data deposited on </w:t>
      </w:r>
      <w:proofErr w:type="spellStart"/>
      <w:r w:rsidR="00ED4128" w:rsidRPr="0025589C">
        <w:rPr>
          <w:i/>
          <w:iCs/>
        </w:rPr>
        <w:t>figshare</w:t>
      </w:r>
      <w:proofErr w:type="spellEnd"/>
      <w:r w:rsidR="00ED4128" w:rsidRPr="0025589C">
        <w:t xml:space="preserve"> (doi:10.6084/m9.figshare.3485984; </w:t>
      </w:r>
      <w:r w:rsidR="00ED4128" w:rsidRPr="0025589C">
        <w:rPr>
          <w:i/>
          <w:iCs/>
        </w:rPr>
        <w:t xml:space="preserve">for editors and reviewers only: </w:t>
      </w:r>
      <w:hyperlink r:id="rId16" w:history="1">
        <w:r w:rsidR="00ED4128" w:rsidRPr="0025589C">
          <w:rPr>
            <w:rStyle w:val="Hyperlink"/>
          </w:rPr>
          <w:t>https://figshare.com/s/b08c6b975779e03ec48e</w:t>
        </w:r>
      </w:hyperlink>
      <w:r w:rsidR="00ED4128" w:rsidRPr="0025589C">
        <w:t>).</w:t>
      </w:r>
      <w:ins w:id="692" w:author="Yoav Ram" w:date="2018-11-29T11:20:00Z">
        <w:r w:rsidR="00871F93">
          <w:t xml:space="preserve"> </w:t>
        </w:r>
      </w:ins>
      <w:proofErr w:type="spellStart"/>
      <w:ins w:id="693" w:author="Yoav Ram" w:date="2018-11-29T15:23:00Z">
        <w:r w:rsidR="00AC1064">
          <w:rPr>
            <w:i/>
            <w:iCs/>
            <w:highlight w:val="red"/>
          </w:rPr>
          <w:t>lacI</w:t>
        </w:r>
        <w:proofErr w:type="spellEnd"/>
        <w:r w:rsidR="00AC1064">
          <w:rPr>
            <w:i/>
            <w:iCs/>
            <w:highlight w:val="red"/>
          </w:rPr>
          <w:t xml:space="preserve"> data?</w:t>
        </w:r>
      </w:ins>
      <w:bookmarkStart w:id="694" w:name="_GoBack"/>
      <w:bookmarkEnd w:id="694"/>
    </w:p>
    <w:p w14:paraId="733B6A17" w14:textId="77777777" w:rsidR="007A7F01" w:rsidRPr="0025589C" w:rsidRDefault="007A7F01" w:rsidP="00C34C28">
      <w:r w:rsidRPr="0025589C">
        <w:rPr>
          <w:b/>
          <w:bCs/>
        </w:rPr>
        <w:t>Code availability</w:t>
      </w:r>
      <w:r w:rsidRPr="0025589C">
        <w:t xml:space="preserve">. Source code will be available upon publication at </w:t>
      </w:r>
      <w:hyperlink r:id="rId17" w:history="1">
        <w:r w:rsidRPr="0025589C">
          <w:rPr>
            <w:rStyle w:val="Hyperlink"/>
          </w:rPr>
          <w:t>https://github.com/yoavram/curveball</w:t>
        </w:r>
      </w:hyperlink>
      <w:r w:rsidRPr="0025589C">
        <w:t xml:space="preserve"> ; an installation guide, tutorial, and documentation will be available upon publication at </w:t>
      </w:r>
      <w:hyperlink r:id="rId18" w:history="1">
        <w:r w:rsidRPr="0025589C">
          <w:rPr>
            <w:rStyle w:val="Hyperlink"/>
          </w:rPr>
          <w:t>http://curveball.yoavram.com</w:t>
        </w:r>
      </w:hyperlink>
      <w:r w:rsidRPr="0025589C">
        <w:t xml:space="preserve">. </w:t>
      </w:r>
      <w:r w:rsidRPr="0025589C">
        <w:rPr>
          <w:i/>
          <w:iCs/>
        </w:rPr>
        <w:t>For editors and reviewers only:</w:t>
      </w:r>
      <w:r w:rsidRPr="0025589C">
        <w:t xml:space="preserve"> installation guide, tutorial, documentation, and source code is available at </w:t>
      </w:r>
      <w:hyperlink r:id="rId19" w:history="1">
        <w:r w:rsidRPr="0025589C">
          <w:rPr>
            <w:rStyle w:val="Hyperlink"/>
          </w:rPr>
          <w:t>https://curveball.netlify.com</w:t>
        </w:r>
      </w:hyperlink>
      <w:r w:rsidRPr="0025589C">
        <w:t xml:space="preserve"> (password: </w:t>
      </w:r>
      <w:r w:rsidRPr="0025589C">
        <w:rPr>
          <w:i/>
          <w:iCs/>
        </w:rPr>
        <w:t>dh5alpha</w:t>
      </w:r>
      <w:r w:rsidRPr="0025589C">
        <w:t>).</w:t>
      </w:r>
    </w:p>
    <w:p w14:paraId="4B214407" w14:textId="768E64C0" w:rsidR="007A7F01" w:rsidRPr="0025589C" w:rsidRDefault="007A7F01" w:rsidP="00C34C28">
      <w:r w:rsidRPr="00871F93">
        <w:rPr>
          <w:b/>
          <w:bCs/>
          <w:rPrChange w:id="695" w:author="Yoav Ram" w:date="2018-11-29T11:21:00Z">
            <w:rPr>
              <w:b/>
              <w:bCs/>
              <w:highlight w:val="red"/>
            </w:rPr>
          </w:rPrChange>
        </w:rPr>
        <w:t>Figure reproduction</w:t>
      </w:r>
      <w:r w:rsidRPr="00871F93">
        <w:rPr>
          <w:rPrChange w:id="696" w:author="Yoav Ram" w:date="2018-11-29T11:21:00Z">
            <w:rPr>
              <w:highlight w:val="red"/>
            </w:rPr>
          </w:rPrChange>
        </w:rPr>
        <w:t xml:space="preserve">. Data was </w:t>
      </w:r>
      <w:r w:rsidR="003B757D" w:rsidRPr="00871F93">
        <w:rPr>
          <w:rPrChange w:id="697" w:author="Yoav Ram" w:date="2018-11-29T11:21:00Z">
            <w:rPr>
              <w:highlight w:val="red"/>
            </w:rPr>
          </w:rPrChange>
        </w:rPr>
        <w:t>analyzed</w:t>
      </w:r>
      <w:r w:rsidRPr="00871F93">
        <w:rPr>
          <w:rPrChange w:id="698" w:author="Yoav Ram" w:date="2018-11-29T11:21:00Z">
            <w:rPr>
              <w:highlight w:val="red"/>
            </w:rPr>
          </w:rPrChange>
        </w:rPr>
        <w:t xml:space="preserve"> and figures</w:t>
      </w:r>
      <w:r w:rsidR="0036728F" w:rsidRPr="00871F93">
        <w:rPr>
          <w:rPrChange w:id="699" w:author="Yoav Ram" w:date="2018-11-29T11:21:00Z">
            <w:rPr>
              <w:highlight w:val="red"/>
            </w:rPr>
          </w:rPrChange>
        </w:rPr>
        <w:t xml:space="preserve"> 1-</w:t>
      </w:r>
      <w:r w:rsidR="0036728F" w:rsidRPr="00871F93">
        <w:rPr>
          <w:highlight w:val="red"/>
          <w:rPrChange w:id="700" w:author="Yoav Ram" w:date="2018-11-29T11:21:00Z">
            <w:rPr>
              <w:highlight w:val="red"/>
            </w:rPr>
          </w:rPrChange>
        </w:rPr>
        <w:t>5</w:t>
      </w:r>
      <w:r w:rsidRPr="00871F93">
        <w:rPr>
          <w:rPrChange w:id="701" w:author="Yoav Ram" w:date="2018-11-29T11:21:00Z">
            <w:rPr>
              <w:highlight w:val="red"/>
            </w:rPr>
          </w:rPrChange>
        </w:rPr>
        <w:t xml:space="preserve"> were produced using a </w:t>
      </w:r>
      <w:proofErr w:type="spellStart"/>
      <w:r w:rsidRPr="00871F93">
        <w:rPr>
          <w:rPrChange w:id="702" w:author="Yoav Ram" w:date="2018-11-29T11:21:00Z">
            <w:rPr>
              <w:highlight w:val="red"/>
            </w:rPr>
          </w:rPrChange>
        </w:rPr>
        <w:t>Jupyter</w:t>
      </w:r>
      <w:proofErr w:type="spellEnd"/>
      <w:r w:rsidRPr="00871F93">
        <w:rPr>
          <w:rPrChange w:id="703" w:author="Yoav Ram" w:date="2018-11-29T11:21:00Z">
            <w:rPr>
              <w:highlight w:val="red"/>
            </w:rPr>
          </w:rPrChange>
        </w:rPr>
        <w:t xml:space="preserve"> </w:t>
      </w:r>
      <w:r w:rsidR="007E41E1" w:rsidRPr="00871F93">
        <w:rPr>
          <w:rPrChange w:id="704" w:author="Yoav Ram" w:date="2018-11-29T11:21:00Z">
            <w:rPr>
              <w:highlight w:val="red"/>
            </w:rPr>
          </w:rPrChange>
        </w:rPr>
        <w:t>n</w:t>
      </w:r>
      <w:r w:rsidRPr="00871F93">
        <w:rPr>
          <w:rPrChange w:id="705" w:author="Yoav Ram" w:date="2018-11-29T11:21:00Z">
            <w:rPr>
              <w:highlight w:val="red"/>
            </w:rPr>
          </w:rPrChange>
        </w:rPr>
        <w:t>otebook</w:t>
      </w:r>
      <w:r w:rsidR="00FB039B" w:rsidRPr="00871F93">
        <w:rPr>
          <w:rPrChange w:id="706" w:author="Yoav Ram" w:date="2018-11-29T11:21:00Z">
            <w:rPr>
              <w:highlight w:val="red"/>
            </w:rPr>
          </w:rPrChange>
        </w:rPr>
        <w:t xml:space="preserve"> </w:t>
      </w:r>
      <w:r w:rsidRPr="00871F93">
        <w:rPr>
          <w:rPrChange w:id="707" w:author="Yoav Ram" w:date="2018-11-29T11:21:00Z">
            <w:rPr>
              <w:highlight w:val="red"/>
            </w:rPr>
          </w:rPrChange>
        </w:rPr>
        <w:fldChar w:fldCharType="begin" w:fldLock="1"/>
      </w:r>
      <w:r w:rsidR="00667056" w:rsidRPr="00871F93">
        <w:rPr>
          <w:rPrChange w:id="708" w:author="Yoav Ram" w:date="2018-11-29T11:21:00Z">
            <w:rPr>
              <w:highlight w:val="red"/>
            </w:rPr>
          </w:rPrChange>
        </w:rPr>
        <w:instrText>ADDIN CSL_CITATION {"citationItems":[{"id":"ITEM-1","itemData":{"DOI":"10.1109/MCSE.2007.53","ISBN":"3518437208","ISSN":"1521-9615","abstract":"Python offers basic facilities for interactive work and a comprehensive library on top of which more sophisticated systems can be built. The IPython project provides an enhanced interactive environment that includes, among other features, support for data visualization and facilities for distributed and parallel computation. T","author":[{"dropping-particle":"","family":"Perez","given":"Fernando","non-dropping-particle":"","parse-names":false,"suffix":""},{"dropping-particle":"","family":"Granger","given":"Brian E.","non-dropping-particle":"","parse-names":false,"suffix":""}],"container-title":"Computing in Science &amp; Engineering","id":"ITEM-1","issue":"3","issued":{"date-parts":[["2007"]]},"page":"21-29","title":"IPython: A System for Interactive Scientific Computing","type":"article-journal","volume":"9"},"uris":["http://www.mendeley.com/documents/?uuid=de823309-615e-49f1-8ddc-6c66eb13916c"]}],"mendeley":{"formattedCitation":"(37)","plainTextFormattedCitation":"(37)","previouslyFormattedCitation":"(37)"},"properties":{"noteIndex":0},"schema":"https://github.com/citation-style-language/schema/raw/master/csl-citation.json"}</w:instrText>
      </w:r>
      <w:r w:rsidRPr="00871F93">
        <w:rPr>
          <w:rPrChange w:id="709" w:author="Yoav Ram" w:date="2018-11-29T11:21:00Z">
            <w:rPr>
              <w:highlight w:val="red"/>
            </w:rPr>
          </w:rPrChange>
        </w:rPr>
        <w:fldChar w:fldCharType="separate"/>
      </w:r>
      <w:r w:rsidR="0075268D" w:rsidRPr="00871F93">
        <w:rPr>
          <w:noProof/>
          <w:rPrChange w:id="710" w:author="Yoav Ram" w:date="2018-11-29T11:21:00Z">
            <w:rPr>
              <w:noProof/>
              <w:highlight w:val="red"/>
            </w:rPr>
          </w:rPrChange>
        </w:rPr>
        <w:t>(37)</w:t>
      </w:r>
      <w:r w:rsidRPr="00871F93">
        <w:rPr>
          <w:rPrChange w:id="711" w:author="Yoav Ram" w:date="2018-11-29T11:21:00Z">
            <w:rPr>
              <w:highlight w:val="red"/>
            </w:rPr>
          </w:rPrChange>
        </w:rPr>
        <w:fldChar w:fldCharType="end"/>
      </w:r>
      <w:r w:rsidRPr="00871F93">
        <w:rPr>
          <w:rPrChange w:id="712" w:author="Yoav Ram" w:date="2018-11-29T11:21:00Z">
            <w:rPr>
              <w:highlight w:val="red"/>
            </w:rPr>
          </w:rPrChange>
        </w:rPr>
        <w:t xml:space="preserve"> </w:t>
      </w:r>
      <w:r w:rsidR="00865D57" w:rsidRPr="00871F93">
        <w:rPr>
          <w:rPrChange w:id="713" w:author="Yoav Ram" w:date="2018-11-29T11:21:00Z">
            <w:rPr>
              <w:highlight w:val="red"/>
            </w:rPr>
          </w:rPrChange>
        </w:rPr>
        <w:t xml:space="preserve">that </w:t>
      </w:r>
      <w:r w:rsidRPr="00871F93">
        <w:rPr>
          <w:rPrChange w:id="714" w:author="Yoav Ram" w:date="2018-11-29T11:21:00Z">
            <w:rPr>
              <w:highlight w:val="red"/>
            </w:rPr>
          </w:rPrChange>
        </w:rPr>
        <w:t>will be</w:t>
      </w:r>
      <w:r w:rsidRPr="00871F93">
        <w:rPr>
          <w:i/>
          <w:iCs/>
          <w:rPrChange w:id="715" w:author="Yoav Ram" w:date="2018-11-29T11:21:00Z">
            <w:rPr>
              <w:i/>
              <w:iCs/>
              <w:highlight w:val="red"/>
            </w:rPr>
          </w:rPrChange>
        </w:rPr>
        <w:t xml:space="preserve"> </w:t>
      </w:r>
      <w:r w:rsidRPr="00871F93">
        <w:rPr>
          <w:rPrChange w:id="716" w:author="Yoav Ram" w:date="2018-11-29T11:21:00Z">
            <w:rPr>
              <w:highlight w:val="red"/>
            </w:rPr>
          </w:rPrChange>
        </w:rPr>
        <w:t xml:space="preserve">available as a supporting file and at </w:t>
      </w:r>
      <w:r w:rsidR="00DE1D24" w:rsidRPr="00871F93">
        <w:rPr>
          <w:rStyle w:val="Hyperlink"/>
          <w:rPrChange w:id="717" w:author="Yoav Ram" w:date="2018-11-29T11:21:00Z">
            <w:rPr>
              <w:rStyle w:val="Hyperlink"/>
              <w:highlight w:val="red"/>
            </w:rPr>
          </w:rPrChange>
        </w:rPr>
        <w:fldChar w:fldCharType="begin"/>
      </w:r>
      <w:r w:rsidR="00DE1D24" w:rsidRPr="00871F93">
        <w:rPr>
          <w:rStyle w:val="Hyperlink"/>
          <w:rPrChange w:id="718" w:author="Yoav Ram" w:date="2018-11-29T11:21:00Z">
            <w:rPr>
              <w:rStyle w:val="Hyperlink"/>
              <w:highlight w:val="red"/>
            </w:rPr>
          </w:rPrChange>
        </w:rPr>
        <w:instrText xml:space="preserve"> HYPERLINK "https://github.com/yoavram/curveball_ms" </w:instrText>
      </w:r>
      <w:r w:rsidR="00DE1D24" w:rsidRPr="00871F93">
        <w:rPr>
          <w:rStyle w:val="Hyperlink"/>
          <w:rPrChange w:id="719" w:author="Yoav Ram" w:date="2018-11-29T11:21:00Z">
            <w:rPr>
              <w:rStyle w:val="Hyperlink"/>
              <w:highlight w:val="red"/>
            </w:rPr>
          </w:rPrChange>
        </w:rPr>
        <w:fldChar w:fldCharType="separate"/>
      </w:r>
      <w:r w:rsidRPr="00871F93">
        <w:rPr>
          <w:rStyle w:val="Hyperlink"/>
          <w:rPrChange w:id="720" w:author="Yoav Ram" w:date="2018-11-29T11:21:00Z">
            <w:rPr>
              <w:rStyle w:val="Hyperlink"/>
              <w:highlight w:val="red"/>
            </w:rPr>
          </w:rPrChange>
        </w:rPr>
        <w:t>https://github.com/yoavram/curveball_ms</w:t>
      </w:r>
      <w:r w:rsidR="00DE1D24" w:rsidRPr="00871F93">
        <w:rPr>
          <w:rStyle w:val="Hyperlink"/>
          <w:rPrChange w:id="721" w:author="Yoav Ram" w:date="2018-11-29T11:21:00Z">
            <w:rPr>
              <w:rStyle w:val="Hyperlink"/>
              <w:highlight w:val="red"/>
            </w:rPr>
          </w:rPrChange>
        </w:rPr>
        <w:fldChar w:fldCharType="end"/>
      </w:r>
      <w:r w:rsidRPr="00871F93">
        <w:rPr>
          <w:rPrChange w:id="722" w:author="Yoav Ram" w:date="2018-11-29T11:21:00Z">
            <w:rPr>
              <w:highlight w:val="red"/>
            </w:rPr>
          </w:rPrChange>
        </w:rPr>
        <w:t xml:space="preserve">. </w:t>
      </w:r>
      <w:r w:rsidRPr="00871F93">
        <w:rPr>
          <w:i/>
          <w:iCs/>
          <w:rPrChange w:id="723" w:author="Yoav Ram" w:date="2018-11-29T11:21:00Z">
            <w:rPr>
              <w:i/>
              <w:iCs/>
              <w:highlight w:val="red"/>
            </w:rPr>
          </w:rPrChange>
        </w:rPr>
        <w:t>For editors and reviewers only:</w:t>
      </w:r>
      <w:r w:rsidRPr="00871F93">
        <w:rPr>
          <w:rPrChange w:id="724" w:author="Yoav Ram" w:date="2018-11-29T11:21:00Z">
            <w:rPr>
              <w:highlight w:val="red"/>
            </w:rPr>
          </w:rPrChange>
        </w:rPr>
        <w:t xml:space="preserve"> the notebook is available at </w:t>
      </w:r>
      <w:r w:rsidR="00DE1D24" w:rsidRPr="00871F93">
        <w:rPr>
          <w:rStyle w:val="Hyperlink"/>
          <w:rPrChange w:id="725" w:author="Yoav Ram" w:date="2018-11-29T11:21:00Z">
            <w:rPr>
              <w:rStyle w:val="Hyperlink"/>
              <w:highlight w:val="red"/>
            </w:rPr>
          </w:rPrChange>
        </w:rPr>
        <w:fldChar w:fldCharType="begin"/>
      </w:r>
      <w:r w:rsidR="00DE1D24" w:rsidRPr="00871F93">
        <w:rPr>
          <w:rStyle w:val="Hyperlink"/>
          <w:rPrChange w:id="726" w:author="Yoav Ram" w:date="2018-11-29T11:21:00Z">
            <w:rPr>
              <w:rStyle w:val="Hyperlink"/>
              <w:highlight w:val="red"/>
            </w:rPr>
          </w:rPrChange>
        </w:rPr>
        <w:instrText xml:space="preserve"> HYPERLINK "https://dl.dropboxusercontent.com/u/1578682/supp.ipynb" </w:instrText>
      </w:r>
      <w:r w:rsidR="00DE1D24" w:rsidRPr="00871F93">
        <w:rPr>
          <w:rStyle w:val="Hyperlink"/>
          <w:rPrChange w:id="727" w:author="Yoav Ram" w:date="2018-11-29T11:21:00Z">
            <w:rPr>
              <w:rStyle w:val="Hyperlink"/>
              <w:highlight w:val="red"/>
            </w:rPr>
          </w:rPrChange>
        </w:rPr>
        <w:fldChar w:fldCharType="separate"/>
      </w:r>
      <w:r w:rsidRPr="00871F93">
        <w:rPr>
          <w:rStyle w:val="Hyperlink"/>
          <w:rPrChange w:id="728" w:author="Yoav Ram" w:date="2018-11-29T11:21:00Z">
            <w:rPr>
              <w:rStyle w:val="Hyperlink"/>
              <w:highlight w:val="red"/>
            </w:rPr>
          </w:rPrChange>
        </w:rPr>
        <w:t>https://dl.dropboxusercontent.com/u/1578682/supp.ipynb</w:t>
      </w:r>
      <w:r w:rsidR="00DE1D24" w:rsidRPr="00871F93">
        <w:rPr>
          <w:rStyle w:val="Hyperlink"/>
          <w:rPrChange w:id="729" w:author="Yoav Ram" w:date="2018-11-29T11:21:00Z">
            <w:rPr>
              <w:rStyle w:val="Hyperlink"/>
              <w:highlight w:val="red"/>
            </w:rPr>
          </w:rPrChange>
        </w:rPr>
        <w:fldChar w:fldCharType="end"/>
      </w:r>
      <w:r w:rsidRPr="00871F93">
        <w:rPr>
          <w:rPrChange w:id="730" w:author="Yoav Ram" w:date="2018-11-29T11:21:00Z">
            <w:rPr>
              <w:highlight w:val="red"/>
            </w:rPr>
          </w:rPrChange>
        </w:rPr>
        <w:t>.</w:t>
      </w:r>
    </w:p>
    <w:p w14:paraId="3DF0B46C" w14:textId="77777777" w:rsidR="00560BED" w:rsidRDefault="00560BED" w:rsidP="00C34C28">
      <w:pPr>
        <w:spacing w:after="200"/>
        <w:rPr>
          <w:rFonts w:eastAsiaTheme="majorEastAsia"/>
          <w:b/>
          <w:bCs/>
          <w:kern w:val="32"/>
          <w:sz w:val="28"/>
          <w:szCs w:val="28"/>
        </w:rPr>
      </w:pPr>
      <w:r>
        <w:br w:type="page"/>
      </w:r>
    </w:p>
    <w:p w14:paraId="563B9B5B" w14:textId="4CD90DBC" w:rsidR="007A7F01" w:rsidRPr="0025589C" w:rsidRDefault="007A7F01" w:rsidP="00C34C28">
      <w:pPr>
        <w:pStyle w:val="Heading1"/>
        <w:spacing w:line="360" w:lineRule="auto"/>
        <w:ind w:firstLine="284"/>
      </w:pPr>
      <w:r w:rsidRPr="0025589C">
        <w:lastRenderedPageBreak/>
        <w:t>Acknowledgments</w:t>
      </w:r>
    </w:p>
    <w:p w14:paraId="3E4C7E66" w14:textId="34988D33" w:rsidR="007942A2" w:rsidRDefault="007A7F01" w:rsidP="00C34C28">
      <w:pPr>
        <w:rPr>
          <w:sz w:val="22"/>
          <w:szCs w:val="22"/>
        </w:rPr>
      </w:pPr>
      <w:r w:rsidRPr="0025589C">
        <w:rPr>
          <w:sz w:val="22"/>
          <w:szCs w:val="22"/>
        </w:rPr>
        <w:t xml:space="preserve">We thank Y. </w:t>
      </w:r>
      <w:proofErr w:type="spellStart"/>
      <w:r w:rsidRPr="0025589C">
        <w:rPr>
          <w:sz w:val="22"/>
          <w:szCs w:val="22"/>
        </w:rPr>
        <w:t>Pilpel</w:t>
      </w:r>
      <w:proofErr w:type="spellEnd"/>
      <w:r w:rsidRPr="0025589C">
        <w:rPr>
          <w:sz w:val="22"/>
          <w:szCs w:val="22"/>
        </w:rPr>
        <w:t xml:space="preserve">, D. </w:t>
      </w:r>
      <w:proofErr w:type="spellStart"/>
      <w:r w:rsidRPr="0025589C">
        <w:rPr>
          <w:sz w:val="22"/>
          <w:szCs w:val="22"/>
        </w:rPr>
        <w:t>Hizi</w:t>
      </w:r>
      <w:proofErr w:type="spellEnd"/>
      <w:r w:rsidRPr="0025589C">
        <w:rPr>
          <w:sz w:val="22"/>
          <w:szCs w:val="22"/>
        </w:rPr>
        <w:t xml:space="preserve">, I. Françoise, I. </w:t>
      </w:r>
      <w:proofErr w:type="spellStart"/>
      <w:r w:rsidRPr="0025589C">
        <w:rPr>
          <w:sz w:val="22"/>
          <w:szCs w:val="22"/>
        </w:rPr>
        <w:t>Frumkin</w:t>
      </w:r>
      <w:proofErr w:type="spellEnd"/>
      <w:r w:rsidRPr="0025589C">
        <w:rPr>
          <w:sz w:val="22"/>
          <w:szCs w:val="22"/>
        </w:rPr>
        <w:t xml:space="preserve">, O. </w:t>
      </w:r>
      <w:proofErr w:type="spellStart"/>
      <w:r w:rsidRPr="0025589C">
        <w:rPr>
          <w:sz w:val="22"/>
          <w:szCs w:val="22"/>
        </w:rPr>
        <w:t>Dahan</w:t>
      </w:r>
      <w:proofErr w:type="spellEnd"/>
      <w:r w:rsidRPr="0025589C">
        <w:rPr>
          <w:sz w:val="22"/>
          <w:szCs w:val="22"/>
        </w:rPr>
        <w:t xml:space="preserve">, A. </w:t>
      </w:r>
      <w:proofErr w:type="spellStart"/>
      <w:r w:rsidRPr="0025589C">
        <w:rPr>
          <w:sz w:val="22"/>
          <w:szCs w:val="22"/>
        </w:rPr>
        <w:t>Yona</w:t>
      </w:r>
      <w:proofErr w:type="spellEnd"/>
      <w:r w:rsidRPr="0025589C">
        <w:rPr>
          <w:sz w:val="22"/>
          <w:szCs w:val="22"/>
        </w:rPr>
        <w:t xml:space="preserve">, T. </w:t>
      </w:r>
      <w:proofErr w:type="spellStart"/>
      <w:r w:rsidRPr="0025589C">
        <w:rPr>
          <w:sz w:val="22"/>
          <w:szCs w:val="22"/>
        </w:rPr>
        <w:t>Pupko</w:t>
      </w:r>
      <w:proofErr w:type="spellEnd"/>
      <w:r w:rsidRPr="0025589C">
        <w:rPr>
          <w:sz w:val="22"/>
          <w:szCs w:val="22"/>
        </w:rPr>
        <w:t xml:space="preserve">, A. </w:t>
      </w:r>
      <w:proofErr w:type="spellStart"/>
      <w:r w:rsidRPr="0025589C">
        <w:rPr>
          <w:sz w:val="22"/>
          <w:szCs w:val="22"/>
        </w:rPr>
        <w:t>Eldar</w:t>
      </w:r>
      <w:proofErr w:type="spellEnd"/>
      <w:r w:rsidRPr="0025589C">
        <w:rPr>
          <w:sz w:val="22"/>
          <w:szCs w:val="22"/>
        </w:rPr>
        <w:t xml:space="preserve">, I. Ben-Zion, E. Even-Tov, H. </w:t>
      </w:r>
      <w:proofErr w:type="spellStart"/>
      <w:r w:rsidRPr="0025589C">
        <w:rPr>
          <w:sz w:val="22"/>
          <w:szCs w:val="22"/>
        </w:rPr>
        <w:t>Acar</w:t>
      </w:r>
      <w:proofErr w:type="spellEnd"/>
      <w:r w:rsidR="00FA03CE" w:rsidRPr="0025589C">
        <w:rPr>
          <w:sz w:val="22"/>
          <w:szCs w:val="22"/>
        </w:rPr>
        <w:t xml:space="preserve">, </w:t>
      </w:r>
      <w:r w:rsidR="00DF72F4" w:rsidRPr="0025589C">
        <w:rPr>
          <w:sz w:val="22"/>
          <w:szCs w:val="22"/>
        </w:rPr>
        <w:t xml:space="preserve">J. Friedman, </w:t>
      </w:r>
      <w:r w:rsidR="000D297D" w:rsidRPr="0025589C">
        <w:rPr>
          <w:sz w:val="22"/>
          <w:szCs w:val="22"/>
        </w:rPr>
        <w:t xml:space="preserve">J. </w:t>
      </w:r>
      <w:proofErr w:type="spellStart"/>
      <w:r w:rsidR="000D297D" w:rsidRPr="0025589C">
        <w:rPr>
          <w:sz w:val="22"/>
          <w:szCs w:val="22"/>
        </w:rPr>
        <w:t>Masel</w:t>
      </w:r>
      <w:proofErr w:type="spellEnd"/>
      <w:r w:rsidR="000D297D" w:rsidRPr="0025589C">
        <w:rPr>
          <w:sz w:val="22"/>
          <w:szCs w:val="22"/>
        </w:rPr>
        <w:t xml:space="preserve">, </w:t>
      </w:r>
      <w:r w:rsidR="00FA03CE" w:rsidRPr="0025589C">
        <w:rPr>
          <w:sz w:val="22"/>
          <w:szCs w:val="22"/>
        </w:rPr>
        <w:t xml:space="preserve">and E. Rosenberg, </w:t>
      </w:r>
      <w:r w:rsidRPr="0025589C">
        <w:rPr>
          <w:sz w:val="22"/>
          <w:szCs w:val="22"/>
        </w:rPr>
        <w:t xml:space="preserve">for helpful discussions and comments, and L. </w:t>
      </w:r>
      <w:proofErr w:type="spellStart"/>
      <w:r w:rsidRPr="0025589C">
        <w:rPr>
          <w:sz w:val="22"/>
          <w:szCs w:val="22"/>
        </w:rPr>
        <w:t>Zelcbuch</w:t>
      </w:r>
      <w:proofErr w:type="spellEnd"/>
      <w:r w:rsidRPr="0025589C">
        <w:rPr>
          <w:sz w:val="22"/>
          <w:szCs w:val="22"/>
        </w:rPr>
        <w:t xml:space="preserve">, </w:t>
      </w:r>
      <w:r w:rsidRPr="0025589C">
        <w:rPr>
          <w:sz w:val="22"/>
          <w:szCs w:val="22"/>
          <w:lang w:val="en-GB"/>
        </w:rPr>
        <w:t xml:space="preserve">N. Wertheimer, A. Rosenberg, A. Zisman, F. Yang, E. </w:t>
      </w:r>
      <w:proofErr w:type="spellStart"/>
      <w:r w:rsidRPr="0025589C">
        <w:rPr>
          <w:sz w:val="22"/>
          <w:szCs w:val="22"/>
          <w:lang w:val="en-GB"/>
        </w:rPr>
        <w:t>Shtifman</w:t>
      </w:r>
      <w:proofErr w:type="spellEnd"/>
      <w:r w:rsidRPr="0025589C">
        <w:rPr>
          <w:sz w:val="22"/>
          <w:szCs w:val="22"/>
          <w:lang w:val="en-GB"/>
        </w:rPr>
        <w:t xml:space="preserve"> Segal,</w:t>
      </w:r>
      <w:r w:rsidR="00381329" w:rsidRPr="0025589C">
        <w:rPr>
          <w:sz w:val="22"/>
          <w:szCs w:val="22"/>
          <w:lang w:val="en-GB"/>
        </w:rPr>
        <w:t xml:space="preserve"> I. Melamed-Havin,</w:t>
      </w:r>
      <w:r w:rsidRPr="0025589C">
        <w:rPr>
          <w:sz w:val="22"/>
          <w:szCs w:val="22"/>
          <w:lang w:val="en-GB"/>
        </w:rPr>
        <w:t xml:space="preserve"> and R. </w:t>
      </w:r>
      <w:proofErr w:type="spellStart"/>
      <w:r w:rsidRPr="0025589C">
        <w:rPr>
          <w:sz w:val="22"/>
          <w:szCs w:val="22"/>
          <w:lang w:val="en-GB"/>
        </w:rPr>
        <w:t>Yaari</w:t>
      </w:r>
      <w:proofErr w:type="spellEnd"/>
      <w:r w:rsidRPr="0025589C">
        <w:rPr>
          <w:sz w:val="22"/>
          <w:szCs w:val="22"/>
          <w:lang w:val="en-GB"/>
        </w:rPr>
        <w:t xml:space="preserve"> for sharing materials and experimental advice</w:t>
      </w:r>
      <w:r w:rsidRPr="0025589C">
        <w:rPr>
          <w:sz w:val="22"/>
          <w:szCs w:val="22"/>
        </w:rPr>
        <w:t xml:space="preserve">. </w:t>
      </w:r>
    </w:p>
    <w:p w14:paraId="35A719B2" w14:textId="77777777" w:rsidR="002A7645" w:rsidRDefault="00A9402F">
      <w:pPr>
        <w:rPr>
          <w:sz w:val="22"/>
          <w:szCs w:val="22"/>
        </w:rPr>
      </w:pPr>
      <w:r w:rsidRPr="00AA2A67">
        <w:rPr>
          <w:sz w:val="22"/>
          <w:szCs w:val="22"/>
        </w:rPr>
        <w:t xml:space="preserve">This research has been supported in part by the Israel Science Foundation 1568/13 (LH) and 340/13 (JB), the Minerva Center for Lab Evolution (LH), Manna Center Program for Food Safety &amp; Security, the Israeli Ministry of Science &amp; Technology, and Stanford Center for Computational, Evolutionary and Human Genomics (YR), </w:t>
      </w:r>
      <w:r w:rsidRPr="00AA2A67">
        <w:rPr>
          <w:bCs/>
          <w:sz w:val="22"/>
          <w:szCs w:val="22"/>
        </w:rPr>
        <w:t>TAU Global Research and Training Fellowship in Medical and Life Science and the Naomi Foundation</w:t>
      </w:r>
      <w:r w:rsidRPr="00AA2A67">
        <w:rPr>
          <w:sz w:val="22"/>
          <w:szCs w:val="22"/>
        </w:rPr>
        <w:t xml:space="preserve"> (MB), and the European Research Council (FP7/2007-2013)/ERC grant 340087 (JB).</w:t>
      </w:r>
      <w:r w:rsidR="002A7645">
        <w:rPr>
          <w:sz w:val="22"/>
          <w:szCs w:val="22"/>
        </w:rPr>
        <w:t xml:space="preserve"> </w:t>
      </w:r>
    </w:p>
    <w:p w14:paraId="12E9BC9F" w14:textId="20F07AD4" w:rsidR="00643E5F" w:rsidRPr="00560BED" w:rsidRDefault="002A7645" w:rsidP="00C34C28">
      <w:pPr>
        <w:rPr>
          <w:sz w:val="22"/>
          <w:szCs w:val="22"/>
        </w:rPr>
      </w:pPr>
      <w:r w:rsidRPr="00C34C28">
        <w:rPr>
          <w:sz w:val="22"/>
          <w:szCs w:val="22"/>
          <w:highlight w:val="red"/>
        </w:rPr>
        <w:t>TFC? KK?</w:t>
      </w:r>
    </w:p>
    <w:p w14:paraId="75B73F83" w14:textId="6D3E87B9" w:rsidR="00750BAE" w:rsidRPr="0025589C" w:rsidRDefault="00750BAE" w:rsidP="00C34C28">
      <w:pPr>
        <w:pStyle w:val="Heading1"/>
        <w:spacing w:line="360" w:lineRule="auto"/>
        <w:ind w:firstLine="284"/>
      </w:pPr>
      <w:r w:rsidRPr="0025589C">
        <w:t>References</w:t>
      </w:r>
    </w:p>
    <w:p w14:paraId="1E343D2F" w14:textId="56214D15" w:rsidR="00986895" w:rsidRPr="00986895" w:rsidRDefault="00750BAE" w:rsidP="00986895">
      <w:pPr>
        <w:widowControl w:val="0"/>
        <w:autoSpaceDE w:val="0"/>
        <w:autoSpaceDN w:val="0"/>
        <w:adjustRightInd w:val="0"/>
        <w:ind w:left="640" w:hanging="640"/>
        <w:rPr>
          <w:rFonts w:ascii="Times New Roman" w:hAnsi="Times New Roman" w:cs="Times New Roman"/>
          <w:noProof/>
        </w:rPr>
      </w:pPr>
      <w:r w:rsidRPr="007E41E1">
        <w:fldChar w:fldCharType="begin" w:fldLock="1"/>
      </w:r>
      <w:r w:rsidRPr="007E41E1">
        <w:instrText xml:space="preserve">ADDIN Mendeley Bibliography CSL_BIBLIOGRAPHY </w:instrText>
      </w:r>
      <w:r w:rsidRPr="007E41E1">
        <w:fldChar w:fldCharType="separate"/>
      </w:r>
      <w:r w:rsidR="00986895" w:rsidRPr="00986895">
        <w:rPr>
          <w:rFonts w:ascii="Times New Roman" w:hAnsi="Times New Roman" w:cs="Times New Roman"/>
          <w:noProof/>
        </w:rPr>
        <w:t xml:space="preserve">1. </w:t>
      </w:r>
      <w:r w:rsidR="00986895" w:rsidRPr="00986895">
        <w:rPr>
          <w:rFonts w:ascii="Times New Roman" w:hAnsi="Times New Roman" w:cs="Times New Roman"/>
          <w:noProof/>
        </w:rPr>
        <w:tab/>
        <w:t xml:space="preserve">Chevin L-M (2011) On measuring selection in experimental evolution. </w:t>
      </w:r>
      <w:r w:rsidR="00986895" w:rsidRPr="00986895">
        <w:rPr>
          <w:rFonts w:ascii="Times New Roman" w:hAnsi="Times New Roman" w:cs="Times New Roman"/>
          <w:i/>
          <w:iCs/>
          <w:noProof/>
        </w:rPr>
        <w:t>Biol Lett</w:t>
      </w:r>
      <w:r w:rsidR="00986895" w:rsidRPr="00986895">
        <w:rPr>
          <w:rFonts w:ascii="Times New Roman" w:hAnsi="Times New Roman" w:cs="Times New Roman"/>
          <w:noProof/>
        </w:rPr>
        <w:t xml:space="preserve"> 7(2):210–3.</w:t>
      </w:r>
    </w:p>
    <w:p w14:paraId="551BE620" w14:textId="77777777" w:rsidR="00986895" w:rsidRPr="00986895" w:rsidRDefault="00986895" w:rsidP="00986895">
      <w:pPr>
        <w:widowControl w:val="0"/>
        <w:autoSpaceDE w:val="0"/>
        <w:autoSpaceDN w:val="0"/>
        <w:adjustRightInd w:val="0"/>
        <w:ind w:left="640" w:hanging="640"/>
        <w:rPr>
          <w:rFonts w:ascii="Times New Roman" w:hAnsi="Times New Roman" w:cs="Times New Roman"/>
          <w:noProof/>
        </w:rPr>
      </w:pPr>
      <w:r w:rsidRPr="00986895">
        <w:rPr>
          <w:rFonts w:ascii="Times New Roman" w:hAnsi="Times New Roman" w:cs="Times New Roman"/>
          <w:noProof/>
        </w:rPr>
        <w:t xml:space="preserve">2. </w:t>
      </w:r>
      <w:r w:rsidRPr="00986895">
        <w:rPr>
          <w:rFonts w:ascii="Times New Roman" w:hAnsi="Times New Roman" w:cs="Times New Roman"/>
          <w:noProof/>
        </w:rPr>
        <w:tab/>
        <w:t>Gallet R, Cooper TF, Elena SF, Lenormand T (2012) Measuring selection coefficients below 10</w:t>
      </w:r>
      <w:r w:rsidRPr="00986895">
        <w:rPr>
          <w:rFonts w:ascii="Times New Roman" w:hAnsi="Times New Roman" w:cs="Times New Roman"/>
          <w:noProof/>
          <w:vertAlign w:val="superscript"/>
        </w:rPr>
        <w:t>-3</w:t>
      </w:r>
      <w:r w:rsidRPr="00986895">
        <w:rPr>
          <w:rFonts w:ascii="Times New Roman" w:hAnsi="Times New Roman" w:cs="Times New Roman"/>
          <w:noProof/>
        </w:rPr>
        <w:t xml:space="preserve">: method, questions, and prospects. </w:t>
      </w:r>
      <w:r w:rsidRPr="00986895">
        <w:rPr>
          <w:rFonts w:ascii="Times New Roman" w:hAnsi="Times New Roman" w:cs="Times New Roman"/>
          <w:i/>
          <w:iCs/>
          <w:noProof/>
        </w:rPr>
        <w:t>Genetics</w:t>
      </w:r>
      <w:r w:rsidRPr="00986895">
        <w:rPr>
          <w:rFonts w:ascii="Times New Roman" w:hAnsi="Times New Roman" w:cs="Times New Roman"/>
          <w:noProof/>
        </w:rPr>
        <w:t xml:space="preserve"> 190(1):175–86.</w:t>
      </w:r>
    </w:p>
    <w:p w14:paraId="2A58405A" w14:textId="77777777" w:rsidR="00986895" w:rsidRPr="00986895" w:rsidRDefault="00986895" w:rsidP="00986895">
      <w:pPr>
        <w:widowControl w:val="0"/>
        <w:autoSpaceDE w:val="0"/>
        <w:autoSpaceDN w:val="0"/>
        <w:adjustRightInd w:val="0"/>
        <w:ind w:left="640" w:hanging="640"/>
        <w:rPr>
          <w:rFonts w:ascii="Times New Roman" w:hAnsi="Times New Roman" w:cs="Times New Roman"/>
          <w:noProof/>
        </w:rPr>
      </w:pPr>
      <w:r w:rsidRPr="00986895">
        <w:rPr>
          <w:rFonts w:ascii="Times New Roman" w:hAnsi="Times New Roman" w:cs="Times New Roman"/>
          <w:noProof/>
        </w:rPr>
        <w:t xml:space="preserve">3. </w:t>
      </w:r>
      <w:r w:rsidRPr="00986895">
        <w:rPr>
          <w:rFonts w:ascii="Times New Roman" w:hAnsi="Times New Roman" w:cs="Times New Roman"/>
          <w:noProof/>
        </w:rPr>
        <w:tab/>
        <w:t xml:space="preserve">Concepción-Acevedo J, Weiss HN, Chaudhry WN, Levin BR (2015) Malthusian Parameters as Estimators of the Fitness of Microbes: A Cautionary Tale about the Low Side of High Throughput. </w:t>
      </w:r>
      <w:r w:rsidRPr="00986895">
        <w:rPr>
          <w:rFonts w:ascii="Times New Roman" w:hAnsi="Times New Roman" w:cs="Times New Roman"/>
          <w:i/>
          <w:iCs/>
          <w:noProof/>
        </w:rPr>
        <w:t>PLoS One</w:t>
      </w:r>
      <w:r w:rsidRPr="00986895">
        <w:rPr>
          <w:rFonts w:ascii="Times New Roman" w:hAnsi="Times New Roman" w:cs="Times New Roman"/>
          <w:noProof/>
        </w:rPr>
        <w:t xml:space="preserve"> 10(6):e0126915.</w:t>
      </w:r>
    </w:p>
    <w:p w14:paraId="16A997A9" w14:textId="77777777" w:rsidR="00986895" w:rsidRPr="00986895" w:rsidRDefault="00986895" w:rsidP="00986895">
      <w:pPr>
        <w:widowControl w:val="0"/>
        <w:autoSpaceDE w:val="0"/>
        <w:autoSpaceDN w:val="0"/>
        <w:adjustRightInd w:val="0"/>
        <w:ind w:left="640" w:hanging="640"/>
        <w:rPr>
          <w:rFonts w:ascii="Times New Roman" w:hAnsi="Times New Roman" w:cs="Times New Roman"/>
          <w:noProof/>
        </w:rPr>
      </w:pPr>
      <w:r w:rsidRPr="00986895">
        <w:rPr>
          <w:rFonts w:ascii="Times New Roman" w:hAnsi="Times New Roman" w:cs="Times New Roman"/>
          <w:noProof/>
        </w:rPr>
        <w:t xml:space="preserve">4. </w:t>
      </w:r>
      <w:r w:rsidRPr="00986895">
        <w:rPr>
          <w:rFonts w:ascii="Times New Roman" w:hAnsi="Times New Roman" w:cs="Times New Roman"/>
          <w:noProof/>
        </w:rPr>
        <w:tab/>
        <w:t xml:space="preserve">Durão P, Trindade S, Sousa A, Gordo I (2015) Multiple Resistance at No Cost: Rifampicin and Streptomycin a Dangerous Liaison in the Spread of Antibiotic Resistance. </w:t>
      </w:r>
      <w:r w:rsidRPr="00986895">
        <w:rPr>
          <w:rFonts w:ascii="Times New Roman" w:hAnsi="Times New Roman" w:cs="Times New Roman"/>
          <w:i/>
          <w:iCs/>
          <w:noProof/>
        </w:rPr>
        <w:t>Mol Biol Evol</w:t>
      </w:r>
      <w:r w:rsidRPr="00986895">
        <w:rPr>
          <w:rFonts w:ascii="Times New Roman" w:hAnsi="Times New Roman" w:cs="Times New Roman"/>
          <w:noProof/>
        </w:rPr>
        <w:t xml:space="preserve"> 32(10):2675–2680.</w:t>
      </w:r>
    </w:p>
    <w:p w14:paraId="032BF581" w14:textId="77777777" w:rsidR="00986895" w:rsidRPr="00986895" w:rsidRDefault="00986895" w:rsidP="00986895">
      <w:pPr>
        <w:widowControl w:val="0"/>
        <w:autoSpaceDE w:val="0"/>
        <w:autoSpaceDN w:val="0"/>
        <w:adjustRightInd w:val="0"/>
        <w:ind w:left="640" w:hanging="640"/>
        <w:rPr>
          <w:rFonts w:ascii="Times New Roman" w:hAnsi="Times New Roman" w:cs="Times New Roman"/>
          <w:noProof/>
        </w:rPr>
      </w:pPr>
      <w:r w:rsidRPr="00986895">
        <w:rPr>
          <w:rFonts w:ascii="Times New Roman" w:hAnsi="Times New Roman" w:cs="Times New Roman"/>
          <w:noProof/>
        </w:rPr>
        <w:t xml:space="preserve">5. </w:t>
      </w:r>
      <w:r w:rsidRPr="00986895">
        <w:rPr>
          <w:rFonts w:ascii="Times New Roman" w:hAnsi="Times New Roman" w:cs="Times New Roman"/>
          <w:noProof/>
        </w:rPr>
        <w:tab/>
        <w:t xml:space="preserve">Hall BG, Acar H, Nandipati A, Barlow M (2014) Growth rates made easy. </w:t>
      </w:r>
      <w:r w:rsidRPr="00986895">
        <w:rPr>
          <w:rFonts w:ascii="Times New Roman" w:hAnsi="Times New Roman" w:cs="Times New Roman"/>
          <w:i/>
          <w:iCs/>
          <w:noProof/>
        </w:rPr>
        <w:t>Mol Biol Evol</w:t>
      </w:r>
      <w:r w:rsidRPr="00986895">
        <w:rPr>
          <w:rFonts w:ascii="Times New Roman" w:hAnsi="Times New Roman" w:cs="Times New Roman"/>
          <w:noProof/>
        </w:rPr>
        <w:t xml:space="preserve"> 31(1):232–238.</w:t>
      </w:r>
    </w:p>
    <w:p w14:paraId="487617CD" w14:textId="77777777" w:rsidR="00986895" w:rsidRPr="00986895" w:rsidRDefault="00986895" w:rsidP="00986895">
      <w:pPr>
        <w:widowControl w:val="0"/>
        <w:autoSpaceDE w:val="0"/>
        <w:autoSpaceDN w:val="0"/>
        <w:adjustRightInd w:val="0"/>
        <w:ind w:left="640" w:hanging="640"/>
        <w:rPr>
          <w:rFonts w:ascii="Times New Roman" w:hAnsi="Times New Roman" w:cs="Times New Roman"/>
          <w:noProof/>
        </w:rPr>
      </w:pPr>
      <w:r w:rsidRPr="00986895">
        <w:rPr>
          <w:rFonts w:ascii="Times New Roman" w:hAnsi="Times New Roman" w:cs="Times New Roman"/>
          <w:noProof/>
        </w:rPr>
        <w:t xml:space="preserve">6. </w:t>
      </w:r>
      <w:r w:rsidRPr="00986895">
        <w:rPr>
          <w:rFonts w:ascii="Times New Roman" w:hAnsi="Times New Roman" w:cs="Times New Roman"/>
          <w:noProof/>
        </w:rPr>
        <w:tab/>
        <w:t xml:space="preserve">Crow JF, Kimura M (1970) </w:t>
      </w:r>
      <w:r w:rsidRPr="00986895">
        <w:rPr>
          <w:rFonts w:ascii="Times New Roman" w:hAnsi="Times New Roman" w:cs="Times New Roman"/>
          <w:i/>
          <w:iCs/>
          <w:noProof/>
        </w:rPr>
        <w:t>An introduction to population genetics theory</w:t>
      </w:r>
      <w:r w:rsidRPr="00986895">
        <w:rPr>
          <w:rFonts w:ascii="Times New Roman" w:hAnsi="Times New Roman" w:cs="Times New Roman"/>
          <w:noProof/>
        </w:rPr>
        <w:t xml:space="preserve"> (Burgess Pub. Co., Minneapolis).</w:t>
      </w:r>
    </w:p>
    <w:p w14:paraId="757BE751" w14:textId="77777777" w:rsidR="00986895" w:rsidRPr="00986895" w:rsidRDefault="00986895" w:rsidP="00986895">
      <w:pPr>
        <w:widowControl w:val="0"/>
        <w:autoSpaceDE w:val="0"/>
        <w:autoSpaceDN w:val="0"/>
        <w:adjustRightInd w:val="0"/>
        <w:ind w:left="640" w:hanging="640"/>
        <w:rPr>
          <w:rFonts w:ascii="Times New Roman" w:hAnsi="Times New Roman" w:cs="Times New Roman"/>
          <w:noProof/>
        </w:rPr>
      </w:pPr>
      <w:r w:rsidRPr="00986895">
        <w:rPr>
          <w:rFonts w:ascii="Times New Roman" w:hAnsi="Times New Roman" w:cs="Times New Roman"/>
          <w:noProof/>
        </w:rPr>
        <w:t xml:space="preserve">7. </w:t>
      </w:r>
      <w:r w:rsidRPr="00986895">
        <w:rPr>
          <w:rFonts w:ascii="Times New Roman" w:hAnsi="Times New Roman" w:cs="Times New Roman"/>
          <w:noProof/>
        </w:rPr>
        <w:tab/>
        <w:t xml:space="preserve">Lenski RE, Rose MR, Simpson SC, Tadler SC (1991) Long-Term Experimental Evolution in Escherichia coli. I. Adaptation and Divergence During 2,000 Generations. </w:t>
      </w:r>
      <w:r w:rsidRPr="00986895">
        <w:rPr>
          <w:rFonts w:ascii="Times New Roman" w:hAnsi="Times New Roman" w:cs="Times New Roman"/>
          <w:i/>
          <w:iCs/>
          <w:noProof/>
        </w:rPr>
        <w:t>Am Nat</w:t>
      </w:r>
      <w:r w:rsidRPr="00986895">
        <w:rPr>
          <w:rFonts w:ascii="Times New Roman" w:hAnsi="Times New Roman" w:cs="Times New Roman"/>
          <w:noProof/>
        </w:rPr>
        <w:t xml:space="preserve"> 138(6):1315.</w:t>
      </w:r>
    </w:p>
    <w:p w14:paraId="2D660916" w14:textId="77777777" w:rsidR="00986895" w:rsidRPr="00986895" w:rsidRDefault="00986895" w:rsidP="00986895">
      <w:pPr>
        <w:widowControl w:val="0"/>
        <w:autoSpaceDE w:val="0"/>
        <w:autoSpaceDN w:val="0"/>
        <w:adjustRightInd w:val="0"/>
        <w:ind w:left="640" w:hanging="640"/>
        <w:rPr>
          <w:rFonts w:ascii="Times New Roman" w:hAnsi="Times New Roman" w:cs="Times New Roman"/>
          <w:noProof/>
        </w:rPr>
      </w:pPr>
      <w:r w:rsidRPr="00986895">
        <w:rPr>
          <w:rFonts w:ascii="Times New Roman" w:hAnsi="Times New Roman" w:cs="Times New Roman"/>
          <w:noProof/>
        </w:rPr>
        <w:t xml:space="preserve">8. </w:t>
      </w:r>
      <w:r w:rsidRPr="00986895">
        <w:rPr>
          <w:rFonts w:ascii="Times New Roman" w:hAnsi="Times New Roman" w:cs="Times New Roman"/>
          <w:noProof/>
        </w:rPr>
        <w:tab/>
        <w:t xml:space="preserve">Wahl LM, Zhu AD (2015) Survival probability of beneficial mutations in bacterial batch culture. </w:t>
      </w:r>
      <w:r w:rsidRPr="00986895">
        <w:rPr>
          <w:rFonts w:ascii="Times New Roman" w:hAnsi="Times New Roman" w:cs="Times New Roman"/>
          <w:i/>
          <w:iCs/>
          <w:noProof/>
        </w:rPr>
        <w:t>Genetics</w:t>
      </w:r>
      <w:r w:rsidRPr="00986895">
        <w:rPr>
          <w:rFonts w:ascii="Times New Roman" w:hAnsi="Times New Roman" w:cs="Times New Roman"/>
          <w:noProof/>
        </w:rPr>
        <w:t xml:space="preserve"> 200(1):309–20.</w:t>
      </w:r>
    </w:p>
    <w:p w14:paraId="3E7751CE" w14:textId="77777777" w:rsidR="00986895" w:rsidRPr="00986895" w:rsidRDefault="00986895" w:rsidP="00986895">
      <w:pPr>
        <w:widowControl w:val="0"/>
        <w:autoSpaceDE w:val="0"/>
        <w:autoSpaceDN w:val="0"/>
        <w:adjustRightInd w:val="0"/>
        <w:ind w:left="640" w:hanging="640"/>
        <w:rPr>
          <w:rFonts w:ascii="Times New Roman" w:hAnsi="Times New Roman" w:cs="Times New Roman"/>
          <w:noProof/>
        </w:rPr>
      </w:pPr>
      <w:r w:rsidRPr="00986895">
        <w:rPr>
          <w:rFonts w:ascii="Times New Roman" w:hAnsi="Times New Roman" w:cs="Times New Roman"/>
          <w:noProof/>
        </w:rPr>
        <w:t xml:space="preserve">9. </w:t>
      </w:r>
      <w:r w:rsidRPr="00986895">
        <w:rPr>
          <w:rFonts w:ascii="Times New Roman" w:hAnsi="Times New Roman" w:cs="Times New Roman"/>
          <w:noProof/>
        </w:rPr>
        <w:tab/>
        <w:t xml:space="preserve">Wiser MJ, Lenski RE (2015) A Comparison of Methods to Measure Fitness in </w:t>
      </w:r>
      <w:r w:rsidRPr="00986895">
        <w:rPr>
          <w:rFonts w:ascii="Times New Roman" w:hAnsi="Times New Roman" w:cs="Times New Roman"/>
          <w:i/>
          <w:iCs/>
          <w:noProof/>
        </w:rPr>
        <w:t>Escherichia coli</w:t>
      </w:r>
      <w:r w:rsidRPr="00986895">
        <w:rPr>
          <w:rFonts w:ascii="Times New Roman" w:hAnsi="Times New Roman" w:cs="Times New Roman"/>
          <w:noProof/>
        </w:rPr>
        <w:t xml:space="preserve">. </w:t>
      </w:r>
      <w:r w:rsidRPr="00986895">
        <w:rPr>
          <w:rFonts w:ascii="Times New Roman" w:hAnsi="Times New Roman" w:cs="Times New Roman"/>
          <w:i/>
          <w:iCs/>
          <w:noProof/>
        </w:rPr>
        <w:t>PLoS One</w:t>
      </w:r>
      <w:r w:rsidRPr="00986895">
        <w:rPr>
          <w:rFonts w:ascii="Times New Roman" w:hAnsi="Times New Roman" w:cs="Times New Roman"/>
          <w:noProof/>
        </w:rPr>
        <w:t xml:space="preserve"> 10(5):e0126210.</w:t>
      </w:r>
    </w:p>
    <w:p w14:paraId="028A2A40" w14:textId="77777777" w:rsidR="00986895" w:rsidRPr="00986895" w:rsidRDefault="00986895" w:rsidP="00986895">
      <w:pPr>
        <w:widowControl w:val="0"/>
        <w:autoSpaceDE w:val="0"/>
        <w:autoSpaceDN w:val="0"/>
        <w:adjustRightInd w:val="0"/>
        <w:ind w:left="640" w:hanging="640"/>
        <w:rPr>
          <w:rFonts w:ascii="Times New Roman" w:hAnsi="Times New Roman" w:cs="Times New Roman"/>
          <w:noProof/>
        </w:rPr>
      </w:pPr>
      <w:r w:rsidRPr="00986895">
        <w:rPr>
          <w:rFonts w:ascii="Times New Roman" w:hAnsi="Times New Roman" w:cs="Times New Roman"/>
          <w:noProof/>
        </w:rPr>
        <w:t xml:space="preserve">10. </w:t>
      </w:r>
      <w:r w:rsidRPr="00986895">
        <w:rPr>
          <w:rFonts w:ascii="Times New Roman" w:hAnsi="Times New Roman" w:cs="Times New Roman"/>
          <w:noProof/>
        </w:rPr>
        <w:tab/>
        <w:t xml:space="preserve">Bank C, Hietpas RT, Wong A, Bolon DNA, Jensen JD (2014) A Bayesian MCMC Approach </w:t>
      </w:r>
      <w:r w:rsidRPr="00986895">
        <w:rPr>
          <w:rFonts w:ascii="Times New Roman" w:hAnsi="Times New Roman" w:cs="Times New Roman"/>
          <w:noProof/>
        </w:rPr>
        <w:lastRenderedPageBreak/>
        <w:t xml:space="preserve">To Assess the Complete Distribution of Fitness Effects of New Mutations: Uncovering the Potential for Adaptive Walks in Challenging Environments. </w:t>
      </w:r>
      <w:r w:rsidRPr="00986895">
        <w:rPr>
          <w:rFonts w:ascii="Times New Roman" w:hAnsi="Times New Roman" w:cs="Times New Roman"/>
          <w:i/>
          <w:iCs/>
          <w:noProof/>
        </w:rPr>
        <w:t>Genetics</w:t>
      </w:r>
      <w:r w:rsidRPr="00986895">
        <w:rPr>
          <w:rFonts w:ascii="Times New Roman" w:hAnsi="Times New Roman" w:cs="Times New Roman"/>
          <w:noProof/>
        </w:rPr>
        <w:t xml:space="preserve"> 196(3):1–35.</w:t>
      </w:r>
    </w:p>
    <w:p w14:paraId="098387A2" w14:textId="77777777" w:rsidR="00986895" w:rsidRPr="00986895" w:rsidRDefault="00986895" w:rsidP="00986895">
      <w:pPr>
        <w:widowControl w:val="0"/>
        <w:autoSpaceDE w:val="0"/>
        <w:autoSpaceDN w:val="0"/>
        <w:adjustRightInd w:val="0"/>
        <w:ind w:left="640" w:hanging="640"/>
        <w:rPr>
          <w:rFonts w:ascii="Times New Roman" w:hAnsi="Times New Roman" w:cs="Times New Roman"/>
          <w:noProof/>
        </w:rPr>
      </w:pPr>
      <w:r w:rsidRPr="00986895">
        <w:rPr>
          <w:rFonts w:ascii="Times New Roman" w:hAnsi="Times New Roman" w:cs="Times New Roman"/>
          <w:noProof/>
        </w:rPr>
        <w:t xml:space="preserve">11. </w:t>
      </w:r>
      <w:r w:rsidRPr="00986895">
        <w:rPr>
          <w:rFonts w:ascii="Times New Roman" w:hAnsi="Times New Roman" w:cs="Times New Roman"/>
          <w:noProof/>
        </w:rPr>
        <w:tab/>
        <w:t xml:space="preserve">Levy SF, et al. (2015) Quantitative evolutionary dynamics using high-resolution lineage tracking. </w:t>
      </w:r>
      <w:r w:rsidRPr="00986895">
        <w:rPr>
          <w:rFonts w:ascii="Times New Roman" w:hAnsi="Times New Roman" w:cs="Times New Roman"/>
          <w:i/>
          <w:iCs/>
          <w:noProof/>
        </w:rPr>
        <w:t>Nature</w:t>
      </w:r>
      <w:r w:rsidRPr="00986895">
        <w:rPr>
          <w:rFonts w:ascii="Times New Roman" w:hAnsi="Times New Roman" w:cs="Times New Roman"/>
          <w:noProof/>
        </w:rPr>
        <w:t xml:space="preserve"> 519(7542):181–186.</w:t>
      </w:r>
    </w:p>
    <w:p w14:paraId="15F7160B" w14:textId="77777777" w:rsidR="00986895" w:rsidRPr="00986895" w:rsidRDefault="00986895" w:rsidP="00986895">
      <w:pPr>
        <w:widowControl w:val="0"/>
        <w:autoSpaceDE w:val="0"/>
        <w:autoSpaceDN w:val="0"/>
        <w:adjustRightInd w:val="0"/>
        <w:ind w:left="640" w:hanging="640"/>
        <w:rPr>
          <w:rFonts w:ascii="Times New Roman" w:hAnsi="Times New Roman" w:cs="Times New Roman"/>
          <w:noProof/>
        </w:rPr>
      </w:pPr>
      <w:r w:rsidRPr="00986895">
        <w:rPr>
          <w:rFonts w:ascii="Times New Roman" w:hAnsi="Times New Roman" w:cs="Times New Roman"/>
          <w:noProof/>
        </w:rPr>
        <w:t xml:space="preserve">12. </w:t>
      </w:r>
      <w:r w:rsidRPr="00986895">
        <w:rPr>
          <w:rFonts w:ascii="Times New Roman" w:hAnsi="Times New Roman" w:cs="Times New Roman"/>
          <w:noProof/>
        </w:rPr>
        <w:tab/>
        <w:t xml:space="preserve">Baranyi J, Roberts TA (1994) A dynamic approach to predicting bacterial growth in food. </w:t>
      </w:r>
      <w:r w:rsidRPr="00986895">
        <w:rPr>
          <w:rFonts w:ascii="Times New Roman" w:hAnsi="Times New Roman" w:cs="Times New Roman"/>
          <w:i/>
          <w:iCs/>
          <w:noProof/>
        </w:rPr>
        <w:t>Int J Food Microbiol</w:t>
      </w:r>
      <w:r w:rsidRPr="00986895">
        <w:rPr>
          <w:rFonts w:ascii="Times New Roman" w:hAnsi="Times New Roman" w:cs="Times New Roman"/>
          <w:noProof/>
        </w:rPr>
        <w:t xml:space="preserve"> 23:277–294.</w:t>
      </w:r>
    </w:p>
    <w:p w14:paraId="43155357" w14:textId="77777777" w:rsidR="00986895" w:rsidRPr="00986895" w:rsidRDefault="00986895" w:rsidP="00986895">
      <w:pPr>
        <w:widowControl w:val="0"/>
        <w:autoSpaceDE w:val="0"/>
        <w:autoSpaceDN w:val="0"/>
        <w:adjustRightInd w:val="0"/>
        <w:ind w:left="640" w:hanging="640"/>
        <w:rPr>
          <w:rFonts w:ascii="Times New Roman" w:hAnsi="Times New Roman" w:cs="Times New Roman"/>
          <w:noProof/>
        </w:rPr>
      </w:pPr>
      <w:r w:rsidRPr="00986895">
        <w:rPr>
          <w:rFonts w:ascii="Times New Roman" w:hAnsi="Times New Roman" w:cs="Times New Roman"/>
          <w:noProof/>
        </w:rPr>
        <w:t xml:space="preserve">13. </w:t>
      </w:r>
      <w:r w:rsidRPr="00986895">
        <w:rPr>
          <w:rFonts w:ascii="Times New Roman" w:hAnsi="Times New Roman" w:cs="Times New Roman"/>
          <w:noProof/>
        </w:rPr>
        <w:tab/>
        <w:t xml:space="preserve">Williams FM (1967) A model of cell growth dynamics. </w:t>
      </w:r>
      <w:r w:rsidRPr="00986895">
        <w:rPr>
          <w:rFonts w:ascii="Times New Roman" w:hAnsi="Times New Roman" w:cs="Times New Roman"/>
          <w:i/>
          <w:iCs/>
          <w:noProof/>
        </w:rPr>
        <w:t>J Theor Biol</w:t>
      </w:r>
      <w:r w:rsidRPr="00986895">
        <w:rPr>
          <w:rFonts w:ascii="Times New Roman" w:hAnsi="Times New Roman" w:cs="Times New Roman"/>
          <w:noProof/>
        </w:rPr>
        <w:t xml:space="preserve"> 15(2):190–207.</w:t>
      </w:r>
    </w:p>
    <w:p w14:paraId="242B19C5" w14:textId="77777777" w:rsidR="00986895" w:rsidRPr="00986895" w:rsidRDefault="00986895" w:rsidP="00986895">
      <w:pPr>
        <w:widowControl w:val="0"/>
        <w:autoSpaceDE w:val="0"/>
        <w:autoSpaceDN w:val="0"/>
        <w:adjustRightInd w:val="0"/>
        <w:ind w:left="640" w:hanging="640"/>
        <w:rPr>
          <w:rFonts w:ascii="Times New Roman" w:hAnsi="Times New Roman" w:cs="Times New Roman"/>
          <w:noProof/>
        </w:rPr>
      </w:pPr>
      <w:r w:rsidRPr="00986895">
        <w:rPr>
          <w:rFonts w:ascii="Times New Roman" w:hAnsi="Times New Roman" w:cs="Times New Roman"/>
          <w:noProof/>
        </w:rPr>
        <w:t xml:space="preserve">14. </w:t>
      </w:r>
      <w:r w:rsidRPr="00986895">
        <w:rPr>
          <w:rFonts w:ascii="Times New Roman" w:hAnsi="Times New Roman" w:cs="Times New Roman"/>
          <w:noProof/>
        </w:rPr>
        <w:tab/>
        <w:t xml:space="preserve">Otto SP, Day T (2007) </w:t>
      </w:r>
      <w:r w:rsidRPr="00986895">
        <w:rPr>
          <w:rFonts w:ascii="Times New Roman" w:hAnsi="Times New Roman" w:cs="Times New Roman"/>
          <w:i/>
          <w:iCs/>
          <w:noProof/>
        </w:rPr>
        <w:t>A biologist’s guide to mathematical modeling in ecology and evolution</w:t>
      </w:r>
      <w:r w:rsidRPr="00986895">
        <w:rPr>
          <w:rFonts w:ascii="Times New Roman" w:hAnsi="Times New Roman" w:cs="Times New Roman"/>
          <w:noProof/>
        </w:rPr>
        <w:t xml:space="preserve"> (Princeton University Press).</w:t>
      </w:r>
    </w:p>
    <w:p w14:paraId="24885E9A" w14:textId="77777777" w:rsidR="00986895" w:rsidRPr="00986895" w:rsidRDefault="00986895" w:rsidP="00986895">
      <w:pPr>
        <w:widowControl w:val="0"/>
        <w:autoSpaceDE w:val="0"/>
        <w:autoSpaceDN w:val="0"/>
        <w:adjustRightInd w:val="0"/>
        <w:ind w:left="640" w:hanging="640"/>
        <w:rPr>
          <w:rFonts w:ascii="Times New Roman" w:hAnsi="Times New Roman" w:cs="Times New Roman"/>
          <w:noProof/>
        </w:rPr>
      </w:pPr>
      <w:r w:rsidRPr="00986895">
        <w:rPr>
          <w:rFonts w:ascii="Times New Roman" w:hAnsi="Times New Roman" w:cs="Times New Roman"/>
          <w:noProof/>
        </w:rPr>
        <w:t xml:space="preserve">15. </w:t>
      </w:r>
      <w:r w:rsidRPr="00986895">
        <w:rPr>
          <w:rFonts w:ascii="Times New Roman" w:hAnsi="Times New Roman" w:cs="Times New Roman"/>
          <w:noProof/>
        </w:rPr>
        <w:tab/>
        <w:t xml:space="preserve">Cooper TF, Lenski RE (2010) Experimental evolution with E. coli in diverse resource environments. I. Fluctuating environments promote divergence of replicate populations. </w:t>
      </w:r>
      <w:r w:rsidRPr="00986895">
        <w:rPr>
          <w:rFonts w:ascii="Times New Roman" w:hAnsi="Times New Roman" w:cs="Times New Roman"/>
          <w:i/>
          <w:iCs/>
          <w:noProof/>
        </w:rPr>
        <w:t>BMC Evol Biol</w:t>
      </w:r>
      <w:r w:rsidRPr="00986895">
        <w:rPr>
          <w:rFonts w:ascii="Times New Roman" w:hAnsi="Times New Roman" w:cs="Times New Roman"/>
          <w:noProof/>
        </w:rPr>
        <w:t xml:space="preserve"> 10(1). doi:10.1186/1471-2148-10-11.</w:t>
      </w:r>
    </w:p>
    <w:p w14:paraId="1EA21117" w14:textId="77777777" w:rsidR="00986895" w:rsidRPr="00986895" w:rsidRDefault="00986895" w:rsidP="00986895">
      <w:pPr>
        <w:widowControl w:val="0"/>
        <w:autoSpaceDE w:val="0"/>
        <w:autoSpaceDN w:val="0"/>
        <w:adjustRightInd w:val="0"/>
        <w:ind w:left="640" w:hanging="640"/>
        <w:rPr>
          <w:rFonts w:ascii="Times New Roman" w:hAnsi="Times New Roman" w:cs="Times New Roman"/>
          <w:noProof/>
        </w:rPr>
      </w:pPr>
      <w:r w:rsidRPr="00986895">
        <w:rPr>
          <w:rFonts w:ascii="Times New Roman" w:hAnsi="Times New Roman" w:cs="Times New Roman"/>
          <w:noProof/>
        </w:rPr>
        <w:t xml:space="preserve">16. </w:t>
      </w:r>
      <w:r w:rsidRPr="00986895">
        <w:rPr>
          <w:rFonts w:ascii="Times New Roman" w:hAnsi="Times New Roman" w:cs="Times New Roman"/>
          <w:noProof/>
        </w:rPr>
        <w:tab/>
        <w:t xml:space="preserve">Ram Y, et al. (2016) Predicting microbial relative growth in a mixed culture from growth curve data. </w:t>
      </w:r>
      <w:r w:rsidRPr="00986895">
        <w:rPr>
          <w:rFonts w:ascii="Times New Roman" w:hAnsi="Times New Roman" w:cs="Times New Roman"/>
          <w:i/>
          <w:iCs/>
          <w:noProof/>
        </w:rPr>
        <w:t>bioRxiv</w:t>
      </w:r>
      <w:r w:rsidRPr="00986895">
        <w:rPr>
          <w:rFonts w:ascii="Times New Roman" w:hAnsi="Times New Roman" w:cs="Times New Roman"/>
          <w:noProof/>
        </w:rPr>
        <w:t>. doi:10.1101/022640.</w:t>
      </w:r>
    </w:p>
    <w:p w14:paraId="4A765C59" w14:textId="77777777" w:rsidR="00986895" w:rsidRPr="00986895" w:rsidRDefault="00986895" w:rsidP="00986895">
      <w:pPr>
        <w:widowControl w:val="0"/>
        <w:autoSpaceDE w:val="0"/>
        <w:autoSpaceDN w:val="0"/>
        <w:adjustRightInd w:val="0"/>
        <w:ind w:left="640" w:hanging="640"/>
        <w:rPr>
          <w:rFonts w:ascii="Times New Roman" w:hAnsi="Times New Roman" w:cs="Times New Roman"/>
          <w:noProof/>
        </w:rPr>
      </w:pPr>
      <w:r w:rsidRPr="00986895">
        <w:rPr>
          <w:rFonts w:ascii="Times New Roman" w:hAnsi="Times New Roman" w:cs="Times New Roman"/>
          <w:noProof/>
        </w:rPr>
        <w:t xml:space="preserve">17. </w:t>
      </w:r>
      <w:r w:rsidRPr="00986895">
        <w:rPr>
          <w:rFonts w:ascii="Times New Roman" w:hAnsi="Times New Roman" w:cs="Times New Roman"/>
          <w:noProof/>
        </w:rPr>
        <w:tab/>
        <w:t xml:space="preserve">Baranyi J (1997) Simple is good as long as it is enough. </w:t>
      </w:r>
      <w:r w:rsidRPr="00986895">
        <w:rPr>
          <w:rFonts w:ascii="Times New Roman" w:hAnsi="Times New Roman" w:cs="Times New Roman"/>
          <w:i/>
          <w:iCs/>
          <w:noProof/>
        </w:rPr>
        <w:t>Commentary</w:t>
      </w:r>
      <w:r w:rsidRPr="00986895">
        <w:rPr>
          <w:rFonts w:ascii="Times New Roman" w:hAnsi="Times New Roman" w:cs="Times New Roman"/>
          <w:noProof/>
        </w:rPr>
        <w:t xml:space="preserve"> (1996):391–394.</w:t>
      </w:r>
    </w:p>
    <w:p w14:paraId="39C196A1" w14:textId="77777777" w:rsidR="00986895" w:rsidRPr="00986895" w:rsidRDefault="00986895" w:rsidP="00986895">
      <w:pPr>
        <w:widowControl w:val="0"/>
        <w:autoSpaceDE w:val="0"/>
        <w:autoSpaceDN w:val="0"/>
        <w:adjustRightInd w:val="0"/>
        <w:ind w:left="640" w:hanging="640"/>
        <w:rPr>
          <w:rFonts w:ascii="Times New Roman" w:hAnsi="Times New Roman" w:cs="Times New Roman"/>
          <w:noProof/>
        </w:rPr>
      </w:pPr>
      <w:r w:rsidRPr="00986895">
        <w:rPr>
          <w:rFonts w:ascii="Times New Roman" w:hAnsi="Times New Roman" w:cs="Times New Roman"/>
          <w:noProof/>
        </w:rPr>
        <w:t xml:space="preserve">18. </w:t>
      </w:r>
      <w:r w:rsidRPr="00986895">
        <w:rPr>
          <w:rFonts w:ascii="Times New Roman" w:hAnsi="Times New Roman" w:cs="Times New Roman"/>
          <w:noProof/>
        </w:rPr>
        <w:tab/>
        <w:t xml:space="preserve">Frumkin I, et al. (2018) Codon usage of highly expressed genes affects proteome-wide translation efficiency. </w:t>
      </w:r>
      <w:r w:rsidRPr="00986895">
        <w:rPr>
          <w:rFonts w:ascii="Times New Roman" w:hAnsi="Times New Roman" w:cs="Times New Roman"/>
          <w:i/>
          <w:iCs/>
          <w:noProof/>
        </w:rPr>
        <w:t>Proc Natl Acad Sci</w:t>
      </w:r>
      <w:r w:rsidRPr="00986895">
        <w:rPr>
          <w:rFonts w:ascii="Times New Roman" w:hAnsi="Times New Roman" w:cs="Times New Roman"/>
          <w:noProof/>
        </w:rPr>
        <w:t xml:space="preserve"> 115(21):E4940–E4949.</w:t>
      </w:r>
    </w:p>
    <w:p w14:paraId="52BC5F3A" w14:textId="77777777" w:rsidR="00986895" w:rsidRPr="00986895" w:rsidRDefault="00986895" w:rsidP="00986895">
      <w:pPr>
        <w:widowControl w:val="0"/>
        <w:autoSpaceDE w:val="0"/>
        <w:autoSpaceDN w:val="0"/>
        <w:adjustRightInd w:val="0"/>
        <w:ind w:left="640" w:hanging="640"/>
        <w:rPr>
          <w:rFonts w:ascii="Times New Roman" w:hAnsi="Times New Roman" w:cs="Times New Roman"/>
          <w:noProof/>
        </w:rPr>
      </w:pPr>
      <w:r w:rsidRPr="00986895">
        <w:rPr>
          <w:rFonts w:ascii="Times New Roman" w:hAnsi="Times New Roman" w:cs="Times New Roman"/>
          <w:noProof/>
        </w:rPr>
        <w:t xml:space="preserve">19. </w:t>
      </w:r>
      <w:r w:rsidRPr="00986895">
        <w:rPr>
          <w:rFonts w:ascii="Times New Roman" w:hAnsi="Times New Roman" w:cs="Times New Roman"/>
          <w:noProof/>
        </w:rPr>
        <w:tab/>
        <w:t xml:space="preserve">Hegreness M, Shoresh N, Hartl DL, Kishony R (2006) An equivalence principle for the incorporation of favorable mutations in asexual populations. </w:t>
      </w:r>
      <w:r w:rsidRPr="00986895">
        <w:rPr>
          <w:rFonts w:ascii="Times New Roman" w:hAnsi="Times New Roman" w:cs="Times New Roman"/>
          <w:i/>
          <w:iCs/>
          <w:noProof/>
        </w:rPr>
        <w:t>Science (80- )</w:t>
      </w:r>
      <w:r w:rsidRPr="00986895">
        <w:rPr>
          <w:rFonts w:ascii="Times New Roman" w:hAnsi="Times New Roman" w:cs="Times New Roman"/>
          <w:noProof/>
        </w:rPr>
        <w:t xml:space="preserve"> 311(5767):1615–7.</w:t>
      </w:r>
    </w:p>
    <w:p w14:paraId="1F9E0B84" w14:textId="77777777" w:rsidR="00986895" w:rsidRPr="00986895" w:rsidRDefault="00986895" w:rsidP="00986895">
      <w:pPr>
        <w:widowControl w:val="0"/>
        <w:autoSpaceDE w:val="0"/>
        <w:autoSpaceDN w:val="0"/>
        <w:adjustRightInd w:val="0"/>
        <w:ind w:left="640" w:hanging="640"/>
        <w:rPr>
          <w:rFonts w:ascii="Times New Roman" w:hAnsi="Times New Roman" w:cs="Times New Roman"/>
          <w:noProof/>
        </w:rPr>
      </w:pPr>
      <w:r w:rsidRPr="00986895">
        <w:rPr>
          <w:rFonts w:ascii="Times New Roman" w:hAnsi="Times New Roman" w:cs="Times New Roman"/>
          <w:noProof/>
        </w:rPr>
        <w:t xml:space="preserve">20. </w:t>
      </w:r>
      <w:r w:rsidRPr="00986895">
        <w:rPr>
          <w:rFonts w:ascii="Times New Roman" w:hAnsi="Times New Roman" w:cs="Times New Roman"/>
          <w:noProof/>
        </w:rPr>
        <w:tab/>
        <w:t xml:space="preserve">Li Y, et al. (2018) Hidden Complexity of Yeast Adaptation under Simple Evolutionary Conditions. </w:t>
      </w:r>
      <w:r w:rsidRPr="00986895">
        <w:rPr>
          <w:rFonts w:ascii="Times New Roman" w:hAnsi="Times New Roman" w:cs="Times New Roman"/>
          <w:i/>
          <w:iCs/>
          <w:noProof/>
        </w:rPr>
        <w:t>Curr Biol</w:t>
      </w:r>
      <w:r w:rsidRPr="00986895">
        <w:rPr>
          <w:rFonts w:ascii="Times New Roman" w:hAnsi="Times New Roman" w:cs="Times New Roman"/>
          <w:noProof/>
        </w:rPr>
        <w:t xml:space="preserve"> 28(4):515–525.e6.</w:t>
      </w:r>
    </w:p>
    <w:p w14:paraId="0D2C7975" w14:textId="77777777" w:rsidR="00986895" w:rsidRPr="00986895" w:rsidRDefault="00986895" w:rsidP="00986895">
      <w:pPr>
        <w:widowControl w:val="0"/>
        <w:autoSpaceDE w:val="0"/>
        <w:autoSpaceDN w:val="0"/>
        <w:adjustRightInd w:val="0"/>
        <w:ind w:left="640" w:hanging="640"/>
        <w:rPr>
          <w:rFonts w:ascii="Times New Roman" w:hAnsi="Times New Roman" w:cs="Times New Roman"/>
          <w:noProof/>
        </w:rPr>
      </w:pPr>
      <w:r w:rsidRPr="00986895">
        <w:rPr>
          <w:rFonts w:ascii="Times New Roman" w:hAnsi="Times New Roman" w:cs="Times New Roman"/>
          <w:noProof/>
        </w:rPr>
        <w:t xml:space="preserve">21. </w:t>
      </w:r>
      <w:r w:rsidRPr="00986895">
        <w:rPr>
          <w:rFonts w:ascii="Times New Roman" w:hAnsi="Times New Roman" w:cs="Times New Roman"/>
          <w:noProof/>
        </w:rPr>
        <w:tab/>
        <w:t xml:space="preserve">Bell G (2010) Experimental genomics of fitness in yeast. </w:t>
      </w:r>
      <w:r w:rsidRPr="00986895">
        <w:rPr>
          <w:rFonts w:ascii="Times New Roman" w:hAnsi="Times New Roman" w:cs="Times New Roman"/>
          <w:i/>
          <w:iCs/>
          <w:noProof/>
        </w:rPr>
        <w:t>Proc R Soc B Biol Sci</w:t>
      </w:r>
      <w:r w:rsidRPr="00986895">
        <w:rPr>
          <w:rFonts w:ascii="Times New Roman" w:hAnsi="Times New Roman" w:cs="Times New Roman"/>
          <w:noProof/>
        </w:rPr>
        <w:t xml:space="preserve"> 277(1687):1459–1467.</w:t>
      </w:r>
    </w:p>
    <w:p w14:paraId="7E3C414F" w14:textId="77777777" w:rsidR="00986895" w:rsidRPr="00986895" w:rsidRDefault="00986895" w:rsidP="00986895">
      <w:pPr>
        <w:widowControl w:val="0"/>
        <w:autoSpaceDE w:val="0"/>
        <w:autoSpaceDN w:val="0"/>
        <w:adjustRightInd w:val="0"/>
        <w:ind w:left="640" w:hanging="640"/>
        <w:rPr>
          <w:rFonts w:ascii="Times New Roman" w:hAnsi="Times New Roman" w:cs="Times New Roman"/>
          <w:noProof/>
        </w:rPr>
      </w:pPr>
      <w:r w:rsidRPr="00986895">
        <w:rPr>
          <w:rFonts w:ascii="Times New Roman" w:hAnsi="Times New Roman" w:cs="Times New Roman"/>
          <w:noProof/>
        </w:rPr>
        <w:t xml:space="preserve">22. </w:t>
      </w:r>
      <w:r w:rsidRPr="00986895">
        <w:rPr>
          <w:rFonts w:ascii="Times New Roman" w:hAnsi="Times New Roman" w:cs="Times New Roman"/>
          <w:noProof/>
        </w:rPr>
        <w:tab/>
        <w:t xml:space="preserve">Sprouffske K, Wagner A (2016) Growthcurver: An R package for obtaining interpretable metrics from microbial growth curves. </w:t>
      </w:r>
      <w:r w:rsidRPr="00986895">
        <w:rPr>
          <w:rFonts w:ascii="Times New Roman" w:hAnsi="Times New Roman" w:cs="Times New Roman"/>
          <w:i/>
          <w:iCs/>
          <w:noProof/>
        </w:rPr>
        <w:t>BMC Bioinformatics</w:t>
      </w:r>
      <w:r w:rsidRPr="00986895">
        <w:rPr>
          <w:rFonts w:ascii="Times New Roman" w:hAnsi="Times New Roman" w:cs="Times New Roman"/>
          <w:noProof/>
        </w:rPr>
        <w:t xml:space="preserve"> 17(1):17–20.</w:t>
      </w:r>
    </w:p>
    <w:p w14:paraId="68A282A9" w14:textId="77777777" w:rsidR="00986895" w:rsidRPr="00986895" w:rsidRDefault="00986895" w:rsidP="00986895">
      <w:pPr>
        <w:widowControl w:val="0"/>
        <w:autoSpaceDE w:val="0"/>
        <w:autoSpaceDN w:val="0"/>
        <w:adjustRightInd w:val="0"/>
        <w:ind w:left="640" w:hanging="640"/>
        <w:rPr>
          <w:rFonts w:ascii="Times New Roman" w:hAnsi="Times New Roman" w:cs="Times New Roman"/>
          <w:noProof/>
        </w:rPr>
      </w:pPr>
      <w:r w:rsidRPr="00986895">
        <w:rPr>
          <w:rFonts w:ascii="Times New Roman" w:hAnsi="Times New Roman" w:cs="Times New Roman"/>
          <w:noProof/>
        </w:rPr>
        <w:t xml:space="preserve">23. </w:t>
      </w:r>
      <w:r w:rsidRPr="00986895">
        <w:rPr>
          <w:rFonts w:ascii="Times New Roman" w:hAnsi="Times New Roman" w:cs="Times New Roman"/>
          <w:noProof/>
        </w:rPr>
        <w:tab/>
        <w:t xml:space="preserve">Van Rossum G, others (2007) Python Programming Language. </w:t>
      </w:r>
      <w:r w:rsidRPr="00986895">
        <w:rPr>
          <w:rFonts w:ascii="Times New Roman" w:hAnsi="Times New Roman" w:cs="Times New Roman"/>
          <w:i/>
          <w:iCs/>
          <w:noProof/>
        </w:rPr>
        <w:t>USENIX Annual Technical Conference</w:t>
      </w:r>
      <w:r w:rsidRPr="00986895">
        <w:rPr>
          <w:rFonts w:ascii="Times New Roman" w:hAnsi="Times New Roman" w:cs="Times New Roman"/>
          <w:noProof/>
        </w:rPr>
        <w:t>.</w:t>
      </w:r>
    </w:p>
    <w:p w14:paraId="3D7B7D1D" w14:textId="77777777" w:rsidR="00986895" w:rsidRPr="00986895" w:rsidRDefault="00986895" w:rsidP="00986895">
      <w:pPr>
        <w:widowControl w:val="0"/>
        <w:autoSpaceDE w:val="0"/>
        <w:autoSpaceDN w:val="0"/>
        <w:adjustRightInd w:val="0"/>
        <w:ind w:left="640" w:hanging="640"/>
        <w:rPr>
          <w:rFonts w:ascii="Times New Roman" w:hAnsi="Times New Roman" w:cs="Times New Roman"/>
          <w:noProof/>
        </w:rPr>
      </w:pPr>
      <w:r w:rsidRPr="00986895">
        <w:rPr>
          <w:rFonts w:ascii="Times New Roman" w:hAnsi="Times New Roman" w:cs="Times New Roman"/>
          <w:noProof/>
        </w:rPr>
        <w:t xml:space="preserve">24. </w:t>
      </w:r>
      <w:r w:rsidRPr="00986895">
        <w:rPr>
          <w:rFonts w:ascii="Times New Roman" w:hAnsi="Times New Roman" w:cs="Times New Roman"/>
          <w:noProof/>
        </w:rPr>
        <w:tab/>
        <w:t xml:space="preserve">Zelcbuch L, et al. (2013) Spanning high-dimensional expression space using ribosome-binding site combinatorics. </w:t>
      </w:r>
      <w:r w:rsidRPr="00986895">
        <w:rPr>
          <w:rFonts w:ascii="Times New Roman" w:hAnsi="Times New Roman" w:cs="Times New Roman"/>
          <w:i/>
          <w:iCs/>
          <w:noProof/>
        </w:rPr>
        <w:t>Nucleic Acids Res</w:t>
      </w:r>
      <w:r w:rsidRPr="00986895">
        <w:rPr>
          <w:rFonts w:ascii="Times New Roman" w:hAnsi="Times New Roman" w:cs="Times New Roman"/>
          <w:noProof/>
        </w:rPr>
        <w:t xml:space="preserve"> 41(9):e98–e98.</w:t>
      </w:r>
    </w:p>
    <w:p w14:paraId="457B94B5" w14:textId="77777777" w:rsidR="00986895" w:rsidRPr="00986895" w:rsidRDefault="00986895" w:rsidP="00986895">
      <w:pPr>
        <w:widowControl w:val="0"/>
        <w:autoSpaceDE w:val="0"/>
        <w:autoSpaceDN w:val="0"/>
        <w:adjustRightInd w:val="0"/>
        <w:ind w:left="640" w:hanging="640"/>
        <w:rPr>
          <w:rFonts w:ascii="Times New Roman" w:hAnsi="Times New Roman" w:cs="Times New Roman"/>
          <w:noProof/>
        </w:rPr>
      </w:pPr>
      <w:r w:rsidRPr="00986895">
        <w:rPr>
          <w:rFonts w:ascii="Times New Roman" w:hAnsi="Times New Roman" w:cs="Times New Roman"/>
          <w:noProof/>
        </w:rPr>
        <w:t xml:space="preserve">25. </w:t>
      </w:r>
      <w:r w:rsidRPr="00986895">
        <w:rPr>
          <w:rFonts w:ascii="Times New Roman" w:hAnsi="Times New Roman" w:cs="Times New Roman"/>
          <w:noProof/>
        </w:rPr>
        <w:tab/>
        <w:t>R Development Core Team (2012) R: A Language and Environment for Statistical Computing.</w:t>
      </w:r>
    </w:p>
    <w:p w14:paraId="3104AF0F" w14:textId="77777777" w:rsidR="00986895" w:rsidRPr="00986895" w:rsidRDefault="00986895" w:rsidP="00986895">
      <w:pPr>
        <w:widowControl w:val="0"/>
        <w:autoSpaceDE w:val="0"/>
        <w:autoSpaceDN w:val="0"/>
        <w:adjustRightInd w:val="0"/>
        <w:ind w:left="640" w:hanging="640"/>
        <w:rPr>
          <w:rFonts w:ascii="Times New Roman" w:hAnsi="Times New Roman" w:cs="Times New Roman"/>
          <w:noProof/>
        </w:rPr>
      </w:pPr>
      <w:r w:rsidRPr="00986895">
        <w:rPr>
          <w:rFonts w:ascii="Times New Roman" w:hAnsi="Times New Roman" w:cs="Times New Roman"/>
          <w:noProof/>
        </w:rPr>
        <w:t xml:space="preserve">26. </w:t>
      </w:r>
      <w:r w:rsidRPr="00986895">
        <w:rPr>
          <w:rFonts w:ascii="Times New Roman" w:hAnsi="Times New Roman" w:cs="Times New Roman"/>
          <w:noProof/>
        </w:rPr>
        <w:tab/>
        <w:t xml:space="preserve">Ge Y, Sealfon SC (2012) flowPeaks: a fast unsupervised clustering for flow cytometry data via K-means and density peak finding. </w:t>
      </w:r>
      <w:r w:rsidRPr="00986895">
        <w:rPr>
          <w:rFonts w:ascii="Times New Roman" w:hAnsi="Times New Roman" w:cs="Times New Roman"/>
          <w:i/>
          <w:iCs/>
          <w:noProof/>
        </w:rPr>
        <w:t>Bioinformatics</w:t>
      </w:r>
      <w:r w:rsidRPr="00986895">
        <w:rPr>
          <w:rFonts w:ascii="Times New Roman" w:hAnsi="Times New Roman" w:cs="Times New Roman"/>
          <w:noProof/>
        </w:rPr>
        <w:t xml:space="preserve"> 28(15):2052–2058.</w:t>
      </w:r>
    </w:p>
    <w:p w14:paraId="1BBC9AFB" w14:textId="77777777" w:rsidR="00986895" w:rsidRPr="00986895" w:rsidRDefault="00986895" w:rsidP="00986895">
      <w:pPr>
        <w:widowControl w:val="0"/>
        <w:autoSpaceDE w:val="0"/>
        <w:autoSpaceDN w:val="0"/>
        <w:adjustRightInd w:val="0"/>
        <w:ind w:left="640" w:hanging="640"/>
        <w:rPr>
          <w:rFonts w:ascii="Times New Roman" w:hAnsi="Times New Roman" w:cs="Times New Roman"/>
          <w:noProof/>
        </w:rPr>
      </w:pPr>
      <w:r w:rsidRPr="00986895">
        <w:rPr>
          <w:rFonts w:ascii="Times New Roman" w:hAnsi="Times New Roman" w:cs="Times New Roman"/>
          <w:noProof/>
        </w:rPr>
        <w:lastRenderedPageBreak/>
        <w:t xml:space="preserve">27. </w:t>
      </w:r>
      <w:r w:rsidRPr="00986895">
        <w:rPr>
          <w:rFonts w:ascii="Times New Roman" w:hAnsi="Times New Roman" w:cs="Times New Roman"/>
          <w:noProof/>
        </w:rPr>
        <w:tab/>
        <w:t xml:space="preserve">van der Walt S, Colbert SC, Varoquaux G (2011) The NumPy Array: A Structure for Efficient Numerical Computation. </w:t>
      </w:r>
      <w:r w:rsidRPr="00986895">
        <w:rPr>
          <w:rFonts w:ascii="Times New Roman" w:hAnsi="Times New Roman" w:cs="Times New Roman"/>
          <w:i/>
          <w:iCs/>
          <w:noProof/>
        </w:rPr>
        <w:t>Comput Sci Eng</w:t>
      </w:r>
      <w:r w:rsidRPr="00986895">
        <w:rPr>
          <w:rFonts w:ascii="Times New Roman" w:hAnsi="Times New Roman" w:cs="Times New Roman"/>
          <w:noProof/>
        </w:rPr>
        <w:t xml:space="preserve"> 13(2):22–30.</w:t>
      </w:r>
    </w:p>
    <w:p w14:paraId="2D92626E" w14:textId="77777777" w:rsidR="00986895" w:rsidRPr="00986895" w:rsidRDefault="00986895" w:rsidP="00986895">
      <w:pPr>
        <w:widowControl w:val="0"/>
        <w:autoSpaceDE w:val="0"/>
        <w:autoSpaceDN w:val="0"/>
        <w:adjustRightInd w:val="0"/>
        <w:ind w:left="640" w:hanging="640"/>
        <w:rPr>
          <w:rFonts w:ascii="Times New Roman" w:hAnsi="Times New Roman" w:cs="Times New Roman"/>
          <w:noProof/>
        </w:rPr>
      </w:pPr>
      <w:r w:rsidRPr="00986895">
        <w:rPr>
          <w:rFonts w:ascii="Times New Roman" w:hAnsi="Times New Roman" w:cs="Times New Roman"/>
          <w:noProof/>
        </w:rPr>
        <w:t xml:space="preserve">28. </w:t>
      </w:r>
      <w:r w:rsidRPr="00986895">
        <w:rPr>
          <w:rFonts w:ascii="Times New Roman" w:hAnsi="Times New Roman" w:cs="Times New Roman"/>
          <w:noProof/>
        </w:rPr>
        <w:tab/>
        <w:t>Jones E, Oliphant T, Peterson P, others (2001) SciPy: Open source scientific tools for Python. Available at: http://www.scipy.org/.</w:t>
      </w:r>
    </w:p>
    <w:p w14:paraId="63D6E83B" w14:textId="77777777" w:rsidR="00986895" w:rsidRPr="00986895" w:rsidRDefault="00986895" w:rsidP="00986895">
      <w:pPr>
        <w:widowControl w:val="0"/>
        <w:autoSpaceDE w:val="0"/>
        <w:autoSpaceDN w:val="0"/>
        <w:adjustRightInd w:val="0"/>
        <w:ind w:left="640" w:hanging="640"/>
        <w:rPr>
          <w:rFonts w:ascii="Times New Roman" w:hAnsi="Times New Roman" w:cs="Times New Roman"/>
          <w:noProof/>
        </w:rPr>
      </w:pPr>
      <w:r w:rsidRPr="00986895">
        <w:rPr>
          <w:rFonts w:ascii="Times New Roman" w:hAnsi="Times New Roman" w:cs="Times New Roman"/>
          <w:noProof/>
        </w:rPr>
        <w:t xml:space="preserve">29. </w:t>
      </w:r>
      <w:r w:rsidRPr="00986895">
        <w:rPr>
          <w:rFonts w:ascii="Times New Roman" w:hAnsi="Times New Roman" w:cs="Times New Roman"/>
          <w:noProof/>
        </w:rPr>
        <w:tab/>
        <w:t xml:space="preserve">Hunter JD (2007) Matplotlib: A 2D Graphics Environment. </w:t>
      </w:r>
      <w:r w:rsidRPr="00986895">
        <w:rPr>
          <w:rFonts w:ascii="Times New Roman" w:hAnsi="Times New Roman" w:cs="Times New Roman"/>
          <w:i/>
          <w:iCs/>
          <w:noProof/>
        </w:rPr>
        <w:t>Comput Sci Eng</w:t>
      </w:r>
      <w:r w:rsidRPr="00986895">
        <w:rPr>
          <w:rFonts w:ascii="Times New Roman" w:hAnsi="Times New Roman" w:cs="Times New Roman"/>
          <w:noProof/>
        </w:rPr>
        <w:t xml:space="preserve"> 9(3):90–95.</w:t>
      </w:r>
    </w:p>
    <w:p w14:paraId="46980A35" w14:textId="77777777" w:rsidR="00986895" w:rsidRPr="00986895" w:rsidRDefault="00986895" w:rsidP="00986895">
      <w:pPr>
        <w:widowControl w:val="0"/>
        <w:autoSpaceDE w:val="0"/>
        <w:autoSpaceDN w:val="0"/>
        <w:adjustRightInd w:val="0"/>
        <w:ind w:left="640" w:hanging="640"/>
        <w:rPr>
          <w:rFonts w:ascii="Times New Roman" w:hAnsi="Times New Roman" w:cs="Times New Roman"/>
          <w:noProof/>
        </w:rPr>
      </w:pPr>
      <w:r w:rsidRPr="00986895">
        <w:rPr>
          <w:rFonts w:ascii="Times New Roman" w:hAnsi="Times New Roman" w:cs="Times New Roman"/>
          <w:noProof/>
        </w:rPr>
        <w:t xml:space="preserve">30. </w:t>
      </w:r>
      <w:r w:rsidRPr="00986895">
        <w:rPr>
          <w:rFonts w:ascii="Times New Roman" w:hAnsi="Times New Roman" w:cs="Times New Roman"/>
          <w:noProof/>
        </w:rPr>
        <w:tab/>
        <w:t xml:space="preserve">McKinney W (2010) Data Structures for Statistical Computing in Python. </w:t>
      </w:r>
      <w:r w:rsidRPr="00986895">
        <w:rPr>
          <w:rFonts w:ascii="Times New Roman" w:hAnsi="Times New Roman" w:cs="Times New Roman"/>
          <w:i/>
          <w:iCs/>
          <w:noProof/>
        </w:rPr>
        <w:t>Proceedings of the 9th Python in Science Conference</w:t>
      </w:r>
      <w:r w:rsidRPr="00986895">
        <w:rPr>
          <w:rFonts w:ascii="Times New Roman" w:hAnsi="Times New Roman" w:cs="Times New Roman"/>
          <w:noProof/>
        </w:rPr>
        <w:t>, eds van der Walt S, Millman J, pp 51–56.</w:t>
      </w:r>
    </w:p>
    <w:p w14:paraId="51CC66E0" w14:textId="77777777" w:rsidR="00986895" w:rsidRPr="00986895" w:rsidRDefault="00986895" w:rsidP="00986895">
      <w:pPr>
        <w:widowControl w:val="0"/>
        <w:autoSpaceDE w:val="0"/>
        <w:autoSpaceDN w:val="0"/>
        <w:adjustRightInd w:val="0"/>
        <w:ind w:left="640" w:hanging="640"/>
        <w:rPr>
          <w:rFonts w:ascii="Times New Roman" w:hAnsi="Times New Roman" w:cs="Times New Roman"/>
          <w:noProof/>
        </w:rPr>
      </w:pPr>
      <w:r w:rsidRPr="00986895">
        <w:rPr>
          <w:rFonts w:ascii="Times New Roman" w:hAnsi="Times New Roman" w:cs="Times New Roman"/>
          <w:noProof/>
        </w:rPr>
        <w:t xml:space="preserve">31. </w:t>
      </w:r>
      <w:r w:rsidRPr="00986895">
        <w:rPr>
          <w:rFonts w:ascii="Times New Roman" w:hAnsi="Times New Roman" w:cs="Times New Roman"/>
          <w:noProof/>
        </w:rPr>
        <w:tab/>
        <w:t>Waskom M, et al. (2016) seaborn: v0.7.0 (January 2016). doi:10.5281/zenodo.45133.</w:t>
      </w:r>
    </w:p>
    <w:p w14:paraId="29936E20" w14:textId="77777777" w:rsidR="00986895" w:rsidRPr="00986895" w:rsidRDefault="00986895" w:rsidP="00986895">
      <w:pPr>
        <w:widowControl w:val="0"/>
        <w:autoSpaceDE w:val="0"/>
        <w:autoSpaceDN w:val="0"/>
        <w:adjustRightInd w:val="0"/>
        <w:ind w:left="640" w:hanging="640"/>
        <w:rPr>
          <w:rFonts w:ascii="Times New Roman" w:hAnsi="Times New Roman" w:cs="Times New Roman"/>
          <w:noProof/>
        </w:rPr>
      </w:pPr>
      <w:r w:rsidRPr="00986895">
        <w:rPr>
          <w:rFonts w:ascii="Times New Roman" w:hAnsi="Times New Roman" w:cs="Times New Roman"/>
          <w:noProof/>
        </w:rPr>
        <w:t xml:space="preserve">32. </w:t>
      </w:r>
      <w:r w:rsidRPr="00986895">
        <w:rPr>
          <w:rFonts w:ascii="Times New Roman" w:hAnsi="Times New Roman" w:cs="Times New Roman"/>
          <w:noProof/>
        </w:rPr>
        <w:tab/>
        <w:t>Newville M, Ingargiola A, Stensitzki T, Allen DB (2014) LMFIT: Non-Linear Least-Square Minimization and Curve-Fitting for Python. doi:10.5281/zenodo.11813.</w:t>
      </w:r>
    </w:p>
    <w:p w14:paraId="17F497CC" w14:textId="77777777" w:rsidR="00986895" w:rsidRPr="00986895" w:rsidRDefault="00986895" w:rsidP="00986895">
      <w:pPr>
        <w:widowControl w:val="0"/>
        <w:autoSpaceDE w:val="0"/>
        <w:autoSpaceDN w:val="0"/>
        <w:adjustRightInd w:val="0"/>
        <w:ind w:left="640" w:hanging="640"/>
        <w:rPr>
          <w:rFonts w:ascii="Times New Roman" w:hAnsi="Times New Roman" w:cs="Times New Roman"/>
          <w:noProof/>
        </w:rPr>
      </w:pPr>
      <w:r w:rsidRPr="00986895">
        <w:rPr>
          <w:rFonts w:ascii="Times New Roman" w:hAnsi="Times New Roman" w:cs="Times New Roman"/>
          <w:noProof/>
        </w:rPr>
        <w:t xml:space="preserve">33. </w:t>
      </w:r>
      <w:r w:rsidRPr="00986895">
        <w:rPr>
          <w:rFonts w:ascii="Times New Roman" w:hAnsi="Times New Roman" w:cs="Times New Roman"/>
          <w:noProof/>
        </w:rPr>
        <w:tab/>
        <w:t xml:space="preserve">Pedregosa F, et al. (2011) Scikit-learn: Machine Learning in Python. </w:t>
      </w:r>
      <w:r w:rsidRPr="00986895">
        <w:rPr>
          <w:rFonts w:ascii="Times New Roman" w:hAnsi="Times New Roman" w:cs="Times New Roman"/>
          <w:i/>
          <w:iCs/>
          <w:noProof/>
        </w:rPr>
        <w:t>J Mach Learn Res</w:t>
      </w:r>
      <w:r w:rsidRPr="00986895">
        <w:rPr>
          <w:rFonts w:ascii="Times New Roman" w:hAnsi="Times New Roman" w:cs="Times New Roman"/>
          <w:noProof/>
        </w:rPr>
        <w:t xml:space="preserve"> 12:2825–2830.</w:t>
      </w:r>
    </w:p>
    <w:p w14:paraId="1D701C3E" w14:textId="77777777" w:rsidR="00986895" w:rsidRPr="00986895" w:rsidRDefault="00986895" w:rsidP="00986895">
      <w:pPr>
        <w:widowControl w:val="0"/>
        <w:autoSpaceDE w:val="0"/>
        <w:autoSpaceDN w:val="0"/>
        <w:adjustRightInd w:val="0"/>
        <w:ind w:left="640" w:hanging="640"/>
        <w:rPr>
          <w:rFonts w:ascii="Times New Roman" w:hAnsi="Times New Roman" w:cs="Times New Roman"/>
          <w:noProof/>
        </w:rPr>
      </w:pPr>
      <w:r w:rsidRPr="00986895">
        <w:rPr>
          <w:rFonts w:ascii="Times New Roman" w:hAnsi="Times New Roman" w:cs="Times New Roman"/>
          <w:noProof/>
        </w:rPr>
        <w:t xml:space="preserve">34. </w:t>
      </w:r>
      <w:r w:rsidRPr="00986895">
        <w:rPr>
          <w:rFonts w:ascii="Times New Roman" w:hAnsi="Times New Roman" w:cs="Times New Roman"/>
          <w:noProof/>
        </w:rPr>
        <w:tab/>
        <w:t>SymPy Development Team (2014) SymPy: Python library for symbolic mathematics.</w:t>
      </w:r>
    </w:p>
    <w:p w14:paraId="70F833AA" w14:textId="77777777" w:rsidR="00986895" w:rsidRPr="00986895" w:rsidRDefault="00986895" w:rsidP="00986895">
      <w:pPr>
        <w:widowControl w:val="0"/>
        <w:autoSpaceDE w:val="0"/>
        <w:autoSpaceDN w:val="0"/>
        <w:adjustRightInd w:val="0"/>
        <w:ind w:left="640" w:hanging="640"/>
        <w:rPr>
          <w:rFonts w:ascii="Times New Roman" w:hAnsi="Times New Roman" w:cs="Times New Roman"/>
          <w:noProof/>
        </w:rPr>
      </w:pPr>
      <w:r w:rsidRPr="00986895">
        <w:rPr>
          <w:rFonts w:ascii="Times New Roman" w:hAnsi="Times New Roman" w:cs="Times New Roman"/>
          <w:noProof/>
        </w:rPr>
        <w:t xml:space="preserve">35. </w:t>
      </w:r>
      <w:r w:rsidRPr="00986895">
        <w:rPr>
          <w:rFonts w:ascii="Times New Roman" w:hAnsi="Times New Roman" w:cs="Times New Roman"/>
          <w:noProof/>
        </w:rPr>
        <w:tab/>
        <w:t xml:space="preserve">Kass R, Raftery A (1995) Bayes Factors. </w:t>
      </w:r>
      <w:r w:rsidRPr="00986895">
        <w:rPr>
          <w:rFonts w:ascii="Times New Roman" w:hAnsi="Times New Roman" w:cs="Times New Roman"/>
          <w:i/>
          <w:iCs/>
          <w:noProof/>
        </w:rPr>
        <w:t>J Am Stat Assoc</w:t>
      </w:r>
      <w:r w:rsidRPr="00986895">
        <w:rPr>
          <w:rFonts w:ascii="Times New Roman" w:hAnsi="Times New Roman" w:cs="Times New Roman"/>
          <w:noProof/>
        </w:rPr>
        <w:t>:773–795.</w:t>
      </w:r>
    </w:p>
    <w:p w14:paraId="7CE2E2FC" w14:textId="77777777" w:rsidR="00986895" w:rsidRPr="00986895" w:rsidRDefault="00986895" w:rsidP="00986895">
      <w:pPr>
        <w:widowControl w:val="0"/>
        <w:autoSpaceDE w:val="0"/>
        <w:autoSpaceDN w:val="0"/>
        <w:adjustRightInd w:val="0"/>
        <w:ind w:left="640" w:hanging="640"/>
        <w:rPr>
          <w:rFonts w:ascii="Times New Roman" w:hAnsi="Times New Roman" w:cs="Times New Roman"/>
          <w:noProof/>
        </w:rPr>
      </w:pPr>
      <w:r w:rsidRPr="00986895">
        <w:rPr>
          <w:rFonts w:ascii="Times New Roman" w:hAnsi="Times New Roman" w:cs="Times New Roman"/>
          <w:noProof/>
        </w:rPr>
        <w:t xml:space="preserve">36. </w:t>
      </w:r>
      <w:r w:rsidRPr="00986895">
        <w:rPr>
          <w:rFonts w:ascii="Times New Roman" w:hAnsi="Times New Roman" w:cs="Times New Roman"/>
          <w:noProof/>
        </w:rPr>
        <w:tab/>
        <w:t xml:space="preserve">Ward EJ (2008) A review and comparison of four commonly used Bayesian and maximum likelihood model selection tools. </w:t>
      </w:r>
      <w:r w:rsidRPr="00986895">
        <w:rPr>
          <w:rFonts w:ascii="Times New Roman" w:hAnsi="Times New Roman" w:cs="Times New Roman"/>
          <w:i/>
          <w:iCs/>
          <w:noProof/>
        </w:rPr>
        <w:t>Ecol Modell</w:t>
      </w:r>
      <w:r w:rsidRPr="00986895">
        <w:rPr>
          <w:rFonts w:ascii="Times New Roman" w:hAnsi="Times New Roman" w:cs="Times New Roman"/>
          <w:noProof/>
        </w:rPr>
        <w:t xml:space="preserve"> 211(1–2):1–10.</w:t>
      </w:r>
    </w:p>
    <w:p w14:paraId="272AE2D9" w14:textId="77777777" w:rsidR="00986895" w:rsidRPr="00986895" w:rsidRDefault="00986895" w:rsidP="00986895">
      <w:pPr>
        <w:widowControl w:val="0"/>
        <w:autoSpaceDE w:val="0"/>
        <w:autoSpaceDN w:val="0"/>
        <w:adjustRightInd w:val="0"/>
        <w:ind w:left="640" w:hanging="640"/>
        <w:rPr>
          <w:rFonts w:ascii="Times New Roman" w:hAnsi="Times New Roman" w:cs="Times New Roman"/>
          <w:noProof/>
        </w:rPr>
      </w:pPr>
      <w:r w:rsidRPr="00986895">
        <w:rPr>
          <w:rFonts w:ascii="Times New Roman" w:hAnsi="Times New Roman" w:cs="Times New Roman"/>
          <w:noProof/>
        </w:rPr>
        <w:t xml:space="preserve">37. </w:t>
      </w:r>
      <w:r w:rsidRPr="00986895">
        <w:rPr>
          <w:rFonts w:ascii="Times New Roman" w:hAnsi="Times New Roman" w:cs="Times New Roman"/>
          <w:noProof/>
        </w:rPr>
        <w:tab/>
        <w:t xml:space="preserve">Perez F, Granger BE (2007) IPython: A System for Interactive Scientific Computing. </w:t>
      </w:r>
      <w:r w:rsidRPr="00986895">
        <w:rPr>
          <w:rFonts w:ascii="Times New Roman" w:hAnsi="Times New Roman" w:cs="Times New Roman"/>
          <w:i/>
          <w:iCs/>
          <w:noProof/>
        </w:rPr>
        <w:t>Comput Sci Eng</w:t>
      </w:r>
      <w:r w:rsidRPr="00986895">
        <w:rPr>
          <w:rFonts w:ascii="Times New Roman" w:hAnsi="Times New Roman" w:cs="Times New Roman"/>
          <w:noProof/>
        </w:rPr>
        <w:t xml:space="preserve"> 9(3):21–29.</w:t>
      </w:r>
    </w:p>
    <w:p w14:paraId="334D57B4" w14:textId="77777777" w:rsidR="00986895" w:rsidRPr="00986895" w:rsidRDefault="00986895" w:rsidP="00986895">
      <w:pPr>
        <w:widowControl w:val="0"/>
        <w:autoSpaceDE w:val="0"/>
        <w:autoSpaceDN w:val="0"/>
        <w:adjustRightInd w:val="0"/>
        <w:ind w:left="640" w:hanging="640"/>
        <w:rPr>
          <w:rFonts w:ascii="Times New Roman" w:hAnsi="Times New Roman" w:cs="Times New Roman"/>
          <w:noProof/>
        </w:rPr>
      </w:pPr>
      <w:r w:rsidRPr="00986895">
        <w:rPr>
          <w:rFonts w:ascii="Times New Roman" w:hAnsi="Times New Roman" w:cs="Times New Roman"/>
          <w:noProof/>
        </w:rPr>
        <w:t xml:space="preserve">38. </w:t>
      </w:r>
      <w:r w:rsidRPr="00986895">
        <w:rPr>
          <w:rFonts w:ascii="Times New Roman" w:hAnsi="Times New Roman" w:cs="Times New Roman"/>
          <w:noProof/>
        </w:rPr>
        <w:tab/>
        <w:t xml:space="preserve">Gopalsamy K (1986) Convergence in a resource-based competition system. </w:t>
      </w:r>
      <w:r w:rsidRPr="00986895">
        <w:rPr>
          <w:rFonts w:ascii="Times New Roman" w:hAnsi="Times New Roman" w:cs="Times New Roman"/>
          <w:i/>
          <w:iCs/>
          <w:noProof/>
        </w:rPr>
        <w:t>Bull Math Biol</w:t>
      </w:r>
      <w:r w:rsidRPr="00986895">
        <w:rPr>
          <w:rFonts w:ascii="Times New Roman" w:hAnsi="Times New Roman" w:cs="Times New Roman"/>
          <w:noProof/>
        </w:rPr>
        <w:t xml:space="preserve"> 48(5–6):681–699.</w:t>
      </w:r>
    </w:p>
    <w:p w14:paraId="392A690F" w14:textId="77777777" w:rsidR="00986895" w:rsidRPr="00986895" w:rsidRDefault="00986895" w:rsidP="00986895">
      <w:pPr>
        <w:widowControl w:val="0"/>
        <w:autoSpaceDE w:val="0"/>
        <w:autoSpaceDN w:val="0"/>
        <w:adjustRightInd w:val="0"/>
        <w:ind w:left="640" w:hanging="640"/>
        <w:rPr>
          <w:rFonts w:ascii="Times New Roman" w:hAnsi="Times New Roman" w:cs="Times New Roman"/>
          <w:noProof/>
        </w:rPr>
      </w:pPr>
      <w:r w:rsidRPr="00986895">
        <w:rPr>
          <w:rFonts w:ascii="Times New Roman" w:hAnsi="Times New Roman" w:cs="Times New Roman"/>
          <w:noProof/>
        </w:rPr>
        <w:t xml:space="preserve">39. </w:t>
      </w:r>
      <w:r w:rsidRPr="00986895">
        <w:rPr>
          <w:rFonts w:ascii="Times New Roman" w:hAnsi="Times New Roman" w:cs="Times New Roman"/>
          <w:noProof/>
        </w:rPr>
        <w:tab/>
        <w:t xml:space="preserve">Dilao R, Domingos T (1999) A General Approach to the Modelling of Trophic Chains. </w:t>
      </w:r>
      <w:r w:rsidRPr="00986895">
        <w:rPr>
          <w:rFonts w:ascii="Times New Roman" w:hAnsi="Times New Roman" w:cs="Times New Roman"/>
          <w:i/>
          <w:iCs/>
          <w:noProof/>
        </w:rPr>
        <w:t>Ecol Modell</w:t>
      </w:r>
      <w:r w:rsidRPr="00986895">
        <w:rPr>
          <w:rFonts w:ascii="Times New Roman" w:hAnsi="Times New Roman" w:cs="Times New Roman"/>
          <w:noProof/>
        </w:rPr>
        <w:t xml:space="preserve"> 132(3):20.</w:t>
      </w:r>
    </w:p>
    <w:p w14:paraId="2B0D4808" w14:textId="77777777" w:rsidR="00986895" w:rsidRPr="00986895" w:rsidRDefault="00986895" w:rsidP="00986895">
      <w:pPr>
        <w:widowControl w:val="0"/>
        <w:autoSpaceDE w:val="0"/>
        <w:autoSpaceDN w:val="0"/>
        <w:adjustRightInd w:val="0"/>
        <w:ind w:left="640" w:hanging="640"/>
        <w:rPr>
          <w:rFonts w:ascii="Times New Roman" w:hAnsi="Times New Roman" w:cs="Times New Roman"/>
          <w:noProof/>
        </w:rPr>
      </w:pPr>
      <w:r w:rsidRPr="00986895">
        <w:rPr>
          <w:rFonts w:ascii="Times New Roman" w:hAnsi="Times New Roman" w:cs="Times New Roman"/>
          <w:noProof/>
        </w:rPr>
        <w:t xml:space="preserve">40. </w:t>
      </w:r>
      <w:r w:rsidRPr="00986895">
        <w:rPr>
          <w:rFonts w:ascii="Times New Roman" w:hAnsi="Times New Roman" w:cs="Times New Roman"/>
          <w:noProof/>
        </w:rPr>
        <w:tab/>
        <w:t xml:space="preserve">Richards FJ (1959) A Flexible Growth Function for Empirical Use. </w:t>
      </w:r>
      <w:r w:rsidRPr="00986895">
        <w:rPr>
          <w:rFonts w:ascii="Times New Roman" w:hAnsi="Times New Roman" w:cs="Times New Roman"/>
          <w:i/>
          <w:iCs/>
          <w:noProof/>
        </w:rPr>
        <w:t>J Exp Bot</w:t>
      </w:r>
      <w:r w:rsidRPr="00986895">
        <w:rPr>
          <w:rFonts w:ascii="Times New Roman" w:hAnsi="Times New Roman" w:cs="Times New Roman"/>
          <w:noProof/>
        </w:rPr>
        <w:t xml:space="preserve"> 10(2):290–301.</w:t>
      </w:r>
    </w:p>
    <w:p w14:paraId="37911DBE" w14:textId="77777777" w:rsidR="00986895" w:rsidRPr="00986895" w:rsidRDefault="00986895" w:rsidP="00986895">
      <w:pPr>
        <w:widowControl w:val="0"/>
        <w:autoSpaceDE w:val="0"/>
        <w:autoSpaceDN w:val="0"/>
        <w:adjustRightInd w:val="0"/>
        <w:ind w:left="640" w:hanging="640"/>
        <w:rPr>
          <w:rFonts w:ascii="Times New Roman" w:hAnsi="Times New Roman" w:cs="Times New Roman"/>
          <w:noProof/>
        </w:rPr>
      </w:pPr>
      <w:r w:rsidRPr="00986895">
        <w:rPr>
          <w:rFonts w:ascii="Times New Roman" w:hAnsi="Times New Roman" w:cs="Times New Roman"/>
          <w:noProof/>
        </w:rPr>
        <w:t xml:space="preserve">41. </w:t>
      </w:r>
      <w:r w:rsidRPr="00986895">
        <w:rPr>
          <w:rFonts w:ascii="Times New Roman" w:hAnsi="Times New Roman" w:cs="Times New Roman"/>
          <w:noProof/>
        </w:rPr>
        <w:tab/>
        <w:t xml:space="preserve">Clark F, Brook BW, Delean S, Reşit Akçakaya H, Bradshaw CJA (2010) The theta-logistic is unreliable for modelling most census data. </w:t>
      </w:r>
      <w:r w:rsidRPr="00986895">
        <w:rPr>
          <w:rFonts w:ascii="Times New Roman" w:hAnsi="Times New Roman" w:cs="Times New Roman"/>
          <w:i/>
          <w:iCs/>
          <w:noProof/>
        </w:rPr>
        <w:t>Methods Ecol Evol</w:t>
      </w:r>
      <w:r w:rsidRPr="00986895">
        <w:rPr>
          <w:rFonts w:ascii="Times New Roman" w:hAnsi="Times New Roman" w:cs="Times New Roman"/>
          <w:noProof/>
        </w:rPr>
        <w:t xml:space="preserve"> 1(3):253–262.</w:t>
      </w:r>
    </w:p>
    <w:p w14:paraId="552EDCC3" w14:textId="77777777" w:rsidR="00986895" w:rsidRPr="00986895" w:rsidRDefault="00986895" w:rsidP="00986895">
      <w:pPr>
        <w:widowControl w:val="0"/>
        <w:autoSpaceDE w:val="0"/>
        <w:autoSpaceDN w:val="0"/>
        <w:adjustRightInd w:val="0"/>
        <w:ind w:left="640" w:hanging="640"/>
        <w:rPr>
          <w:rFonts w:ascii="Times New Roman" w:hAnsi="Times New Roman" w:cs="Times New Roman"/>
          <w:noProof/>
        </w:rPr>
      </w:pPr>
      <w:r w:rsidRPr="00986895">
        <w:rPr>
          <w:rFonts w:ascii="Times New Roman" w:hAnsi="Times New Roman" w:cs="Times New Roman"/>
          <w:noProof/>
        </w:rPr>
        <w:t xml:space="preserve">42. </w:t>
      </w:r>
      <w:r w:rsidRPr="00986895">
        <w:rPr>
          <w:rFonts w:ascii="Times New Roman" w:hAnsi="Times New Roman" w:cs="Times New Roman"/>
          <w:noProof/>
        </w:rPr>
        <w:tab/>
        <w:t xml:space="preserve">Gilpin ME, Ayala FJ (1973) Global Models of Growth and Competition. </w:t>
      </w:r>
      <w:r w:rsidRPr="00986895">
        <w:rPr>
          <w:rFonts w:ascii="Times New Roman" w:hAnsi="Times New Roman" w:cs="Times New Roman"/>
          <w:i/>
          <w:iCs/>
          <w:noProof/>
        </w:rPr>
        <w:t>Proc Natl Acad Sci</w:t>
      </w:r>
      <w:r w:rsidRPr="00986895">
        <w:rPr>
          <w:rFonts w:ascii="Times New Roman" w:hAnsi="Times New Roman" w:cs="Times New Roman"/>
          <w:noProof/>
        </w:rPr>
        <w:t xml:space="preserve"> 70(12 Pt 1-2):3590–3593.</w:t>
      </w:r>
    </w:p>
    <w:p w14:paraId="01D7FD69" w14:textId="77777777" w:rsidR="00986895" w:rsidRPr="00986895" w:rsidRDefault="00986895" w:rsidP="00986895">
      <w:pPr>
        <w:widowControl w:val="0"/>
        <w:autoSpaceDE w:val="0"/>
        <w:autoSpaceDN w:val="0"/>
        <w:adjustRightInd w:val="0"/>
        <w:ind w:left="640" w:hanging="640"/>
        <w:rPr>
          <w:rFonts w:ascii="Times New Roman" w:hAnsi="Times New Roman" w:cs="Times New Roman"/>
          <w:noProof/>
        </w:rPr>
      </w:pPr>
      <w:r w:rsidRPr="00986895">
        <w:rPr>
          <w:rFonts w:ascii="Times New Roman" w:hAnsi="Times New Roman" w:cs="Times New Roman"/>
          <w:noProof/>
        </w:rPr>
        <w:t xml:space="preserve">43. </w:t>
      </w:r>
      <w:r w:rsidRPr="00986895">
        <w:rPr>
          <w:rFonts w:ascii="Times New Roman" w:hAnsi="Times New Roman" w:cs="Times New Roman"/>
          <w:noProof/>
        </w:rPr>
        <w:tab/>
        <w:t xml:space="preserve">Verhulst P-F (1838) Notice sur la loi que la population suit dans son accroissement. Correspondance Mathématique et Physique Publiée par A. </w:t>
      </w:r>
      <w:r w:rsidRPr="00986895">
        <w:rPr>
          <w:rFonts w:ascii="Times New Roman" w:hAnsi="Times New Roman" w:cs="Times New Roman"/>
          <w:i/>
          <w:iCs/>
          <w:noProof/>
        </w:rPr>
        <w:t>Quetelet</w:t>
      </w:r>
      <w:r w:rsidRPr="00986895">
        <w:rPr>
          <w:rFonts w:ascii="Times New Roman" w:hAnsi="Times New Roman" w:cs="Times New Roman"/>
          <w:noProof/>
        </w:rPr>
        <w:t xml:space="preserve"> 10:113–121.</w:t>
      </w:r>
    </w:p>
    <w:p w14:paraId="4E9E953A" w14:textId="00971835" w:rsidR="00750BAE" w:rsidRPr="0025589C" w:rsidRDefault="00750BAE" w:rsidP="00C34C28">
      <w:pPr>
        <w:widowControl w:val="0"/>
        <w:autoSpaceDE w:val="0"/>
        <w:autoSpaceDN w:val="0"/>
        <w:adjustRightInd w:val="0"/>
        <w:ind w:left="640" w:hanging="640"/>
        <w:rPr>
          <w:rFonts w:eastAsiaTheme="majorEastAsia"/>
          <w:b/>
          <w:bCs/>
          <w:kern w:val="32"/>
          <w:sz w:val="32"/>
          <w:szCs w:val="32"/>
        </w:rPr>
      </w:pPr>
      <w:r w:rsidRPr="007E41E1">
        <w:fldChar w:fldCharType="end"/>
      </w:r>
      <w:r w:rsidRPr="0025589C">
        <w:br w:type="page"/>
      </w:r>
    </w:p>
    <w:p w14:paraId="34CFBE58" w14:textId="07496075" w:rsidR="00750BAE" w:rsidRPr="0025589C" w:rsidRDefault="00937370" w:rsidP="00C34C28">
      <w:pPr>
        <w:pStyle w:val="Heading1"/>
        <w:spacing w:line="360" w:lineRule="auto"/>
        <w:ind w:firstLine="284"/>
      </w:pPr>
      <w:r w:rsidRPr="0025589C">
        <w:lastRenderedPageBreak/>
        <w:t>Appendices</w:t>
      </w:r>
    </w:p>
    <w:p w14:paraId="20C5FB81" w14:textId="6D034F61" w:rsidR="007A7F01" w:rsidRPr="0025589C" w:rsidRDefault="00937370" w:rsidP="00C34C28">
      <w:pPr>
        <w:pStyle w:val="Heading2"/>
        <w:spacing w:line="360" w:lineRule="auto"/>
        <w:ind w:firstLine="284"/>
      </w:pPr>
      <w:r w:rsidRPr="0025589C">
        <w:t xml:space="preserve">Appendix </w:t>
      </w:r>
      <w:r w:rsidR="00750BAE" w:rsidRPr="0025589C">
        <w:t>1</w:t>
      </w:r>
      <w:r w:rsidR="0095414A">
        <w:t xml:space="preserve">: </w:t>
      </w:r>
      <w:r w:rsidR="00420670">
        <w:t xml:space="preserve">Mono-culture </w:t>
      </w:r>
      <w:r w:rsidR="007A7F01" w:rsidRPr="0025589C">
        <w:t xml:space="preserve"> model</w:t>
      </w:r>
    </w:p>
    <w:p w14:paraId="664E4CEB" w14:textId="16C5C97C" w:rsidR="007A7F01" w:rsidRPr="0025589C" w:rsidRDefault="007A7F01" w:rsidP="00C34C28">
      <w:r w:rsidRPr="0025589C">
        <w:t>We derive our growth models from a resource consumption perspective</w:t>
      </w:r>
      <w:r w:rsidR="00FB039B" w:rsidRPr="0025589C">
        <w:t xml:space="preserve"> </w:t>
      </w:r>
      <w:r w:rsidRPr="0025589C">
        <w:fldChar w:fldCharType="begin" w:fldLock="1"/>
      </w:r>
      <w:r w:rsidR="00F74E04">
        <w:instrText>ADDIN CSL_CITATION {"citationItems":[{"id":"ITEM-1","itemData":{"ISBN":"9780691123448","abstract":"Thirty years ago, biologists could get by with a rudimentary grasp of mathematics and modeling. Not so today. In seeking to answer fundamental questions about how biological systems function and change over time, the modern biologist is as likely to rely on sophisticated mathematical and computer-based models as traditional fieldwork. In this book, Sarah Otto and Troy Day provide biology students with the tools necessary to both interpret models and to build their own.The book starts at an elementary level of mathematical modeling, assuming that the reader has had high school mathematics and first-year calculus. Otto and Day then gradually build in depth and complexity, from classic models in ecology and evolution to more intricate class-structured and probabilistic models. The authors provide primers with instructive exercises to introduce readers to the more advanced subjects of linear algebra and probability theory. Through examples, they describe how models have been used to understand such topics as the spread of HIV, chaos, the age structure of a country, speciation, and extinction.Ecologists and evolutionary biologists today need enough mathematical training to be able to assess the power and limits of biological models and to develop theories and models themselves. This innovative book will be an indispensable guide to the world of mathematical models for the next generation of biologists.A how-to guide for developing new mathematical models in biologyProvides step-by-step recipes for constructing and analyzing modelsInteresting biological applicationsExplores classical models in ecology and evolutionQuestions at the end of every chapterPrimers cover important mathematical topicsExercises with answersAppendixes summarize useful rulesLabs and advanced material available","author":[{"dropping-particle":"","family":"Otto","given":"Sarah P.","non-dropping-particle":"","parse-names":false,"suffix":""},{"dropping-particle":"","family":"Day","given":"Troy","non-dropping-particle":"","parse-names":false,"suffix":""}],"id":"ITEM-1","issued":{"date-parts":[["2007"]]},"number-of-pages":"732","publisher":"Princeton University Press","title":"A biologist's guide to mathematical modeling in ecology and evolution","type":"book"},"locator":"365","uris":["http://www.mendeley.com/documents/?uuid=91ac0d0d-0f84-4010-9875-cd3905074155"]},{"id":"ITEM-2","itemData":{"DOI":"10.1016/S0092-8240(86)90014-5","ISSN":"00928240","author":[{"dropping-particle":"","family":"Gopalsamy","given":"K","non-dropping-particle":"","parse-names":false,"suffix":""}],"container-title":"Bulletin of Mathematical Biology","id":"ITEM-2","issue":"5-6","issued":{"date-parts":[["1986"]]},"page":"681-699","title":"Convergence in a resource-based competition system","type":"article-journal","volume":"48"},"uris":["http://www.mendeley.com/documents/?uuid=7f983b80-9c38-49db-898a-8e01013157f8"]}],"mendeley":{"formattedCitation":"(14, 38)","plainTextFormattedCitation":"(14, 38)","previouslyFormattedCitation":"(14, 38)"},"properties":{"noteIndex":0},"schema":"https://github.com/citation-style-language/schema/raw/master/csl-citation.json"}</w:instrText>
      </w:r>
      <w:r w:rsidRPr="0025589C">
        <w:fldChar w:fldCharType="separate"/>
      </w:r>
      <w:r w:rsidR="00667056" w:rsidRPr="00667056">
        <w:rPr>
          <w:noProof/>
        </w:rPr>
        <w:t>(14, 38)</w:t>
      </w:r>
      <w:r w:rsidRPr="0025589C">
        <w:fldChar w:fldCharType="end"/>
      </w:r>
      <w:r w:rsidRPr="0025589C">
        <w:t xml:space="preserve">.  </w:t>
      </w:r>
      <w:r w:rsidR="00773A2B" w:rsidRPr="0025589C">
        <w:t xml:space="preserve">We denote </w:t>
      </w:r>
      <w:r w:rsidRPr="0025589C">
        <w:t xml:space="preserve">by </w:t>
      </w:r>
      <m:oMath>
        <m:r>
          <w:rPr>
            <w:rFonts w:ascii="Cambria Math" w:hAnsi="Cambria Math"/>
          </w:rPr>
          <m:t>R</m:t>
        </m:r>
      </m:oMath>
      <w:r w:rsidRPr="0025589C">
        <w:t xml:space="preserve"> the density of a limiting resource</w:t>
      </w:r>
      <w:r w:rsidR="00EB3A9A" w:rsidRPr="0025589C">
        <w:t>,</w:t>
      </w:r>
      <w:r w:rsidRPr="0025589C">
        <w:t xml:space="preserve"> and by </w:t>
      </w:r>
      <m:oMath>
        <m:r>
          <w:rPr>
            <w:rFonts w:ascii="Cambria Math" w:hAnsi="Cambria Math"/>
          </w:rPr>
          <m:t>N</m:t>
        </m:r>
      </m:oMath>
      <w:r w:rsidRPr="0025589C">
        <w:t xml:space="preserve"> the density of the </w:t>
      </w:r>
      <w:r w:rsidR="00EB3A9A" w:rsidRPr="0025589C">
        <w:t xml:space="preserve">cell </w:t>
      </w:r>
      <w:r w:rsidRPr="0025589C">
        <w:t xml:space="preserve">population, both in total mass per unit of volume. </w:t>
      </w:r>
    </w:p>
    <w:p w14:paraId="64E9B108" w14:textId="21E884AC" w:rsidR="007A7F01" w:rsidRPr="0025589C" w:rsidRDefault="007A7F01" w:rsidP="00C34C28">
      <w:r w:rsidRPr="0025589C">
        <w:t xml:space="preserve">We assume that the culture is well-mixed and homogeneous and that the resource is depleted by the growing </w:t>
      </w:r>
      <w:r w:rsidR="00EB3A9A" w:rsidRPr="0025589C">
        <w:t xml:space="preserve">cell </w:t>
      </w:r>
      <w:r w:rsidRPr="0025589C">
        <w:t xml:space="preserve">population without being replenished. Therefore, the intake of resources occurs when cells meet resource via </w:t>
      </w:r>
      <w:r w:rsidR="00467CEB" w:rsidRPr="0025589C">
        <w:t xml:space="preserve">a </w:t>
      </w:r>
      <w:r w:rsidRPr="0025589C">
        <w:t>mass action law with res</w:t>
      </w:r>
      <w:r w:rsidR="00E541DF">
        <w:t>ource up</w:t>
      </w:r>
      <w:r w:rsidRPr="0025589C">
        <w:t xml:space="preserve">take rate </w:t>
      </w:r>
      <m:oMath>
        <m:r>
          <w:rPr>
            <w:rFonts w:ascii="MS Mincho" w:eastAsia="MS Mincho" w:hAnsi="MS Mincho" w:cs="MS Mincho"/>
          </w:rPr>
          <m:t>h</m:t>
        </m:r>
      </m:oMath>
      <w:r w:rsidRPr="0025589C">
        <w:t xml:space="preserve">. Once inside the cell, resources are converted to cell mass at a </w:t>
      </w:r>
      <w:r w:rsidR="00EB3A9A" w:rsidRPr="0025589C">
        <w:t>conversion rate of</w:t>
      </w:r>
      <w:r w:rsidR="003D4EA8" w:rsidRPr="0025589C">
        <w:t xml:space="preserve"> </w:t>
      </w:r>
      <m:oMath>
        <m:r>
          <w:rPr>
            <w:rFonts w:ascii="Cambria Math" w:hAnsi="Cambria Math"/>
          </w:rPr>
          <m:t>ϵ</m:t>
        </m:r>
      </m:oMath>
      <w:r w:rsidRPr="0025589C">
        <w:t xml:space="preserve">. Cell growth is assumed to be proportional to </w:t>
      </w:r>
      <m:oMath>
        <m:r>
          <w:rPr>
            <w:rFonts w:ascii="Cambria Math" w:hAnsi="Cambria Math"/>
          </w:rPr>
          <m:t>R</m:t>
        </m:r>
        <m:r>
          <w:rPr>
            <w:rFonts w:ascii="MS Mincho" w:eastAsia="MS Mincho" w:hAnsi="MS Mincho" w:cs="MS Mincho"/>
          </w:rPr>
          <m:t>⋅</m:t>
        </m:r>
        <m:r>
          <w:rPr>
            <w:rFonts w:ascii="Cambria Math" w:hAnsi="Cambria Math"/>
          </w:rPr>
          <m:t>N</m:t>
        </m:r>
      </m:oMath>
      <w:r w:rsidRPr="0025589C">
        <w:t>, whereas resource intake is proportional to</w:t>
      </w:r>
      <w:r w:rsidR="00550FF4" w:rsidRPr="0025589C">
        <w:t xml:space="preserve"> a power of cell density,</w:t>
      </w:r>
      <w:r w:rsidRPr="0025589C">
        <w:t xml:space="preserve"> </w:t>
      </w:r>
      <m:oMath>
        <m:r>
          <w:rPr>
            <w:rFonts w:ascii="Cambria Math" w:hAnsi="Cambria Math"/>
          </w:rPr>
          <m:t>R</m:t>
        </m:r>
        <m:r>
          <w:rPr>
            <w:rFonts w:ascii="MS Mincho" w:eastAsia="MS Mincho" w:hAnsi="MS Mincho" w:cs="MS Mincho"/>
          </w:rPr>
          <m:t>⋅</m:t>
        </m:r>
        <m:sSup>
          <m:sSupPr>
            <m:ctrlPr>
              <w:rPr>
                <w:rFonts w:ascii="Cambria Math" w:hAnsi="Cambria Math"/>
                <w:i/>
              </w:rPr>
            </m:ctrlPr>
          </m:sSupPr>
          <m:e>
            <m:r>
              <w:rPr>
                <w:rFonts w:ascii="Cambria Math" w:hAnsi="Cambria Math"/>
              </w:rPr>
              <m:t>N</m:t>
            </m:r>
          </m:e>
          <m:sup>
            <m:r>
              <w:rPr>
                <w:rFonts w:ascii="Cambria Math" w:hAnsi="Cambria Math"/>
              </w:rPr>
              <m:t>ν</m:t>
            </m:r>
          </m:sup>
        </m:sSup>
      </m:oMath>
      <w:r w:rsidRPr="0025589C">
        <w:t>.</w:t>
      </w:r>
      <w:r w:rsidR="00550FF4" w:rsidRPr="0025589C">
        <w:t xml:space="preserve"> We </w:t>
      </w:r>
      <w:r w:rsidR="00E541DF">
        <w:t>set</w:t>
      </w:r>
      <w:r w:rsidR="00550FF4" w:rsidRPr="0025589C">
        <w:t xml:space="preserve"> </w:t>
      </w:r>
      <m:oMath>
        <m:r>
          <w:rPr>
            <w:rFonts w:ascii="Cambria Math" w:hAnsi="Cambria Math"/>
          </w:rPr>
          <m:t>Y</m:t>
        </m:r>
        <m:box>
          <m:boxPr>
            <m:opEmu m:val="1"/>
            <m:ctrlPr>
              <w:rPr>
                <w:rFonts w:ascii="Cambria Math" w:hAnsi="Cambria Math"/>
                <w:i/>
              </w:rPr>
            </m:ctrlPr>
          </m:boxPr>
          <m:e>
            <m:r>
              <w:rPr>
                <w:rFonts w:ascii="MS Mincho" w:eastAsia="MS Mincho" w:hAnsi="MS Mincho" w:cs="MS Mincho"/>
              </w:rPr>
              <m:t>∶</m:t>
            </m:r>
            <m:r>
              <w:rPr>
                <w:rFonts w:ascii="Helvetica" w:eastAsia="Helvetica" w:hAnsi="Helvetica" w:cs="Helvetica"/>
              </w:rPr>
              <m:t>=</m:t>
            </m:r>
          </m:e>
        </m:box>
        <m:sSup>
          <m:sSupPr>
            <m:ctrlPr>
              <w:rPr>
                <w:rFonts w:ascii="Cambria Math" w:hAnsi="Cambria Math"/>
                <w:i/>
              </w:rPr>
            </m:ctrlPr>
          </m:sSupPr>
          <m:e>
            <m:r>
              <w:rPr>
                <w:rFonts w:ascii="Cambria Math" w:hAnsi="Cambria Math"/>
              </w:rPr>
              <m:t>N</m:t>
            </m:r>
          </m:e>
          <m:sup>
            <m:r>
              <w:rPr>
                <w:rFonts w:ascii="Cambria Math" w:hAnsi="Cambria Math"/>
              </w:rPr>
              <m:t>ν</m:t>
            </m:r>
          </m:sup>
        </m:sSup>
      </m:oMath>
      <w:r w:rsidR="00550FF4" w:rsidRPr="0025589C">
        <w:t>.</w:t>
      </w:r>
    </w:p>
    <w:p w14:paraId="74395BB1" w14:textId="77777777" w:rsidR="007A7F01" w:rsidRPr="0025589C" w:rsidRDefault="007A7F01" w:rsidP="00C34C28">
      <w:r w:rsidRPr="0025589C">
        <w:t xml:space="preserve">We can describe this process with differential equations for </w:t>
      </w:r>
      <m:oMath>
        <m:r>
          <w:rPr>
            <w:rFonts w:ascii="Cambria Math" w:hAnsi="Cambria Math"/>
          </w:rPr>
          <m:t>R</m:t>
        </m:r>
      </m:oMath>
      <w:r w:rsidRPr="0025589C">
        <w:t xml:space="preserve"> and </w:t>
      </w:r>
      <m:oMath>
        <m:r>
          <w:rPr>
            <w:rFonts w:ascii="Cambria Math" w:hAnsi="Cambria Math"/>
          </w:rPr>
          <m:t>N</m:t>
        </m:r>
      </m:oMath>
      <w:r w:rsidRPr="0025589C">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5812"/>
        <w:gridCol w:w="1468"/>
      </w:tblGrid>
      <w:tr w:rsidR="00550FF4" w:rsidRPr="0025589C" w14:paraId="6D911A65" w14:textId="77777777" w:rsidTr="000A28AB">
        <w:tc>
          <w:tcPr>
            <w:tcW w:w="1242" w:type="dxa"/>
            <w:vAlign w:val="center"/>
          </w:tcPr>
          <w:p w14:paraId="577F82B2" w14:textId="77777777" w:rsidR="00550FF4" w:rsidRPr="0025589C" w:rsidRDefault="00550FF4" w:rsidP="00C34C28">
            <w:pPr>
              <w:jc w:val="right"/>
            </w:pPr>
          </w:p>
        </w:tc>
        <w:tc>
          <w:tcPr>
            <w:tcW w:w="5812" w:type="dxa"/>
            <w:vAlign w:val="center"/>
          </w:tcPr>
          <w:p w14:paraId="51C5C7FF" w14:textId="60CBDA2D" w:rsidR="00550FF4" w:rsidRPr="0025589C" w:rsidRDefault="00B5596A" w:rsidP="00C34C28">
            <w:pPr>
              <w:jc w:val="center"/>
            </w:pPr>
            <m:oMathPara>
              <m:oMath>
                <m:d>
                  <m:dPr>
                    <m:begChr m:val="{"/>
                    <m:endChr m:val=""/>
                    <m:ctrlPr>
                      <w:rPr>
                        <w:rFonts w:ascii="Cambria Math" w:hAnsi="Cambria Math"/>
                        <w:i/>
                      </w:rPr>
                    </m:ctrlPr>
                  </m:dPr>
                  <m:e>
                    <m:eqArr>
                      <m:eqArrPr>
                        <m:ctrlPr>
                          <w:rPr>
                            <w:rFonts w:ascii="Cambria Math" w:hAnsi="Cambria Math"/>
                            <w:i/>
                          </w:rPr>
                        </m:ctrlPr>
                      </m:eqArrPr>
                      <m:e>
                        <m:f>
                          <m:fPr>
                            <m:ctrlPr>
                              <w:rPr>
                                <w:rFonts w:ascii="Cambria Math" w:hAnsi="Cambria Math"/>
                                <w:i/>
                              </w:rPr>
                            </m:ctrlPr>
                          </m:fPr>
                          <m:num>
                            <m:r>
                              <w:rPr>
                                <w:rFonts w:ascii="Cambria Math" w:hAnsi="Cambria Math"/>
                              </w:rPr>
                              <m:t>dR</m:t>
                            </m:r>
                          </m:num>
                          <m:den>
                            <m:r>
                              <w:rPr>
                                <w:rFonts w:ascii="Cambria Math" w:hAnsi="Cambria Math"/>
                              </w:rPr>
                              <m:t>dt</m:t>
                            </m:r>
                          </m:den>
                        </m:f>
                        <m:r>
                          <w:rPr>
                            <w:rFonts w:ascii="Cambria Math" w:hAnsi="Cambria Math"/>
                          </w:rPr>
                          <m:t>=</m:t>
                        </m:r>
                        <m:r>
                          <w:rPr>
                            <w:rFonts w:ascii="Helvetica" w:eastAsia="Helvetica" w:hAnsi="Helvetica" w:cs="Helvetica"/>
                          </w:rPr>
                          <m:t>-</m:t>
                        </m:r>
                        <m:r>
                          <w:rPr>
                            <w:rFonts w:ascii="MS Mincho" w:eastAsia="MS Mincho" w:hAnsi="MS Mincho" w:cs="MS Mincho"/>
                          </w:rPr>
                          <m:t>h</m:t>
                        </m:r>
                        <m:r>
                          <w:rPr>
                            <w:rFonts w:ascii="Cambria Math" w:hAnsi="Cambria Math"/>
                          </w:rPr>
                          <m:t>R</m:t>
                        </m:r>
                        <m:sSup>
                          <m:sSupPr>
                            <m:ctrlPr>
                              <w:rPr>
                                <w:rFonts w:ascii="Cambria Math" w:hAnsi="Cambria Math"/>
                                <w:i/>
                              </w:rPr>
                            </m:ctrlPr>
                          </m:sSupPr>
                          <m:e>
                            <m:r>
                              <w:rPr>
                                <w:rFonts w:ascii="Cambria Math" w:hAnsi="Cambria Math"/>
                              </w:rPr>
                              <m:t>N</m:t>
                            </m:r>
                          </m:e>
                          <m:sup>
                            <m:r>
                              <w:rPr>
                                <w:rFonts w:ascii="Cambria Math" w:hAnsi="Cambria Math"/>
                              </w:rPr>
                              <m:t>ν</m:t>
                            </m:r>
                          </m:sup>
                        </m:sSup>
                        <m:r>
                          <w:rPr>
                            <w:rFonts w:ascii="Cambria Math" w:hAnsi="Cambria Math"/>
                          </w:rPr>
                          <m:t xml:space="preserve"> </m:t>
                        </m:r>
                      </m:e>
                      <m:e>
                        <m:f>
                          <m:fPr>
                            <m:ctrlPr>
                              <w:rPr>
                                <w:rFonts w:ascii="Cambria Math" w:hAnsi="Cambria Math"/>
                                <w:i/>
                              </w:rPr>
                            </m:ctrlPr>
                          </m:fPr>
                          <m:num>
                            <m:r>
                              <w:rPr>
                                <w:rFonts w:ascii="Cambria Math" w:hAnsi="Cambria Math"/>
                              </w:rPr>
                              <m:t>dN</m:t>
                            </m:r>
                          </m:num>
                          <m:den>
                            <m:r>
                              <w:rPr>
                                <w:rFonts w:ascii="Cambria Math" w:hAnsi="Cambria Math"/>
                              </w:rPr>
                              <m:t>dt</m:t>
                            </m:r>
                          </m:den>
                        </m:f>
                        <m:r>
                          <w:rPr>
                            <w:rFonts w:ascii="Cambria Math" w:hAnsi="Cambria Math"/>
                          </w:rPr>
                          <m:t>=ϵ</m:t>
                        </m:r>
                        <m:r>
                          <w:rPr>
                            <w:rFonts w:ascii="MS Mincho" w:eastAsia="MS Mincho" w:hAnsi="MS Mincho" w:cs="MS Mincho"/>
                          </w:rPr>
                          <m:t>h</m:t>
                        </m:r>
                        <m:r>
                          <w:rPr>
                            <w:rFonts w:ascii="Cambria Math" w:hAnsi="Cambria Math"/>
                          </w:rPr>
                          <m:t>RN,</m:t>
                        </m:r>
                      </m:e>
                    </m:eqArr>
                  </m:e>
                </m:d>
              </m:oMath>
            </m:oMathPara>
          </w:p>
        </w:tc>
        <w:tc>
          <w:tcPr>
            <w:tcW w:w="1468" w:type="dxa"/>
            <w:vAlign w:val="center"/>
          </w:tcPr>
          <w:p w14:paraId="2B96599B" w14:textId="50356EC3" w:rsidR="00550FF4" w:rsidRPr="0025589C" w:rsidRDefault="007E41E1" w:rsidP="00C34C28">
            <w:pPr>
              <w:jc w:val="right"/>
            </w:pPr>
            <w:r>
              <w:t>(</w:t>
            </w:r>
            <w:r w:rsidR="00550FF4" w:rsidRPr="0025589C">
              <w:t>A1a</w:t>
            </w:r>
            <w:r>
              <w:t>)</w:t>
            </w:r>
          </w:p>
          <w:p w14:paraId="41F84C3A" w14:textId="6A70EF42" w:rsidR="00550FF4" w:rsidRPr="0025589C" w:rsidRDefault="007E41E1" w:rsidP="00C34C28">
            <w:pPr>
              <w:jc w:val="right"/>
            </w:pPr>
            <w:r>
              <w:t>(</w:t>
            </w:r>
            <w:r w:rsidR="00550FF4" w:rsidRPr="0025589C">
              <w:t>A1b</w:t>
            </w:r>
            <w:r>
              <w:t>)</w:t>
            </w:r>
          </w:p>
        </w:tc>
      </w:tr>
    </w:tbl>
    <w:p w14:paraId="72AE7FE9" w14:textId="77777777" w:rsidR="00550FF4" w:rsidRPr="0025589C" w:rsidRDefault="00550FF4" w:rsidP="00C34C28">
      <w:r w:rsidRPr="0025589C">
        <w:t xml:space="preserve">These equations can be converted to equations in </w:t>
      </w:r>
      <m:oMath>
        <m:r>
          <w:rPr>
            <w:rFonts w:ascii="Cambria Math" w:hAnsi="Cambria Math"/>
          </w:rPr>
          <m:t>R</m:t>
        </m:r>
      </m:oMath>
      <w:r w:rsidRPr="0025589C">
        <w:t xml:space="preserve"> and </w:t>
      </w:r>
      <m:oMath>
        <m:r>
          <w:rPr>
            <w:rFonts w:ascii="Cambria Math" w:hAnsi="Cambria Math"/>
          </w:rPr>
          <m:t>Y</m:t>
        </m:r>
      </m:oMath>
      <w:r w:rsidRPr="0025589C">
        <w:t>:</w:t>
      </w:r>
    </w:p>
    <w:p w14:paraId="2B6E0B27" w14:textId="77777777" w:rsidR="00550FF4" w:rsidRPr="0025589C" w:rsidRDefault="00550FF4" w:rsidP="00C34C28">
      <m:oMathPara>
        <m:oMathParaPr>
          <m:jc m:val="center"/>
        </m:oMathParaPr>
        <m:oMath>
          <m:r>
            <w:rPr>
              <w:rFonts w:ascii="Cambria Math" w:hAnsi="Cambria Math"/>
            </w:rPr>
            <m:t>Y=</m:t>
          </m:r>
          <m:sSup>
            <m:sSupPr>
              <m:ctrlPr>
                <w:rPr>
                  <w:rFonts w:ascii="Cambria Math" w:hAnsi="Cambria Math"/>
                  <w:i/>
                </w:rPr>
              </m:ctrlPr>
            </m:sSupPr>
            <m:e>
              <m:r>
                <w:rPr>
                  <w:rFonts w:ascii="Cambria Math" w:hAnsi="Cambria Math"/>
                </w:rPr>
                <m:t>N</m:t>
              </m:r>
            </m:e>
            <m:sup>
              <m:r>
                <w:rPr>
                  <w:rFonts w:ascii="Cambria Math" w:hAnsi="Cambria Math"/>
                </w:rPr>
                <m:t>ν</m:t>
              </m:r>
            </m:sup>
          </m:sSup>
          <m:r>
            <w:rPr>
              <w:rFonts w:ascii="MS Mincho" w:eastAsia="MS Mincho" w:hAnsi="MS Mincho" w:cs="MS Mincho"/>
            </w:rPr>
            <m:t>⇒</m:t>
          </m:r>
        </m:oMath>
      </m:oMathPara>
    </w:p>
    <w:p w14:paraId="37AE943C" w14:textId="77777777" w:rsidR="00550FF4" w:rsidRPr="0025589C" w:rsidRDefault="00B5596A" w:rsidP="00C34C28">
      <m:oMathPara>
        <m:oMath>
          <m:f>
            <m:fPr>
              <m:ctrlPr>
                <w:rPr>
                  <w:rFonts w:ascii="Cambria Math" w:hAnsi="Cambria Math"/>
                  <w:i/>
                </w:rPr>
              </m:ctrlPr>
            </m:fPr>
            <m:num>
              <m:r>
                <w:rPr>
                  <w:rFonts w:ascii="Cambria Math" w:hAnsi="Cambria Math"/>
                </w:rPr>
                <m:t>dY</m:t>
              </m:r>
            </m:num>
            <m:den>
              <m:r>
                <w:rPr>
                  <w:rFonts w:ascii="Cambria Math" w:hAnsi="Cambria Math"/>
                </w:rPr>
                <m:t>dt</m:t>
              </m:r>
            </m:den>
          </m:f>
          <m:r>
            <w:rPr>
              <w:rFonts w:ascii="Cambria Math" w:hAnsi="Cambria Math"/>
            </w:rPr>
            <m:t>=ν</m:t>
          </m:r>
          <m:sSup>
            <m:sSupPr>
              <m:ctrlPr>
                <w:rPr>
                  <w:rFonts w:ascii="Cambria Math" w:hAnsi="Cambria Math"/>
                  <w:i/>
                </w:rPr>
              </m:ctrlPr>
            </m:sSupPr>
            <m:e>
              <m:r>
                <w:rPr>
                  <w:rFonts w:ascii="Cambria Math" w:hAnsi="Cambria Math"/>
                </w:rPr>
                <m:t>N</m:t>
              </m:r>
            </m:e>
            <m:sup>
              <m:r>
                <w:rPr>
                  <w:rFonts w:ascii="Cambria Math" w:hAnsi="Cambria Math"/>
                </w:rPr>
                <m:t>ν</m:t>
              </m:r>
              <m:r>
                <w:rPr>
                  <w:rFonts w:ascii="Helvetica" w:eastAsia="Helvetica" w:hAnsi="Helvetica" w:cs="Helvetica"/>
                </w:rPr>
                <m:t>-</m:t>
              </m:r>
              <m:r>
                <w:rPr>
                  <w:rFonts w:ascii="Cambria Math" w:hAnsi="Cambria Math"/>
                </w:rPr>
                <m:t>1</m:t>
              </m:r>
            </m:sup>
          </m:sSup>
          <m:f>
            <m:fPr>
              <m:ctrlPr>
                <w:rPr>
                  <w:rFonts w:ascii="Cambria Math" w:hAnsi="Cambria Math"/>
                  <w:i/>
                </w:rPr>
              </m:ctrlPr>
            </m:fPr>
            <m:num>
              <m:r>
                <w:rPr>
                  <w:rFonts w:ascii="Cambria Math" w:hAnsi="Cambria Math"/>
                </w:rPr>
                <m:t>dN</m:t>
              </m:r>
            </m:num>
            <m:den>
              <m:r>
                <w:rPr>
                  <w:rFonts w:ascii="Cambria Math" w:hAnsi="Cambria Math"/>
                </w:rPr>
                <m:t>dt</m:t>
              </m:r>
            </m:den>
          </m:f>
          <m:r>
            <w:rPr>
              <w:rFonts w:ascii="Cambria Math" w:hAnsi="Cambria Math"/>
            </w:rPr>
            <m:t>=</m:t>
          </m:r>
        </m:oMath>
      </m:oMathPara>
    </w:p>
    <w:p w14:paraId="3F799D0F" w14:textId="77777777" w:rsidR="00550FF4" w:rsidRPr="0025589C" w:rsidRDefault="00550FF4" w:rsidP="00C34C28">
      <w:pPr>
        <w:jc w:val="center"/>
      </w:pPr>
      <m:oMath>
        <m:r>
          <w:rPr>
            <w:rFonts w:ascii="Cambria Math" w:hAnsi="Cambria Math"/>
          </w:rPr>
          <m:t>ν</m:t>
        </m:r>
        <m:sSup>
          <m:sSupPr>
            <m:ctrlPr>
              <w:rPr>
                <w:rFonts w:ascii="Cambria Math" w:hAnsi="Cambria Math"/>
                <w:i/>
              </w:rPr>
            </m:ctrlPr>
          </m:sSupPr>
          <m:e>
            <m:r>
              <w:rPr>
                <w:rFonts w:ascii="Cambria Math" w:hAnsi="Cambria Math"/>
              </w:rPr>
              <m:t>N</m:t>
            </m:r>
          </m:e>
          <m:sup>
            <m:r>
              <w:rPr>
                <w:rFonts w:ascii="Cambria Math" w:hAnsi="Cambria Math"/>
              </w:rPr>
              <m:t>ν</m:t>
            </m:r>
            <m:r>
              <w:rPr>
                <w:rFonts w:ascii="Helvetica" w:eastAsia="Helvetica" w:hAnsi="Helvetica" w:cs="Helvetica"/>
              </w:rPr>
              <m:t>-</m:t>
            </m:r>
            <m:r>
              <w:rPr>
                <w:rFonts w:ascii="Cambria Math" w:hAnsi="Cambria Math"/>
              </w:rPr>
              <m:t>1</m:t>
            </m:r>
          </m:sup>
        </m:sSup>
        <m:r>
          <w:rPr>
            <w:rFonts w:ascii="MS Mincho" w:eastAsia="MS Mincho" w:hAnsi="MS Mincho" w:cs="MS Mincho"/>
          </w:rPr>
          <m:t>⋅</m:t>
        </m:r>
        <m:r>
          <w:rPr>
            <w:rFonts w:ascii="Cambria Math" w:hAnsi="Cambria Math"/>
          </w:rPr>
          <m:t>ϵ</m:t>
        </m:r>
        <m:r>
          <w:rPr>
            <w:rFonts w:ascii="MS Mincho" w:eastAsia="MS Mincho" w:hAnsi="MS Mincho" w:cs="MS Mincho"/>
          </w:rPr>
          <m:t>h</m:t>
        </m:r>
        <m:r>
          <w:rPr>
            <w:rFonts w:ascii="Cambria Math" w:hAnsi="Cambria Math"/>
          </w:rPr>
          <m:t>RN=νϵ</m:t>
        </m:r>
        <m:r>
          <w:rPr>
            <w:rFonts w:ascii="MS Mincho" w:eastAsia="MS Mincho" w:hAnsi="MS Mincho" w:cs="MS Mincho"/>
          </w:rPr>
          <m:t>h</m:t>
        </m:r>
        <m:r>
          <w:rPr>
            <w:rFonts w:ascii="Cambria Math" w:hAnsi="Cambria Math"/>
          </w:rPr>
          <m:t>R</m:t>
        </m:r>
        <m:sSup>
          <m:sSupPr>
            <m:ctrlPr>
              <w:rPr>
                <w:rFonts w:ascii="Cambria Math" w:hAnsi="Cambria Math"/>
                <w:i/>
              </w:rPr>
            </m:ctrlPr>
          </m:sSupPr>
          <m:e>
            <m:r>
              <w:rPr>
                <w:rFonts w:ascii="Cambria Math" w:hAnsi="Cambria Math"/>
              </w:rPr>
              <m:t>N</m:t>
            </m:r>
          </m:e>
          <m:sup>
            <m:r>
              <w:rPr>
                <w:rFonts w:ascii="Cambria Math" w:hAnsi="Cambria Math"/>
              </w:rPr>
              <m:t>ν</m:t>
            </m:r>
          </m:sup>
        </m:sSup>
      </m:oMath>
      <w:r w:rsidRPr="0025589C">
        <w:t>,</w:t>
      </w:r>
    </w:p>
    <w:p w14:paraId="378B2B6E" w14:textId="077DDF78" w:rsidR="00550FF4" w:rsidRPr="0025589C" w:rsidRDefault="00550FF4" w:rsidP="00C34C28">
      <w:r w:rsidRPr="0025589C">
        <w:t>which yields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5812"/>
        <w:gridCol w:w="1468"/>
      </w:tblGrid>
      <w:tr w:rsidR="007A7F01" w:rsidRPr="0025589C" w14:paraId="7DA75823" w14:textId="77777777" w:rsidTr="00B57EC6">
        <w:tc>
          <w:tcPr>
            <w:tcW w:w="1242" w:type="dxa"/>
            <w:vAlign w:val="center"/>
          </w:tcPr>
          <w:p w14:paraId="710DF2C6" w14:textId="77777777" w:rsidR="007A7F01" w:rsidRPr="0025589C" w:rsidRDefault="007A7F01" w:rsidP="00C34C28">
            <w:pPr>
              <w:jc w:val="right"/>
            </w:pPr>
          </w:p>
        </w:tc>
        <w:tc>
          <w:tcPr>
            <w:tcW w:w="5812" w:type="dxa"/>
            <w:vAlign w:val="center"/>
          </w:tcPr>
          <w:p w14:paraId="3F2791A3" w14:textId="02F2C063" w:rsidR="007A7F01" w:rsidRPr="0025589C" w:rsidRDefault="00B5596A" w:rsidP="00C34C28">
            <w:pPr>
              <w:jc w:val="center"/>
            </w:pPr>
            <m:oMathPara>
              <m:oMath>
                <m:d>
                  <m:dPr>
                    <m:begChr m:val="{"/>
                    <m:endChr m:val=""/>
                    <m:ctrlPr>
                      <w:rPr>
                        <w:rFonts w:ascii="Cambria Math" w:hAnsi="Cambria Math"/>
                        <w:i/>
                      </w:rPr>
                    </m:ctrlPr>
                  </m:dPr>
                  <m:e>
                    <m:eqArr>
                      <m:eqArrPr>
                        <m:ctrlPr>
                          <w:rPr>
                            <w:rFonts w:ascii="Cambria Math" w:hAnsi="Cambria Math"/>
                            <w:i/>
                          </w:rPr>
                        </m:ctrlPr>
                      </m:eqArrPr>
                      <m:e>
                        <m:f>
                          <m:fPr>
                            <m:ctrlPr>
                              <w:rPr>
                                <w:rFonts w:ascii="Cambria Math" w:hAnsi="Cambria Math"/>
                                <w:i/>
                              </w:rPr>
                            </m:ctrlPr>
                          </m:fPr>
                          <m:num>
                            <m:r>
                              <w:rPr>
                                <w:rFonts w:ascii="Cambria Math" w:hAnsi="Cambria Math"/>
                              </w:rPr>
                              <m:t>dR</m:t>
                            </m:r>
                          </m:num>
                          <m:den>
                            <m:r>
                              <w:rPr>
                                <w:rFonts w:ascii="Cambria Math" w:hAnsi="Cambria Math"/>
                              </w:rPr>
                              <m:t>dt</m:t>
                            </m:r>
                          </m:den>
                        </m:f>
                        <m:r>
                          <w:rPr>
                            <w:rFonts w:ascii="Cambria Math" w:hAnsi="Cambria Math"/>
                          </w:rPr>
                          <m:t>=</m:t>
                        </m:r>
                        <m:r>
                          <w:rPr>
                            <w:rFonts w:ascii="Helvetica" w:eastAsia="Helvetica" w:hAnsi="Helvetica" w:cs="Helvetica"/>
                          </w:rPr>
                          <m:t>-</m:t>
                        </m:r>
                        <m:r>
                          <w:rPr>
                            <w:rFonts w:ascii="MS Mincho" w:eastAsia="MS Mincho" w:hAnsi="MS Mincho" w:cs="MS Mincho"/>
                          </w:rPr>
                          <m:t>h</m:t>
                        </m:r>
                        <m:r>
                          <w:rPr>
                            <w:rFonts w:ascii="Cambria Math" w:hAnsi="Cambria Math"/>
                          </w:rPr>
                          <m:t xml:space="preserve">RY </m:t>
                        </m:r>
                      </m:e>
                      <m:e>
                        <m:f>
                          <m:fPr>
                            <m:ctrlPr>
                              <w:rPr>
                                <w:rFonts w:ascii="Cambria Math" w:hAnsi="Cambria Math"/>
                                <w:i/>
                              </w:rPr>
                            </m:ctrlPr>
                          </m:fPr>
                          <m:num>
                            <m:r>
                              <w:rPr>
                                <w:rFonts w:ascii="Cambria Math" w:hAnsi="Cambria Math"/>
                              </w:rPr>
                              <m:t>dY</m:t>
                            </m:r>
                          </m:num>
                          <m:den>
                            <m:r>
                              <w:rPr>
                                <w:rFonts w:ascii="Cambria Math" w:hAnsi="Cambria Math"/>
                              </w:rPr>
                              <m:t>dt</m:t>
                            </m:r>
                          </m:den>
                        </m:f>
                        <m:r>
                          <w:rPr>
                            <w:rFonts w:ascii="Cambria Math" w:hAnsi="Cambria Math"/>
                          </w:rPr>
                          <m:t>=μ</m:t>
                        </m:r>
                        <m:r>
                          <w:rPr>
                            <w:rFonts w:ascii="MS Mincho" w:eastAsia="MS Mincho" w:hAnsi="MS Mincho" w:cs="MS Mincho"/>
                          </w:rPr>
                          <m:t>h</m:t>
                        </m:r>
                        <m:r>
                          <w:rPr>
                            <w:rFonts w:ascii="Cambria Math" w:hAnsi="Cambria Math"/>
                          </w:rPr>
                          <m:t>RY.</m:t>
                        </m:r>
                      </m:e>
                    </m:eqArr>
                  </m:e>
                </m:d>
              </m:oMath>
            </m:oMathPara>
          </w:p>
        </w:tc>
        <w:tc>
          <w:tcPr>
            <w:tcW w:w="1468" w:type="dxa"/>
            <w:vAlign w:val="center"/>
          </w:tcPr>
          <w:p w14:paraId="6C0AEFDB" w14:textId="191A1D60" w:rsidR="007A7F01" w:rsidRPr="0025589C" w:rsidRDefault="007E41E1" w:rsidP="00C34C28">
            <w:pPr>
              <w:jc w:val="right"/>
            </w:pPr>
            <w:r>
              <w:t>(</w:t>
            </w:r>
            <w:r w:rsidR="007A7F01" w:rsidRPr="0025589C">
              <w:t>A</w:t>
            </w:r>
            <w:r w:rsidR="00550FF4" w:rsidRPr="0025589C">
              <w:t>2</w:t>
            </w:r>
            <w:r w:rsidR="007A7F01" w:rsidRPr="0025589C">
              <w:t>a</w:t>
            </w:r>
            <w:r>
              <w:t>)</w:t>
            </w:r>
          </w:p>
          <w:p w14:paraId="7AA095FF" w14:textId="2CCB5B54" w:rsidR="007A7F01" w:rsidRPr="0025589C" w:rsidRDefault="007E41E1" w:rsidP="00C34C28">
            <w:pPr>
              <w:jc w:val="right"/>
            </w:pPr>
            <w:r>
              <w:t>(</w:t>
            </w:r>
            <w:r w:rsidR="007A7F01" w:rsidRPr="0025589C">
              <w:t>A</w:t>
            </w:r>
            <w:r w:rsidR="00550FF4" w:rsidRPr="0025589C">
              <w:t>2</w:t>
            </w:r>
            <w:r w:rsidR="007A7F01" w:rsidRPr="0025589C">
              <w:t>b</w:t>
            </w:r>
            <w:r>
              <w:t>)</w:t>
            </w:r>
          </w:p>
        </w:tc>
      </w:tr>
    </w:tbl>
    <w:p w14:paraId="17ED2456" w14:textId="77777777" w:rsidR="00550FF4" w:rsidRPr="0025589C" w:rsidRDefault="007A7F01" w:rsidP="00C34C28">
      <w:r w:rsidRPr="0025589C">
        <w:t xml:space="preserve">with </w:t>
      </w:r>
      <m:oMath>
        <m:r>
          <w:rPr>
            <w:rFonts w:ascii="Cambria Math" w:hAnsi="Cambria Math"/>
          </w:rPr>
          <m:t>μ=ϵν</m:t>
        </m:r>
      </m:oMath>
      <w:r w:rsidRPr="0025589C">
        <w:t xml:space="preserve">. </w:t>
      </w:r>
    </w:p>
    <w:p w14:paraId="7F97C730" w14:textId="6D31FDC8" w:rsidR="007A7F01" w:rsidRPr="0025589C" w:rsidRDefault="007A7F01" w:rsidP="00C34C28">
      <w:r w:rsidRPr="0025589C">
        <w:t xml:space="preserve">To solve this system, we use a conservation law approach by setting </w:t>
      </w:r>
      <m:oMath>
        <m:r>
          <w:rPr>
            <w:rFonts w:ascii="Cambria Math" w:hAnsi="Cambria Math"/>
          </w:rPr>
          <m:t>M=μR+Y</m:t>
        </m:r>
      </m:oMath>
      <w:r w:rsidR="00FB039B" w:rsidRPr="0025589C">
        <w:t xml:space="preserve"> </w:t>
      </w:r>
      <w:r w:rsidRPr="0025589C">
        <w:fldChar w:fldCharType="begin" w:fldLock="1"/>
      </w:r>
      <w:r w:rsidR="00667056">
        <w:instrText>ADDIN CSL_CITATION {"citationItems":[{"id":"ITEM-1","itemData":{"DOI":"10.1016/S0304-3800(00)00272-6","ISBN":"0304-3800","ISSN":"03043800","abstract":"Based on the law of mass action (and its microscopic foundation) and mass conservation, we present here a method to derive consistent dynamic models for the time evolution of systems with an arbitrary number of species. Equations are derived through a mechanistic description, ensuring that all parameters have ecological meaning. After discussing the biological mechanisms associated to the logistic and Lotka-Volterra equations, we show how to derive general models for trophic chains, including the effects of internal states at fast time scales. We show that conformity with the mass action law leads to different functional forms for the Lotka-Volterra and trophic chain models. We use mass conservation to recover the concept of carrying capacity for an arbitrary food chain.","author":[{"dropping-particle":"","family":"Dilao","given":"Rui","non-dropping-particle":"","parse-names":false,"suffix":""},{"dropping-particle":"","family":"Domingos","given":"Tiago","non-dropping-particle":"","parse-names":false,"suffix":""}],"container-title":"Ecological Modelling","id":"ITEM-1","issue":"3","issued":{"date-parts":[["1999"]]},"page":"20","title":"A General Approach to the Modelling of Trophic Chains","type":"article-journal","volume":"132"},"uris":["http://www.mendeley.com/documents/?uuid=f0ed3bc5-5679-4da3-b7ff-ace6180b730e"]}],"mendeley":{"formattedCitation":"(39)","plainTextFormattedCitation":"(39)","previouslyFormattedCitation":"(39)"},"properties":{"noteIndex":0},"schema":"https://github.com/citation-style-language/schema/raw/master/csl-citation.json"}</w:instrText>
      </w:r>
      <w:r w:rsidRPr="0025589C">
        <w:fldChar w:fldCharType="separate"/>
      </w:r>
      <w:r w:rsidR="0075268D" w:rsidRPr="0075268D">
        <w:rPr>
          <w:noProof/>
        </w:rPr>
        <w:t>(39)</w:t>
      </w:r>
      <w:r w:rsidRPr="0025589C">
        <w:fldChar w:fldCharType="end"/>
      </w:r>
      <w:r w:rsidRPr="0025589C">
        <w:t xml:space="preserve">. We find that </w:t>
      </w:r>
      <w:r w:rsidRPr="0025589C">
        <w:rPr>
          <w:i/>
          <w:iCs/>
        </w:rPr>
        <w:t>M</w:t>
      </w:r>
      <w:r w:rsidRPr="0025589C">
        <w:t xml:space="preserve"> is constant</w:t>
      </w:r>
    </w:p>
    <w:p w14:paraId="7CC1755E" w14:textId="77777777" w:rsidR="007A7F01" w:rsidRPr="0025589C" w:rsidRDefault="00B5596A" w:rsidP="00C34C28">
      <w:pPr>
        <w:tabs>
          <w:tab w:val="left" w:pos="1803"/>
          <w:tab w:val="center" w:pos="4153"/>
        </w:tabs>
        <w:jc w:val="center"/>
      </w:pPr>
      <m:oMath>
        <m:f>
          <m:fPr>
            <m:ctrlPr>
              <w:rPr>
                <w:rFonts w:ascii="Cambria Math" w:hAnsi="Cambria Math"/>
                <w:i/>
              </w:rPr>
            </m:ctrlPr>
          </m:fPr>
          <m:num>
            <m:r>
              <w:rPr>
                <w:rFonts w:ascii="Cambria Math" w:hAnsi="Cambria Math"/>
              </w:rPr>
              <m:t>dM</m:t>
            </m:r>
          </m:num>
          <m:den>
            <m:r>
              <w:rPr>
                <w:rFonts w:ascii="Cambria Math" w:hAnsi="Cambria Math"/>
              </w:rPr>
              <m:t>dt</m:t>
            </m:r>
          </m:den>
        </m:f>
        <m:r>
          <w:rPr>
            <w:rFonts w:ascii="Cambria Math" w:hAnsi="Cambria Math"/>
          </w:rPr>
          <m:t>=μ</m:t>
        </m:r>
        <m:f>
          <m:fPr>
            <m:ctrlPr>
              <w:rPr>
                <w:rFonts w:ascii="Cambria Math" w:hAnsi="Cambria Math"/>
                <w:i/>
              </w:rPr>
            </m:ctrlPr>
          </m:fPr>
          <m:num>
            <m:r>
              <w:rPr>
                <w:rFonts w:ascii="Cambria Math" w:hAnsi="Cambria Math"/>
              </w:rPr>
              <m:t>dR</m:t>
            </m:r>
          </m:num>
          <m:den>
            <m:r>
              <w:rPr>
                <w:rFonts w:ascii="Cambria Math" w:hAnsi="Cambria Math"/>
              </w:rPr>
              <m:t>dt</m:t>
            </m:r>
          </m:den>
        </m:f>
        <m:r>
          <w:rPr>
            <w:rFonts w:ascii="Cambria Math" w:hAnsi="Cambria Math"/>
          </w:rPr>
          <m:t>+</m:t>
        </m:r>
        <m:f>
          <m:fPr>
            <m:ctrlPr>
              <w:rPr>
                <w:rFonts w:ascii="Cambria Math" w:hAnsi="Cambria Math"/>
                <w:i/>
              </w:rPr>
            </m:ctrlPr>
          </m:fPr>
          <m:num>
            <m:r>
              <w:rPr>
                <w:rFonts w:ascii="Cambria Math" w:hAnsi="Cambria Math"/>
              </w:rPr>
              <m:t>dY</m:t>
            </m:r>
          </m:num>
          <m:den>
            <m:r>
              <w:rPr>
                <w:rFonts w:ascii="Cambria Math" w:hAnsi="Cambria Math"/>
              </w:rPr>
              <m:t>dt</m:t>
            </m:r>
          </m:den>
        </m:f>
        <m:r>
          <w:rPr>
            <w:rFonts w:ascii="Calibri" w:eastAsia="Calibri" w:hAnsi="Calibri" w:cs="Calibri"/>
          </w:rPr>
          <m:t>≡</m:t>
        </m:r>
        <m:r>
          <w:rPr>
            <w:rFonts w:ascii="Helvetica" w:eastAsia="Helvetica" w:hAnsi="Helvetica" w:cs="Helvetica"/>
          </w:rPr>
          <m:t>0</m:t>
        </m:r>
      </m:oMath>
      <w:r w:rsidR="007A7F01" w:rsidRPr="0025589C">
        <w:t>,</w:t>
      </w:r>
    </w:p>
    <w:p w14:paraId="24C09DF2" w14:textId="12CEB3B0" w:rsidR="007A7F01" w:rsidRPr="0025589C" w:rsidRDefault="007A7F01" w:rsidP="00C34C28">
      <w:r w:rsidRPr="0025589C">
        <w:t xml:space="preserve">and we can substitute </w:t>
      </w:r>
      <m:oMath>
        <m:r>
          <w:rPr>
            <w:rFonts w:ascii="Cambria Math" w:hAnsi="Cambria Math"/>
          </w:rPr>
          <m:t>μR=M</m:t>
        </m:r>
        <m:r>
          <w:rPr>
            <w:rFonts w:ascii="Helvetica" w:eastAsia="Helvetica" w:hAnsi="Helvetica" w:cs="Helvetica"/>
          </w:rPr>
          <m:t>-</m:t>
        </m:r>
        <m:r>
          <w:rPr>
            <w:rFonts w:ascii="Cambria Math" w:hAnsi="Cambria Math"/>
          </w:rPr>
          <m:t>Y</m:t>
        </m:r>
      </m:oMath>
      <w:r w:rsidRPr="0025589C">
        <w:t xml:space="preserve"> in eq. A</w:t>
      </w:r>
      <w:r w:rsidR="00ED69AB" w:rsidRPr="0025589C">
        <w:t>2</w:t>
      </w:r>
      <w:r w:rsidRPr="0025589C">
        <w:t>b</w:t>
      </w:r>
      <w:r w:rsidR="00EB3A9A" w:rsidRPr="0025589C">
        <w:t xml:space="preserve"> to get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51"/>
        <w:gridCol w:w="5103"/>
        <w:gridCol w:w="1468"/>
      </w:tblGrid>
      <w:tr w:rsidR="007A7F01" w:rsidRPr="0025589C" w14:paraId="714B6DEC" w14:textId="77777777" w:rsidTr="00B57EC6">
        <w:tc>
          <w:tcPr>
            <w:tcW w:w="1951" w:type="dxa"/>
            <w:vAlign w:val="center"/>
          </w:tcPr>
          <w:p w14:paraId="0C781E11" w14:textId="77777777" w:rsidR="007A7F01" w:rsidRPr="0025589C" w:rsidRDefault="007A7F01" w:rsidP="00C34C28">
            <w:pPr>
              <w:jc w:val="right"/>
            </w:pPr>
          </w:p>
        </w:tc>
        <w:tc>
          <w:tcPr>
            <w:tcW w:w="5103" w:type="dxa"/>
            <w:vAlign w:val="center"/>
          </w:tcPr>
          <w:p w14:paraId="77261AC9" w14:textId="77777777" w:rsidR="007A7F01" w:rsidRPr="0025589C" w:rsidRDefault="00B5596A" w:rsidP="00C34C28">
            <w:pPr>
              <w:jc w:val="center"/>
            </w:pPr>
            <m:oMath>
              <m:f>
                <m:fPr>
                  <m:ctrlPr>
                    <w:rPr>
                      <w:rFonts w:ascii="Cambria Math" w:hAnsi="Cambria Math"/>
                      <w:i/>
                    </w:rPr>
                  </m:ctrlPr>
                </m:fPr>
                <m:num>
                  <m:r>
                    <w:rPr>
                      <w:rFonts w:ascii="Cambria Math" w:hAnsi="Cambria Math"/>
                    </w:rPr>
                    <m:t>dY</m:t>
                  </m:r>
                </m:num>
                <m:den>
                  <m:r>
                    <w:rPr>
                      <w:rFonts w:ascii="Cambria Math" w:hAnsi="Cambria Math"/>
                    </w:rPr>
                    <m:t>dt</m:t>
                  </m:r>
                </m:den>
              </m:f>
              <m:r>
                <w:rPr>
                  <w:rFonts w:ascii="Cambria Math" w:hAnsi="Cambria Math"/>
                </w:rPr>
                <m:t>=</m:t>
              </m:r>
              <m:r>
                <w:rPr>
                  <w:rFonts w:ascii="MS Mincho" w:eastAsia="MS Mincho" w:hAnsi="MS Mincho" w:cs="MS Mincho"/>
                </w:rPr>
                <m:t>h</m:t>
              </m:r>
              <m:r>
                <w:rPr>
                  <w:rFonts w:ascii="Cambria Math" w:hAnsi="Cambria Math"/>
                </w:rPr>
                <m:t>Y</m:t>
              </m:r>
              <m:d>
                <m:dPr>
                  <m:ctrlPr>
                    <w:rPr>
                      <w:rFonts w:ascii="Cambria Math" w:hAnsi="Cambria Math"/>
                      <w:i/>
                    </w:rPr>
                  </m:ctrlPr>
                </m:dPr>
                <m:e>
                  <m:r>
                    <w:rPr>
                      <w:rFonts w:ascii="Cambria Math" w:hAnsi="Cambria Math"/>
                    </w:rPr>
                    <m:t>M</m:t>
                  </m:r>
                  <m:r>
                    <w:rPr>
                      <w:rFonts w:ascii="Helvetica" w:eastAsia="Helvetica" w:hAnsi="Helvetica" w:cs="Helvetica"/>
                    </w:rPr>
                    <m:t>-</m:t>
                  </m:r>
                  <m:r>
                    <w:rPr>
                      <w:rFonts w:ascii="Cambria Math" w:hAnsi="Cambria Math"/>
                    </w:rPr>
                    <m:t>Y</m:t>
                  </m:r>
                </m:e>
              </m:d>
              <m:r>
                <w:rPr>
                  <w:rFonts w:ascii="Cambria Math" w:hAnsi="Cambria Math"/>
                </w:rPr>
                <m:t>=</m:t>
              </m:r>
              <m:r>
                <w:rPr>
                  <w:rFonts w:ascii="MS Mincho" w:eastAsia="MS Mincho" w:hAnsi="MS Mincho" w:cs="MS Mincho"/>
                </w:rPr>
                <m:t>h</m:t>
              </m:r>
              <m:r>
                <w:rPr>
                  <w:rFonts w:ascii="Cambria Math" w:hAnsi="Cambria Math"/>
                </w:rPr>
                <m:t>MY</m:t>
              </m:r>
              <m:d>
                <m:dPr>
                  <m:ctrlPr>
                    <w:rPr>
                      <w:rFonts w:ascii="Cambria Math" w:hAnsi="Cambria Math"/>
                      <w:i/>
                    </w:rPr>
                  </m:ctrlPr>
                </m:dPr>
                <m:e>
                  <m:r>
                    <w:rPr>
                      <w:rFonts w:ascii="Cambria Math" w:hAnsi="Cambria Math"/>
                    </w:rPr>
                    <m:t>1</m:t>
                  </m:r>
                  <m:r>
                    <w:rPr>
                      <w:rFonts w:ascii="Helvetica" w:eastAsia="Helvetica" w:hAnsi="Helvetica" w:cs="Helvetica"/>
                    </w:rPr>
                    <m:t>-</m:t>
                  </m:r>
                  <m:f>
                    <m:fPr>
                      <m:ctrlPr>
                        <w:rPr>
                          <w:rFonts w:ascii="Cambria Math" w:hAnsi="Cambria Math"/>
                          <w:i/>
                        </w:rPr>
                      </m:ctrlPr>
                    </m:fPr>
                    <m:num>
                      <m:r>
                        <w:rPr>
                          <w:rFonts w:ascii="Cambria Math" w:hAnsi="Cambria Math"/>
                        </w:rPr>
                        <m:t>Y</m:t>
                      </m:r>
                    </m:num>
                    <m:den>
                      <m:r>
                        <w:rPr>
                          <w:rFonts w:ascii="Cambria Math" w:hAnsi="Cambria Math"/>
                        </w:rPr>
                        <m:t>M</m:t>
                      </m:r>
                    </m:den>
                  </m:f>
                </m:e>
              </m:d>
            </m:oMath>
            <w:r w:rsidR="007A7F01" w:rsidRPr="0025589C">
              <w:t>.</w:t>
            </w:r>
          </w:p>
        </w:tc>
        <w:tc>
          <w:tcPr>
            <w:tcW w:w="1468" w:type="dxa"/>
            <w:vAlign w:val="center"/>
          </w:tcPr>
          <w:p w14:paraId="0BDE7C18" w14:textId="6218688C" w:rsidR="007A7F01" w:rsidRPr="0025589C" w:rsidRDefault="007E41E1" w:rsidP="00C34C28">
            <w:pPr>
              <w:jc w:val="right"/>
            </w:pPr>
            <w:r>
              <w:t>(</w:t>
            </w:r>
            <w:r w:rsidR="007A7F01" w:rsidRPr="0025589C">
              <w:t>A3</w:t>
            </w:r>
            <w:r>
              <w:t>)</w:t>
            </w:r>
          </w:p>
        </w:tc>
      </w:tr>
    </w:tbl>
    <w:p w14:paraId="75C4E254" w14:textId="77777777" w:rsidR="007A7F01" w:rsidRPr="0025589C" w:rsidRDefault="007A7F01" w:rsidP="00C34C28">
      <w:r w:rsidRPr="0025589C">
        <w:t xml:space="preserve">Substituting again </w:t>
      </w:r>
      <m:oMath>
        <m:sSup>
          <m:sSupPr>
            <m:ctrlPr>
              <w:rPr>
                <w:rFonts w:ascii="Cambria Math" w:hAnsi="Cambria Math"/>
                <w:i/>
              </w:rPr>
            </m:ctrlPr>
          </m:sSupPr>
          <m:e>
            <m:r>
              <w:rPr>
                <w:rFonts w:ascii="Cambria Math" w:hAnsi="Cambria Math"/>
              </w:rPr>
              <m:t>N</m:t>
            </m:r>
          </m:e>
          <m:sup>
            <m:r>
              <w:rPr>
                <w:rFonts w:ascii="Cambria Math" w:hAnsi="Cambria Math"/>
              </w:rPr>
              <m:t>ν</m:t>
            </m:r>
          </m:sup>
        </m:sSup>
        <m:r>
          <w:rPr>
            <w:rFonts w:ascii="Cambria Math" w:hAnsi="Cambria Math"/>
          </w:rPr>
          <m:t>=Y,</m:t>
        </m:r>
        <m:f>
          <m:fPr>
            <m:ctrlPr>
              <w:rPr>
                <w:rFonts w:ascii="Cambria Math" w:hAnsi="Cambria Math"/>
                <w:i/>
              </w:rPr>
            </m:ctrlPr>
          </m:fPr>
          <m:num>
            <m:r>
              <w:rPr>
                <w:rFonts w:ascii="Cambria Math" w:hAnsi="Cambria Math"/>
              </w:rPr>
              <m:t>dY</m:t>
            </m:r>
          </m:num>
          <m:den>
            <m:r>
              <w:rPr>
                <w:rFonts w:ascii="Cambria Math" w:hAnsi="Cambria Math"/>
              </w:rPr>
              <m:t>dt</m:t>
            </m:r>
          </m:den>
        </m:f>
        <m:r>
          <w:rPr>
            <w:rFonts w:ascii="Cambria Math" w:hAnsi="Cambria Math"/>
          </w:rPr>
          <m:t>=ν</m:t>
        </m:r>
        <m:sSup>
          <m:sSupPr>
            <m:ctrlPr>
              <w:rPr>
                <w:rFonts w:ascii="Cambria Math" w:hAnsi="Cambria Math"/>
                <w:i/>
              </w:rPr>
            </m:ctrlPr>
          </m:sSupPr>
          <m:e>
            <m:r>
              <w:rPr>
                <w:rFonts w:ascii="Cambria Math" w:hAnsi="Cambria Math"/>
              </w:rPr>
              <m:t>N</m:t>
            </m:r>
          </m:e>
          <m:sup>
            <m:r>
              <w:rPr>
                <w:rFonts w:ascii="Cambria Math" w:hAnsi="Cambria Math"/>
              </w:rPr>
              <m:t>ν</m:t>
            </m:r>
            <m:r>
              <w:rPr>
                <w:rFonts w:ascii="Helvetica" w:eastAsia="Helvetica" w:hAnsi="Helvetica" w:cs="Helvetica"/>
              </w:rPr>
              <m:t>-</m:t>
            </m:r>
            <m:r>
              <w:rPr>
                <w:rFonts w:ascii="Cambria Math" w:hAnsi="Cambria Math"/>
              </w:rPr>
              <m:t>1</m:t>
            </m:r>
          </m:sup>
        </m:sSup>
        <m:f>
          <m:fPr>
            <m:ctrlPr>
              <w:rPr>
                <w:rFonts w:ascii="Cambria Math" w:hAnsi="Cambria Math"/>
                <w:i/>
              </w:rPr>
            </m:ctrlPr>
          </m:fPr>
          <m:num>
            <m:r>
              <w:rPr>
                <w:rFonts w:ascii="Cambria Math" w:hAnsi="Cambria Math"/>
              </w:rPr>
              <m:t>dN</m:t>
            </m:r>
          </m:num>
          <m:den>
            <m:r>
              <w:rPr>
                <w:rFonts w:ascii="Cambria Math" w:hAnsi="Cambria Math"/>
              </w:rPr>
              <m:t>dt</m:t>
            </m:r>
          </m:den>
        </m:f>
      </m:oMath>
      <w:r w:rsidRPr="0025589C">
        <w:t xml:space="preserve">, and defining </w:t>
      </w:r>
      <m:oMath>
        <m:r>
          <w:rPr>
            <w:rFonts w:ascii="Cambria Math" w:hAnsi="Cambria Math"/>
          </w:rPr>
          <m:t>K=</m:t>
        </m:r>
        <m:sSup>
          <m:sSupPr>
            <m:ctrlPr>
              <w:rPr>
                <w:rFonts w:ascii="Cambria Math" w:hAnsi="Cambria Math"/>
                <w:i/>
              </w:rPr>
            </m:ctrlPr>
          </m:sSupPr>
          <m:e>
            <m:r>
              <w:rPr>
                <w:rFonts w:ascii="Cambria Math" w:hAnsi="Cambria Math"/>
              </w:rPr>
              <m:t>M</m:t>
            </m:r>
          </m:e>
          <m:sup>
            <m:f>
              <m:fPr>
                <m:ctrlPr>
                  <w:rPr>
                    <w:rFonts w:ascii="Cambria Math" w:hAnsi="Cambria Math"/>
                    <w:i/>
                  </w:rPr>
                </m:ctrlPr>
              </m:fPr>
              <m:num>
                <m:r>
                  <w:rPr>
                    <w:rFonts w:ascii="Cambria Math" w:hAnsi="Cambria Math"/>
                  </w:rPr>
                  <m:t>1</m:t>
                </m:r>
              </m:num>
              <m:den>
                <m:r>
                  <w:rPr>
                    <w:rFonts w:ascii="Cambria Math" w:hAnsi="Cambria Math"/>
                  </w:rPr>
                  <m:t>ν</m:t>
                </m:r>
              </m:den>
            </m:f>
          </m:sup>
        </m:sSup>
        <m:r>
          <w:rPr>
            <w:rFonts w:ascii="Cambria Math" w:hAnsi="Cambria Math"/>
          </w:rPr>
          <m:t>, r=</m:t>
        </m:r>
        <m:f>
          <m:fPr>
            <m:ctrlPr>
              <w:rPr>
                <w:rFonts w:ascii="Cambria Math" w:hAnsi="Cambria Math"/>
                <w:i/>
              </w:rPr>
            </m:ctrlPr>
          </m:fPr>
          <m:num>
            <m:r>
              <w:rPr>
                <w:rFonts w:ascii="MS Mincho" w:eastAsia="MS Mincho" w:hAnsi="MS Mincho" w:cs="MS Mincho"/>
              </w:rPr>
              <m:t>h</m:t>
            </m:r>
          </m:num>
          <m:den>
            <m:r>
              <w:rPr>
                <w:rFonts w:ascii="Cambria Math" w:hAnsi="Cambria Math"/>
              </w:rPr>
              <m:t>ν</m:t>
            </m:r>
          </m:den>
        </m:f>
        <m:sSup>
          <m:sSupPr>
            <m:ctrlPr>
              <w:rPr>
                <w:rFonts w:ascii="Cambria Math" w:hAnsi="Cambria Math"/>
                <w:i/>
              </w:rPr>
            </m:ctrlPr>
          </m:sSupPr>
          <m:e>
            <m:r>
              <w:rPr>
                <w:rFonts w:ascii="Cambria Math" w:hAnsi="Cambria Math"/>
              </w:rPr>
              <m:t>K</m:t>
            </m:r>
          </m:e>
          <m:sup>
            <m:r>
              <w:rPr>
                <w:rFonts w:ascii="Cambria Math" w:hAnsi="Cambria Math"/>
              </w:rPr>
              <m:t>ν</m:t>
            </m:r>
          </m:sup>
        </m:sSup>
      </m:oMath>
      <w:r w:rsidRPr="0025589C">
        <w:t>, we get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51"/>
        <w:gridCol w:w="5103"/>
        <w:gridCol w:w="1468"/>
      </w:tblGrid>
      <w:tr w:rsidR="007A7F01" w:rsidRPr="0025589C" w14:paraId="2AFB880E" w14:textId="77777777" w:rsidTr="00B57EC6">
        <w:tc>
          <w:tcPr>
            <w:tcW w:w="1951" w:type="dxa"/>
            <w:vAlign w:val="center"/>
          </w:tcPr>
          <w:p w14:paraId="1D2BAA6D" w14:textId="77777777" w:rsidR="007A7F01" w:rsidRPr="0025589C" w:rsidRDefault="007A7F01" w:rsidP="00C34C28">
            <w:pPr>
              <w:jc w:val="right"/>
            </w:pPr>
          </w:p>
        </w:tc>
        <w:tc>
          <w:tcPr>
            <w:tcW w:w="5103" w:type="dxa"/>
            <w:vAlign w:val="center"/>
          </w:tcPr>
          <w:p w14:paraId="2F35DF75" w14:textId="77777777" w:rsidR="007A7F01" w:rsidRPr="0025589C" w:rsidRDefault="00B5596A" w:rsidP="00C34C28">
            <w:pPr>
              <w:jc w:val="center"/>
            </w:pPr>
            <m:oMath>
              <m:f>
                <m:fPr>
                  <m:ctrlPr>
                    <w:rPr>
                      <w:rFonts w:ascii="Cambria Math" w:hAnsi="Cambria Math"/>
                      <w:i/>
                    </w:rPr>
                  </m:ctrlPr>
                </m:fPr>
                <m:num>
                  <m:r>
                    <w:rPr>
                      <w:rFonts w:ascii="Cambria Math" w:hAnsi="Cambria Math"/>
                    </w:rPr>
                    <m:t>dN</m:t>
                  </m:r>
                </m:num>
                <m:den>
                  <m:r>
                    <w:rPr>
                      <w:rFonts w:ascii="Cambria Math" w:hAnsi="Cambria Math"/>
                    </w:rPr>
                    <m:t>dt</m:t>
                  </m:r>
                </m:den>
              </m:f>
              <m:r>
                <w:rPr>
                  <w:rFonts w:ascii="Cambria Math" w:hAnsi="Cambria Math"/>
                </w:rPr>
                <m:t>=r</m:t>
              </m:r>
              <m:r>
                <w:rPr>
                  <w:rFonts w:ascii="MS Mincho" w:eastAsia="MS Mincho" w:hAnsi="MS Mincho" w:cs="MS Mincho"/>
                </w:rPr>
                <m:t>⋅</m:t>
              </m:r>
              <m:r>
                <w:rPr>
                  <w:rFonts w:ascii="Cambria Math" w:hAnsi="Cambria Math"/>
                </w:rPr>
                <m:t>N</m:t>
              </m:r>
              <m:r>
                <w:rPr>
                  <w:rFonts w:ascii="MS Mincho" w:eastAsia="MS Mincho" w:hAnsi="MS Mincho" w:cs="MS Mincho"/>
                </w:rPr>
                <m:t>⋅</m:t>
              </m:r>
              <m:d>
                <m:dPr>
                  <m:ctrlPr>
                    <w:rPr>
                      <w:rFonts w:ascii="Cambria Math" w:hAnsi="Cambria Math"/>
                      <w:i/>
                    </w:rPr>
                  </m:ctrlPr>
                </m:dPr>
                <m:e>
                  <m:r>
                    <w:rPr>
                      <w:rFonts w:ascii="Cambria Math" w:hAnsi="Cambria Math"/>
                    </w:rPr>
                    <m:t>1</m:t>
                  </m:r>
                  <m:r>
                    <w:rPr>
                      <w:rFonts w:ascii="Helvetica" w:eastAsia="Helvetica" w:hAnsi="Helvetica" w:cs="Helvetica"/>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N</m:t>
                              </m:r>
                            </m:num>
                            <m:den>
                              <m:r>
                                <w:rPr>
                                  <w:rFonts w:ascii="Cambria Math" w:hAnsi="Cambria Math"/>
                                </w:rPr>
                                <m:t>K</m:t>
                              </m:r>
                            </m:den>
                          </m:f>
                        </m:e>
                      </m:d>
                    </m:e>
                    <m:sup>
                      <m:r>
                        <w:rPr>
                          <w:rFonts w:ascii="Cambria Math" w:hAnsi="Cambria Math"/>
                        </w:rPr>
                        <m:t>ν</m:t>
                      </m:r>
                    </m:sup>
                  </m:sSup>
                </m:e>
              </m:d>
            </m:oMath>
            <w:r w:rsidR="007A7F01" w:rsidRPr="0025589C">
              <w:t>,</w:t>
            </w:r>
          </w:p>
        </w:tc>
        <w:tc>
          <w:tcPr>
            <w:tcW w:w="1468" w:type="dxa"/>
            <w:vAlign w:val="center"/>
          </w:tcPr>
          <w:p w14:paraId="40CA4666" w14:textId="79CEF0CC" w:rsidR="007A7F01" w:rsidRPr="0025589C" w:rsidRDefault="007E41E1" w:rsidP="00C34C28">
            <w:pPr>
              <w:jc w:val="right"/>
            </w:pPr>
            <w:r>
              <w:t>(</w:t>
            </w:r>
            <w:r w:rsidR="007A7F01" w:rsidRPr="0025589C">
              <w:t>A4</w:t>
            </w:r>
            <w:r>
              <w:t>)</w:t>
            </w:r>
          </w:p>
        </w:tc>
      </w:tr>
    </w:tbl>
    <w:p w14:paraId="0E9F4221" w14:textId="710E8537" w:rsidR="007A7F01" w:rsidRPr="0025589C" w:rsidRDefault="007A7F01" w:rsidP="00C34C28">
      <w:r w:rsidRPr="0025589C">
        <w:t>which is the Richards differential equation</w:t>
      </w:r>
      <w:r w:rsidR="00FB039B" w:rsidRPr="0025589C">
        <w:t xml:space="preserve"> </w:t>
      </w:r>
      <w:r w:rsidRPr="0025589C">
        <w:fldChar w:fldCharType="begin" w:fldLock="1"/>
      </w:r>
      <w:r w:rsidR="00667056">
        <w:instrText>ADDIN CSL_CITATION {"citationItems":[{"id":"ITEM-1","itemData":{"DOI":"10.1093/jxb/10.2.290","ISSN":"0022-0957","author":[{"dropping-particle":"","family":"Richards","given":"F. J.","non-dropping-particle":"","parse-names":false,"suffix":""}],"container-title":"Journal of Experimental Botany","id":"ITEM-1","issue":"2","issued":{"date-parts":[["1959"]]},"note":"the main equation here is:\ndW/dt = KW((A/W)^(1-m)-1)/(1-m)\nto change it to the equation Curveball works with:\nrN(1-(N/K)^nu)\nyou these substitutions:\nW=N\nm=nu+1\nA=K\nr=k/nu","page":"290-301","title":"A Flexible Growth Function for Empirical Use","type":"article-journal","volume":"10"},"uris":["http://www.mendeley.com/documents/?uuid=670b32bc-a345-4abf-bcea-0172a7cce2b9"]}],"mendeley":{"formattedCitation":"(40)","plainTextFormattedCitation":"(40)","previouslyFormattedCitation":"(40)"},"properties":{"noteIndex":0},"schema":"https://github.com/citation-style-language/schema/raw/master/csl-citation.json"}</w:instrText>
      </w:r>
      <w:r w:rsidRPr="0025589C">
        <w:fldChar w:fldCharType="separate"/>
      </w:r>
      <w:r w:rsidR="0075268D" w:rsidRPr="0075268D">
        <w:rPr>
          <w:noProof/>
        </w:rPr>
        <w:t>(40)</w:t>
      </w:r>
      <w:r w:rsidRPr="0025589C">
        <w:fldChar w:fldCharType="end"/>
      </w:r>
      <w:r w:rsidRPr="0025589C">
        <w:t xml:space="preserve">, with the maximum population density </w:t>
      </w:r>
      <w:r w:rsidRPr="0025589C">
        <w:rPr>
          <w:i/>
          <w:iCs/>
        </w:rPr>
        <w:t>K</w:t>
      </w:r>
      <w:r w:rsidRPr="0025589C">
        <w:t xml:space="preserve"> and the specific growth rate </w:t>
      </w:r>
      <w:r w:rsidR="00E541DF">
        <w:t>at</w:t>
      </w:r>
      <w:r w:rsidRPr="0025589C">
        <w:t xml:space="preserve"> low density</w:t>
      </w:r>
      <m:oMath>
        <m:r>
          <w:rPr>
            <w:rFonts w:ascii="Cambria Math" w:hAnsi="Cambria Math"/>
          </w:rPr>
          <m:t xml:space="preserve"> r</m:t>
        </m:r>
      </m:oMath>
      <w:r w:rsidR="00E541DF">
        <w:t>.</w:t>
      </w:r>
      <w:r w:rsidRPr="0025589C">
        <w:t xml:space="preserve"> </w:t>
      </w:r>
    </w:p>
    <w:p w14:paraId="0EB89294" w14:textId="4A8E97C1" w:rsidR="007A7F01" w:rsidRPr="0025589C" w:rsidRDefault="007A7F01" w:rsidP="00C34C28">
      <w:r w:rsidRPr="0025589C">
        <w:t xml:space="preserve">We solve eq. A4 via eq. A3, which is a logistic equation and therefore has a known solution. Setting the initial cell density </w:t>
      </w:r>
      <m:oMath>
        <m:r>
          <w:rPr>
            <w:rFonts w:ascii="Cambria Math" w:hAnsi="Cambria Math"/>
          </w:rPr>
          <m:t>N</m:t>
        </m:r>
        <m:d>
          <m:dPr>
            <m:ctrlPr>
              <w:rPr>
                <w:rFonts w:ascii="Cambria Math" w:hAnsi="Cambria Math"/>
                <w:i/>
              </w:rPr>
            </m:ctrlPr>
          </m:dPr>
          <m:e>
            <m:r>
              <w:rPr>
                <w:rFonts w:ascii="Cambria Math" w:hAnsi="Cambria Math"/>
              </w:rPr>
              <m:t>0</m:t>
            </m:r>
          </m:e>
        </m:d>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0</m:t>
            </m:r>
          </m:sub>
        </m:sSub>
      </m:oMath>
      <w:r w:rsidR="00EB3A9A" w:rsidRPr="0025589C">
        <w:t xml:space="preserve"> we have</w:t>
      </w:r>
    </w:p>
    <w:p w14:paraId="59DC0025" w14:textId="77777777" w:rsidR="007A7F01" w:rsidRPr="0025589C" w:rsidRDefault="007A7F01" w:rsidP="00C34C28">
      <w:pPr>
        <w:jc w:val="center"/>
      </w:pPr>
      <m:oMath>
        <m:r>
          <w:rPr>
            <w:rFonts w:ascii="Cambria Math" w:hAnsi="Cambria Math"/>
          </w:rPr>
          <m:t>N</m:t>
        </m:r>
        <m:d>
          <m:dPr>
            <m:ctrlPr>
              <w:rPr>
                <w:rFonts w:ascii="Cambria Math" w:hAnsi="Cambria Math"/>
                <w:i/>
              </w:rPr>
            </m:ctrlPr>
          </m:dPr>
          <m:e>
            <m:r>
              <w:rPr>
                <w:rFonts w:ascii="Cambria Math" w:hAnsi="Cambria Math"/>
              </w:rPr>
              <m:t>t</m:t>
            </m:r>
          </m:e>
        </m:d>
        <m:r>
          <w:rPr>
            <w:rFonts w:ascii="Cambria Math" w:hAnsi="Cambria Math"/>
          </w:rPr>
          <m:t>=</m:t>
        </m:r>
        <m:f>
          <m:fPr>
            <m:ctrlPr>
              <w:rPr>
                <w:rFonts w:ascii="Cambria Math" w:hAnsi="Cambria Math"/>
                <w:i/>
              </w:rPr>
            </m:ctrlPr>
          </m:fPr>
          <m:num>
            <m:r>
              <w:rPr>
                <w:rFonts w:ascii="Cambria Math" w:hAnsi="Cambria Math"/>
              </w:rPr>
              <m:t>K</m:t>
            </m:r>
          </m:num>
          <m:den>
            <m:sSup>
              <m:sSupPr>
                <m:ctrlPr>
                  <w:rPr>
                    <w:rFonts w:ascii="Cambria Math" w:hAnsi="Cambria Math"/>
                    <w:i/>
                  </w:rPr>
                </m:ctrlPr>
              </m:sSupPr>
              <m:e>
                <m:d>
                  <m:dPr>
                    <m:ctrlPr>
                      <w:rPr>
                        <w:rFonts w:ascii="Cambria Math" w:hAnsi="Cambria Math"/>
                        <w:i/>
                      </w:rPr>
                    </m:ctrlPr>
                  </m:dPr>
                  <m:e>
                    <m:r>
                      <w:rPr>
                        <w:rFonts w:ascii="Cambria Math" w:hAnsi="Cambria Math"/>
                      </w:rPr>
                      <m:t>1</m:t>
                    </m:r>
                    <m:r>
                      <w:rPr>
                        <w:rFonts w:ascii="Helvetica" w:eastAsia="Helvetica" w:hAnsi="Helvetica" w:cs="Helvetica"/>
                      </w:rPr>
                      <m:t>-</m:t>
                    </m:r>
                    <m:d>
                      <m:dPr>
                        <m:ctrlPr>
                          <w:rPr>
                            <w:rFonts w:ascii="Cambria Math" w:hAnsi="Cambria Math"/>
                            <w:i/>
                          </w:rPr>
                        </m:ctrlPr>
                      </m:dPr>
                      <m:e>
                        <m:r>
                          <w:rPr>
                            <w:rFonts w:ascii="Cambria Math" w:hAnsi="Cambria Math"/>
                          </w:rPr>
                          <m:t>1</m:t>
                        </m:r>
                        <m:r>
                          <w:rPr>
                            <w:rFonts w:ascii="Helvetica" w:eastAsia="Helvetica" w:hAnsi="Helvetica" w:cs="Helvetica"/>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K</m:t>
                                    </m:r>
                                  </m:num>
                                  <m:den>
                                    <m:sSub>
                                      <m:sSubPr>
                                        <m:ctrlPr>
                                          <w:rPr>
                                            <w:rFonts w:ascii="Cambria Math" w:hAnsi="Cambria Math"/>
                                            <w:i/>
                                          </w:rPr>
                                        </m:ctrlPr>
                                      </m:sSubPr>
                                      <m:e>
                                        <m:r>
                                          <w:rPr>
                                            <w:rFonts w:ascii="Cambria Math" w:hAnsi="Cambria Math"/>
                                          </w:rPr>
                                          <m:t>N</m:t>
                                        </m:r>
                                      </m:e>
                                      <m:sub>
                                        <m:r>
                                          <w:rPr>
                                            <w:rFonts w:ascii="Cambria Math" w:hAnsi="Cambria Math"/>
                                          </w:rPr>
                                          <m:t>0</m:t>
                                        </m:r>
                                      </m:sub>
                                    </m:sSub>
                                  </m:den>
                                </m:f>
                              </m:e>
                            </m:d>
                          </m:e>
                          <m:sup>
                            <m:r>
                              <w:rPr>
                                <w:rFonts w:ascii="Cambria Math" w:hAnsi="Cambria Math"/>
                              </w:rPr>
                              <m:t>ν</m:t>
                            </m:r>
                          </m:sup>
                        </m:sSup>
                      </m:e>
                    </m:d>
                    <m:sSup>
                      <m:sSupPr>
                        <m:ctrlPr>
                          <w:rPr>
                            <w:rFonts w:ascii="Cambria Math" w:hAnsi="Cambria Math"/>
                            <w:i/>
                          </w:rPr>
                        </m:ctrlPr>
                      </m:sSupPr>
                      <m:e>
                        <m:r>
                          <w:rPr>
                            <w:rFonts w:ascii="Cambria Math" w:hAnsi="Cambria Math"/>
                          </w:rPr>
                          <m:t>e</m:t>
                        </m:r>
                      </m:e>
                      <m:sup>
                        <m:r>
                          <w:rPr>
                            <w:rFonts w:ascii="Helvetica" w:eastAsia="Helvetica" w:hAnsi="Helvetica" w:cs="Helvetica"/>
                          </w:rPr>
                          <m:t>-</m:t>
                        </m:r>
                        <m:r>
                          <w:rPr>
                            <w:rFonts w:ascii="Cambria Math" w:hAnsi="Cambria Math"/>
                          </w:rPr>
                          <m:t>rνt</m:t>
                        </m:r>
                      </m:sup>
                    </m:sSup>
                  </m:e>
                </m:d>
              </m:e>
              <m:sup>
                <m:f>
                  <m:fPr>
                    <m:ctrlPr>
                      <w:rPr>
                        <w:rFonts w:ascii="Cambria Math" w:hAnsi="Cambria Math"/>
                        <w:i/>
                      </w:rPr>
                    </m:ctrlPr>
                  </m:fPr>
                  <m:num>
                    <m:r>
                      <w:rPr>
                        <w:rFonts w:ascii="Cambria Math" w:hAnsi="Cambria Math"/>
                      </w:rPr>
                      <m:t>1</m:t>
                    </m:r>
                  </m:num>
                  <m:den>
                    <m:r>
                      <w:rPr>
                        <w:rFonts w:ascii="Cambria Math" w:hAnsi="Cambria Math"/>
                      </w:rPr>
                      <m:t>ν</m:t>
                    </m:r>
                  </m:den>
                </m:f>
              </m:sup>
            </m:sSup>
          </m:den>
        </m:f>
        <m:r>
          <w:rPr>
            <w:rFonts w:ascii="Cambria Math" w:hAnsi="Cambria Math"/>
          </w:rPr>
          <m:t xml:space="preserve"> </m:t>
        </m:r>
      </m:oMath>
      <w:r w:rsidRPr="0025589C">
        <w:t>.</w:t>
      </w:r>
    </w:p>
    <w:p w14:paraId="67FE771C" w14:textId="41915ECD" w:rsidR="007A7F01" w:rsidRPr="0025589C" w:rsidRDefault="007A7F01" w:rsidP="00C34C28">
      <w:r w:rsidRPr="0025589C">
        <w:t>Eq. A4 is an autonomous differential equation (</w:t>
      </w:r>
      <m:oMath>
        <m:f>
          <m:fPr>
            <m:type m:val="lin"/>
            <m:ctrlPr>
              <w:rPr>
                <w:rFonts w:ascii="Cambria Math" w:hAnsi="Cambria Math"/>
                <w:i/>
                <w:iCs/>
              </w:rPr>
            </m:ctrlPr>
          </m:fPr>
          <m:num>
            <m:r>
              <w:rPr>
                <w:rFonts w:ascii="Cambria Math" w:hAnsi="Cambria Math"/>
              </w:rPr>
              <m:t>dN</m:t>
            </m:r>
          </m:num>
          <m:den>
            <m:r>
              <w:rPr>
                <w:rFonts w:ascii="Cambria Math" w:hAnsi="Cambria Math"/>
              </w:rPr>
              <m:t>dt</m:t>
            </m:r>
          </m:den>
        </m:f>
      </m:oMath>
      <w:r w:rsidRPr="0025589C">
        <w:t xml:space="preserve"> doesn't </w:t>
      </w:r>
      <w:r w:rsidR="008E5484" w:rsidRPr="0025589C">
        <w:t xml:space="preserve">explicitly </w:t>
      </w:r>
      <w:r w:rsidRPr="0025589C">
        <w:t xml:space="preserve">depend on </w:t>
      </w:r>
      <m:oMath>
        <m:r>
          <w:rPr>
            <w:rFonts w:ascii="Cambria Math" w:hAnsi="Cambria Math"/>
          </w:rPr>
          <m:t>t</m:t>
        </m:r>
      </m:oMath>
      <w:r w:rsidRPr="0025589C">
        <w:t>). To include a lag phase, Baranyi and Roberts</w:t>
      </w:r>
      <w:r w:rsidR="00FB039B" w:rsidRPr="0025589C">
        <w:t xml:space="preserve"> </w:t>
      </w:r>
      <w:r w:rsidRPr="0025589C">
        <w:fldChar w:fldCharType="begin" w:fldLock="1"/>
      </w:r>
      <w:r w:rsidR="00F74E04">
        <w:instrText>ADDIN CSL_CITATION {"citationItems":[{"id":"ITEM-1","itemData":{"DOI":"10.1016/0168-1605(94)90157-0","ISSN":"01681605","PMID":"7873331","abstract":"A new member of the family of growth models described by Baranyi et al. (1993a) is introduced in which the physiological state of the cells is represented by a single variable. The duration of lag is determined by the value of that variable at inoculation and by the post-inoculation environment. When the subculturing procedure is standardized, as occurs in laboratory experiments leading to models, the physiological state of the inoculum is relatively constant and independent of subsequent growth conditions. It is shown that, with cells with the same pre-inoculation history, the product of the lag parameter and the maximum specific growth rate is a simple transformation of the initial physiological state. An important consequence is that it is sufficient to estimate this constant product and to determine how the environmental factors define the specific growth rate without modelling the environment dependence of the lag separately. Assuming that the specific growth rate follows the environmental changes instantaneously, the new model can also describe the bacterial growth in an environment where the factors, such as temperature, pH and a(w), change with time.","author":[{"dropping-particle":"","family":"Baranyi","given":"József","non-dropping-particle":"","parse-names":false,"suffix":""},{"dropping-particle":"","family":"Roberts","given":"Terry A.","non-dropping-particle":"","parse-names":false,"suffix":""}],"container-title":"International Journal of Food Microbiology","id":"ITEM-1","issued":{"date-parts":[["1994"]]},"page":"277-294","title":"A dynamic approach to predicting bacterial growth in food","type":"article-journal","volume":"23"},"suppress-author":1,"uris":["http://www.mendeley.com/documents/?uuid=4a4a90f6-8019-47cf-aa0a-4aa3d269b6ab"]}],"mendeley":{"formattedCitation":"(12)","plainTextFormattedCitation":"(12)","previouslyFormattedCitation":"(12)"},"properties":{"noteIndex":0},"schema":"https://github.com/citation-style-language/schema/raw/master/csl-citation.json"}</w:instrText>
      </w:r>
      <w:r w:rsidRPr="0025589C">
        <w:fldChar w:fldCharType="separate"/>
      </w:r>
      <w:r w:rsidR="00667056" w:rsidRPr="00667056">
        <w:rPr>
          <w:noProof/>
        </w:rPr>
        <w:t>(12)</w:t>
      </w:r>
      <w:r w:rsidRPr="0025589C">
        <w:fldChar w:fldCharType="end"/>
      </w:r>
      <w:r w:rsidRPr="0025589C">
        <w:t xml:space="preserve"> suggested add</w:t>
      </w:r>
      <w:r w:rsidR="002D0284">
        <w:t>ing</w:t>
      </w:r>
      <w:r w:rsidRPr="0025589C">
        <w:t xml:space="preserve"> an adjustment function </w:t>
      </w:r>
      <m:oMath>
        <m:r>
          <w:rPr>
            <w:rFonts w:ascii="Cambria Math" w:hAnsi="Cambria Math"/>
          </w:rPr>
          <m:t>α</m:t>
        </m:r>
        <m:d>
          <m:dPr>
            <m:ctrlPr>
              <w:rPr>
                <w:rFonts w:ascii="Cambria Math" w:hAnsi="Cambria Math"/>
                <w:i/>
              </w:rPr>
            </m:ctrlPr>
          </m:dPr>
          <m:e>
            <m:r>
              <w:rPr>
                <w:rFonts w:ascii="Cambria Math" w:hAnsi="Cambria Math"/>
              </w:rPr>
              <m:t>t</m:t>
            </m:r>
          </m:e>
        </m:d>
      </m:oMath>
      <w:r w:rsidRPr="0025589C">
        <w:t>, which ma</w:t>
      </w:r>
      <w:proofErr w:type="spellStart"/>
      <w:r w:rsidRPr="0025589C">
        <w:t>kes</w:t>
      </w:r>
      <w:proofErr w:type="spellEnd"/>
      <w:r w:rsidRPr="0025589C">
        <w:t xml:space="preserve"> the equation non-autonomous (</w:t>
      </w:r>
      <w:r w:rsidR="00EB3A9A" w:rsidRPr="0025589C">
        <w:t xml:space="preserve">explicitly </w:t>
      </w:r>
      <w:r w:rsidRPr="0025589C">
        <w:t xml:space="preserve">dependent on </w:t>
      </w:r>
      <m:oMath>
        <m:r>
          <w:rPr>
            <w:rFonts w:ascii="Cambria Math" w:hAnsi="Cambria Math"/>
          </w:rPr>
          <m:t>t</m:t>
        </m:r>
      </m:oMath>
      <w:r w:rsidRPr="0025589C">
        <w:rPr>
          <w:iCs/>
        </w:rPr>
        <w:t>)</w:t>
      </w:r>
      <w:r w:rsidRPr="0025589C">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51"/>
        <w:gridCol w:w="5103"/>
        <w:gridCol w:w="1468"/>
      </w:tblGrid>
      <w:tr w:rsidR="007A7F01" w:rsidRPr="0025589C" w14:paraId="184D304E" w14:textId="77777777" w:rsidTr="00B57EC6">
        <w:tc>
          <w:tcPr>
            <w:tcW w:w="1951" w:type="dxa"/>
            <w:vAlign w:val="center"/>
          </w:tcPr>
          <w:p w14:paraId="282C6E0D" w14:textId="77777777" w:rsidR="007A7F01" w:rsidRPr="0025589C" w:rsidRDefault="007A7F01" w:rsidP="00C34C28">
            <w:pPr>
              <w:jc w:val="right"/>
            </w:pPr>
          </w:p>
        </w:tc>
        <w:tc>
          <w:tcPr>
            <w:tcW w:w="5103" w:type="dxa"/>
            <w:vAlign w:val="center"/>
          </w:tcPr>
          <w:p w14:paraId="4B86AC62" w14:textId="77777777" w:rsidR="007A7F01" w:rsidRPr="0025589C" w:rsidRDefault="00B5596A" w:rsidP="00C34C28">
            <w:pPr>
              <w:jc w:val="center"/>
            </w:pPr>
            <m:oMath>
              <m:f>
                <m:fPr>
                  <m:ctrlPr>
                    <w:rPr>
                      <w:rFonts w:ascii="Cambria Math" w:hAnsi="Cambria Math"/>
                      <w:i/>
                    </w:rPr>
                  </m:ctrlPr>
                </m:fPr>
                <m:num>
                  <m:r>
                    <w:rPr>
                      <w:rFonts w:ascii="Cambria Math" w:hAnsi="Cambria Math"/>
                    </w:rPr>
                    <m:t>dN</m:t>
                  </m:r>
                </m:num>
                <m:den>
                  <m:r>
                    <w:rPr>
                      <w:rFonts w:ascii="Cambria Math" w:hAnsi="Cambria Math"/>
                    </w:rPr>
                    <m:t>dt</m:t>
                  </m:r>
                </m:den>
              </m:f>
              <m:r>
                <w:rPr>
                  <w:rFonts w:ascii="Cambria Math" w:hAnsi="Cambria Math"/>
                </w:rPr>
                <m:t>=r</m:t>
              </m:r>
              <m:r>
                <w:rPr>
                  <w:rFonts w:ascii="MS Mincho" w:eastAsia="MS Mincho" w:hAnsi="MS Mincho" w:cs="MS Mincho"/>
                </w:rPr>
                <m:t>⋅</m:t>
              </m:r>
              <m:r>
                <w:rPr>
                  <w:rFonts w:ascii="Cambria Math" w:hAnsi="Cambria Math"/>
                </w:rPr>
                <m:t>α</m:t>
              </m:r>
              <m:d>
                <m:dPr>
                  <m:ctrlPr>
                    <w:rPr>
                      <w:rFonts w:ascii="Cambria Math" w:hAnsi="Cambria Math"/>
                      <w:i/>
                    </w:rPr>
                  </m:ctrlPr>
                </m:dPr>
                <m:e>
                  <m:r>
                    <w:rPr>
                      <w:rFonts w:ascii="Cambria Math" w:hAnsi="Cambria Math"/>
                    </w:rPr>
                    <m:t>t</m:t>
                  </m:r>
                </m:e>
              </m:d>
              <m:r>
                <w:rPr>
                  <w:rFonts w:ascii="MS Mincho" w:eastAsia="MS Mincho" w:hAnsi="MS Mincho" w:cs="MS Mincho"/>
                </w:rPr>
                <m:t>⋅</m:t>
              </m:r>
              <m:r>
                <w:rPr>
                  <w:rFonts w:ascii="Cambria Math" w:hAnsi="Cambria Math"/>
                </w:rPr>
                <m:t>N</m:t>
              </m:r>
              <m:r>
                <w:rPr>
                  <w:rFonts w:ascii="MS Mincho" w:eastAsia="MS Mincho" w:hAnsi="MS Mincho" w:cs="MS Mincho"/>
                </w:rPr>
                <m:t>⋅</m:t>
              </m:r>
              <m:d>
                <m:dPr>
                  <m:ctrlPr>
                    <w:rPr>
                      <w:rFonts w:ascii="Cambria Math" w:hAnsi="Cambria Math"/>
                      <w:i/>
                    </w:rPr>
                  </m:ctrlPr>
                </m:dPr>
                <m:e>
                  <m:r>
                    <w:rPr>
                      <w:rFonts w:ascii="Cambria Math" w:hAnsi="Cambria Math"/>
                    </w:rPr>
                    <m:t>1</m:t>
                  </m:r>
                  <m:r>
                    <w:rPr>
                      <w:rFonts w:ascii="Helvetica" w:eastAsia="Helvetica" w:hAnsi="Helvetica" w:cs="Helvetica"/>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N</m:t>
                              </m:r>
                            </m:num>
                            <m:den>
                              <m:r>
                                <w:rPr>
                                  <w:rFonts w:ascii="Cambria Math" w:hAnsi="Cambria Math"/>
                                </w:rPr>
                                <m:t>K</m:t>
                              </m:r>
                            </m:den>
                          </m:f>
                        </m:e>
                      </m:d>
                    </m:e>
                    <m:sup>
                      <m:r>
                        <w:rPr>
                          <w:rFonts w:ascii="Cambria Math" w:hAnsi="Cambria Math"/>
                        </w:rPr>
                        <m:t>ν</m:t>
                      </m:r>
                    </m:sup>
                  </m:sSup>
                </m:e>
              </m:d>
            </m:oMath>
            <w:r w:rsidR="007A7F01" w:rsidRPr="0025589C">
              <w:t>.</w:t>
            </w:r>
          </w:p>
        </w:tc>
        <w:tc>
          <w:tcPr>
            <w:tcW w:w="1468" w:type="dxa"/>
            <w:vAlign w:val="center"/>
          </w:tcPr>
          <w:p w14:paraId="08900645" w14:textId="774D7CCE" w:rsidR="007A7F01" w:rsidRPr="0025589C" w:rsidRDefault="007E41E1" w:rsidP="00C34C28">
            <w:pPr>
              <w:jc w:val="right"/>
            </w:pPr>
            <w:r>
              <w:t>(</w:t>
            </w:r>
            <w:r w:rsidR="007A7F01" w:rsidRPr="0025589C">
              <w:t>A5</w:t>
            </w:r>
            <w:r>
              <w:t>)</w:t>
            </w:r>
          </w:p>
        </w:tc>
      </w:tr>
    </w:tbl>
    <w:p w14:paraId="44FAD20B" w14:textId="560F7B2F" w:rsidR="00EB3A9A" w:rsidRPr="0025589C" w:rsidRDefault="007A7F01" w:rsidP="00C34C28">
      <w:proofErr w:type="spellStart"/>
      <w:r w:rsidRPr="0025589C">
        <w:t>Baranyi</w:t>
      </w:r>
      <w:proofErr w:type="spellEnd"/>
      <w:r w:rsidRPr="0025589C">
        <w:t xml:space="preserve"> and Roberts suggested a </w:t>
      </w:r>
      <w:proofErr w:type="spellStart"/>
      <w:r w:rsidRPr="0025589C">
        <w:t>Michaelis</w:t>
      </w:r>
      <w:proofErr w:type="spellEnd"/>
      <w:r w:rsidRPr="0025589C">
        <w:t>-Menten type of function</w:t>
      </w:r>
      <w:r w:rsidR="007E41E1">
        <w:t xml:space="preserve"> </w:t>
      </w:r>
      <w:r w:rsidRPr="0025589C">
        <w:fldChar w:fldCharType="begin" w:fldLock="1"/>
      </w:r>
      <w:r w:rsidR="00F74E04">
        <w:instrText>ADDIN CSL_CITATION {"citationItems":[{"id":"ITEM-1","itemData":{"DOI":"10.1006/fmic.1996.0080","ISBN":"0740-0020","ISSN":"07400020","author":[{"dropping-particle":"","family":"Baranyi","given":"József","non-dropping-particle":"","parse-names":false,"suffix":""}],"container-title":"Commentary","id":"ITEM-1","issue":"1996","issued":{"date-parts":[["1997"]]},"page":"391-394","title":"Simple is good as long as it is enough","type":"article-journal"},"uris":["http://www.mendeley.com/documents/?uuid=c9e215a4-6f72-46bf-9808-a7c24ef6ebe6"]}],"mendeley":{"formattedCitation":"(17)","plainTextFormattedCitation":"(17)","previouslyFormattedCitation":"(17)"},"properties":{"noteIndex":0},"schema":"https://github.com/citation-style-language/schema/raw/master/csl-citation.json"}</w:instrText>
      </w:r>
      <w:r w:rsidRPr="0025589C">
        <w:fldChar w:fldCharType="separate"/>
      </w:r>
      <w:r w:rsidR="00667056" w:rsidRPr="00667056">
        <w:rPr>
          <w:noProof/>
        </w:rPr>
        <w:t>(17)</w:t>
      </w:r>
      <w:r w:rsidRPr="0025589C">
        <w:fldChar w:fldCharType="end"/>
      </w:r>
    </w:p>
    <w:p w14:paraId="481A33A1" w14:textId="109FC2A6" w:rsidR="00EB3A9A" w:rsidRPr="0025589C" w:rsidRDefault="00EB3A9A" w:rsidP="00C34C28">
      <w:pPr>
        <w:jc w:val="center"/>
      </w:pPr>
      <m:oMath>
        <m:r>
          <w:rPr>
            <w:rFonts w:ascii="Cambria Math" w:hAnsi="Cambria Math"/>
          </w:rPr>
          <m:t>α</m:t>
        </m:r>
        <m:d>
          <m:dPr>
            <m:ctrlPr>
              <w:rPr>
                <w:rFonts w:ascii="Cambria Math" w:hAnsi="Cambria Math"/>
                <w:i/>
              </w:rPr>
            </m:ctrlPr>
          </m:dPr>
          <m:e>
            <m:r>
              <w:rPr>
                <w:rFonts w:ascii="Cambria Math" w:hAnsi="Cambria Math"/>
              </w:rPr>
              <m:t>t</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0</m:t>
                </m:r>
              </m:sub>
            </m:sSub>
          </m:num>
          <m:den>
            <m:sSub>
              <m:sSubPr>
                <m:ctrlPr>
                  <w:rPr>
                    <w:rFonts w:ascii="Cambria Math" w:hAnsi="Cambria Math"/>
                    <w:i/>
                  </w:rPr>
                </m:ctrlPr>
              </m:sSubPr>
              <m:e>
                <m:r>
                  <w:rPr>
                    <w:rFonts w:ascii="Cambria Math" w:hAnsi="Cambria Math"/>
                  </w:rPr>
                  <m:t>q</m:t>
                </m:r>
              </m:e>
              <m:sub>
                <m:r>
                  <w:rPr>
                    <w:rFonts w:ascii="Cambria Math" w:hAnsi="Cambria Math"/>
                  </w:rPr>
                  <m:t>0</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Helvetica" w:eastAsia="Helvetica" w:hAnsi="Helvetica" w:cs="Helvetica"/>
                  </w:rPr>
                  <m:t>-</m:t>
                </m:r>
                <m:r>
                  <w:rPr>
                    <w:rFonts w:ascii="Cambria Math" w:hAnsi="Cambria Math"/>
                  </w:rPr>
                  <m:t>mt</m:t>
                </m:r>
              </m:sup>
            </m:sSup>
          </m:den>
        </m:f>
      </m:oMath>
      <w:r w:rsidR="004E6396" w:rsidRPr="0025589C">
        <w:t>,</w:t>
      </w:r>
    </w:p>
    <w:p w14:paraId="6442CC64" w14:textId="640592B9" w:rsidR="00D8570D" w:rsidRPr="0025589C" w:rsidRDefault="007A7F01" w:rsidP="00C34C28">
      <w:r w:rsidRPr="0025589C">
        <w:t xml:space="preserve">which has two parameters: </w:t>
      </w:r>
      <w:r w:rsidRPr="0025589C">
        <w:rPr>
          <w:i/>
          <w:iCs/>
        </w:rPr>
        <w:t>q</w:t>
      </w:r>
      <w:r w:rsidRPr="0025589C">
        <w:rPr>
          <w:i/>
          <w:iCs/>
          <w:vertAlign w:val="subscript"/>
        </w:rPr>
        <w:t>0</w:t>
      </w:r>
      <w:r w:rsidRPr="0025589C">
        <w:rPr>
          <w:i/>
          <w:iCs/>
        </w:rPr>
        <w:t xml:space="preserve"> </w:t>
      </w:r>
      <w:r w:rsidRPr="0025589C">
        <w:t xml:space="preserve">is the initial physiological state of the population, and </w:t>
      </w:r>
      <w:r w:rsidRPr="0025589C">
        <w:rPr>
          <w:i/>
          <w:iCs/>
        </w:rPr>
        <w:t>m</w:t>
      </w:r>
      <w:r w:rsidRPr="0025589C">
        <w:t xml:space="preserve"> is rate at which the physiological state adjusts to growth conditions. Integrating</w:t>
      </w:r>
      <w:r w:rsidR="00D8570D" w:rsidRPr="0025589C">
        <w:t xml:space="preserve"> </w:t>
      </w:r>
      <m:oMath>
        <m:r>
          <w:rPr>
            <w:rFonts w:ascii="Cambria Math" w:hAnsi="Cambria Math"/>
          </w:rPr>
          <m:t>α(t)</m:t>
        </m:r>
      </m:oMath>
      <w:r w:rsidR="00D8570D" w:rsidRPr="0025589C">
        <w:t xml:space="preserve"> gives</w:t>
      </w:r>
    </w:p>
    <w:p w14:paraId="71A81109" w14:textId="77777777" w:rsidR="00D8570D" w:rsidRPr="0025589C" w:rsidRDefault="00D8570D" w:rsidP="00C34C28">
      <w:pPr>
        <w:jc w:val="center"/>
      </w:pPr>
      <m:oMath>
        <m:r>
          <w:rPr>
            <w:rFonts w:ascii="Cambria Math" w:hAnsi="Cambria Math"/>
          </w:rPr>
          <m:t>A</m:t>
        </m:r>
        <m:d>
          <m:dPr>
            <m:ctrlPr>
              <w:rPr>
                <w:rFonts w:ascii="Cambria Math" w:hAnsi="Cambria Math"/>
              </w:rPr>
            </m:ctrlPr>
          </m:dPr>
          <m:e>
            <m:r>
              <w:rPr>
                <w:rFonts w:ascii="Cambria Math" w:hAnsi="Cambria Math"/>
              </w:rPr>
              <m:t>t</m:t>
            </m:r>
          </m:e>
        </m:d>
        <m:box>
          <m:boxPr>
            <m:opEmu m:val="1"/>
            <m:ctrlPr>
              <w:rPr>
                <w:rFonts w:ascii="Cambria Math" w:hAnsi="Cambria Math"/>
              </w:rPr>
            </m:ctrlPr>
          </m:boxPr>
          <m:e>
            <m:r>
              <m:rPr>
                <m:sty m:val="p"/>
              </m:rPr>
              <w:rPr>
                <w:rFonts w:ascii="MS Mincho" w:eastAsia="MS Mincho" w:hAnsi="MS Mincho" w:cs="MS Mincho"/>
              </w:rPr>
              <m:t>∶</m:t>
            </m:r>
            <m:r>
              <m:rPr>
                <m:sty m:val="p"/>
              </m:rPr>
              <w:rPr>
                <w:rFonts w:ascii="Helvetica" w:eastAsia="Helvetica" w:hAnsi="Helvetica" w:cs="Helvetica"/>
              </w:rPr>
              <m:t>=</m:t>
            </m:r>
          </m:e>
        </m:box>
        <m:nary>
          <m:naryPr>
            <m:limLoc m:val="undOvr"/>
            <m:ctrlPr>
              <w:rPr>
                <w:rFonts w:ascii="Cambria Math" w:hAnsi="Cambria Math"/>
              </w:rPr>
            </m:ctrlPr>
          </m:naryPr>
          <m:sub>
            <m:r>
              <w:rPr>
                <w:rFonts w:ascii="Cambria Math" w:hAnsi="Cambria Math"/>
              </w:rPr>
              <m:t>0</m:t>
            </m:r>
          </m:sub>
          <m:sup>
            <m:r>
              <w:rPr>
                <w:rFonts w:ascii="Cambria Math" w:hAnsi="Cambria Math"/>
              </w:rPr>
              <m:t>t</m:t>
            </m:r>
          </m:sup>
          <m:e>
            <m:r>
              <w:rPr>
                <w:rFonts w:ascii="Cambria Math" w:hAnsi="Cambria Math"/>
              </w:rPr>
              <m:t>α(s)ds</m:t>
            </m:r>
          </m:e>
        </m:nary>
        <m:r>
          <m:rPr>
            <m:sty m:val="p"/>
          </m:rPr>
          <w:rPr>
            <w:rFonts w:ascii="Cambria Math" w:hAnsi="Cambria Math"/>
          </w:rPr>
          <m:t>=</m:t>
        </m:r>
        <m:nary>
          <m:naryPr>
            <m:limLoc m:val="undOvr"/>
            <m:ctrlPr>
              <w:rPr>
                <w:rFonts w:ascii="Cambria Math" w:hAnsi="Cambria Math"/>
              </w:rPr>
            </m:ctrlPr>
          </m:naryPr>
          <m:sub>
            <m:r>
              <w:rPr>
                <w:rFonts w:ascii="Cambria Math" w:hAnsi="Cambria Math"/>
              </w:rPr>
              <m:t>0</m:t>
            </m:r>
          </m:sub>
          <m:sup>
            <m:r>
              <w:rPr>
                <w:rFonts w:ascii="Cambria Math" w:hAnsi="Cambria Math"/>
              </w:rPr>
              <m:t>t</m:t>
            </m:r>
          </m:sup>
          <m:e>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0</m:t>
                    </m:r>
                  </m:sub>
                </m:sSub>
              </m:num>
              <m:den>
                <m:sSub>
                  <m:sSubPr>
                    <m:ctrlPr>
                      <w:rPr>
                        <w:rFonts w:ascii="Cambria Math" w:hAnsi="Cambria Math"/>
                        <w:i/>
                      </w:rPr>
                    </m:ctrlPr>
                  </m:sSubPr>
                  <m:e>
                    <m:r>
                      <w:rPr>
                        <w:rFonts w:ascii="Cambria Math" w:hAnsi="Cambria Math"/>
                      </w:rPr>
                      <m:t>q</m:t>
                    </m:r>
                  </m:e>
                  <m:sub>
                    <m:r>
                      <w:rPr>
                        <w:rFonts w:ascii="Cambria Math" w:hAnsi="Cambria Math"/>
                      </w:rPr>
                      <m:t>0</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Helvetica" w:eastAsia="Helvetica" w:hAnsi="Helvetica" w:cs="Helvetica"/>
                      </w:rPr>
                      <m:t>-</m:t>
                    </m:r>
                    <m:r>
                      <w:rPr>
                        <w:rFonts w:ascii="Cambria Math" w:hAnsi="Cambria Math"/>
                      </w:rPr>
                      <m:t>ms</m:t>
                    </m:r>
                  </m:sup>
                </m:sSup>
              </m:den>
            </m:f>
            <m:r>
              <w:rPr>
                <w:rFonts w:ascii="Cambria Math" w:hAnsi="Cambria Math"/>
              </w:rPr>
              <m:t>ds</m:t>
            </m:r>
          </m:e>
        </m:nary>
        <m:r>
          <m:rPr>
            <m:sty m:val="p"/>
          </m:rPr>
          <w:rPr>
            <w:rFonts w:ascii="Cambria Math" w:hAnsi="Cambria Math"/>
          </w:rPr>
          <m:t>=</m:t>
        </m:r>
        <m:r>
          <w:rPr>
            <w:rFonts w:ascii="Cambria Math" w:hAnsi="Cambria Math"/>
          </w:rPr>
          <m:t>t</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m</m:t>
            </m:r>
          </m:den>
        </m:f>
        <m:func>
          <m:funcPr>
            <m:ctrlPr>
              <w:rPr>
                <w:rFonts w:ascii="Cambria Math" w:hAnsi="Cambria Math"/>
              </w:rPr>
            </m:ctrlPr>
          </m:funcPr>
          <m:fName>
            <m:r>
              <m:rPr>
                <m:sty m:val="p"/>
              </m:rPr>
              <w:rPr>
                <w:rFonts w:ascii="Cambria Math" w:hAnsi="Cambria Math"/>
              </w:rPr>
              <m:t>log</m:t>
            </m:r>
          </m:fName>
          <m:e>
            <m:d>
              <m:dPr>
                <m:ctrlPr>
                  <w:rPr>
                    <w:rFonts w:ascii="Cambria Math" w:hAnsi="Cambria Math"/>
                  </w:rPr>
                </m:ctrlPr>
              </m:dPr>
              <m:e>
                <m:f>
                  <m:fPr>
                    <m:ctrlPr>
                      <w:rPr>
                        <w:rFonts w:ascii="Cambria Math" w:hAnsi="Cambria Math"/>
                      </w:rPr>
                    </m:ctrlPr>
                  </m:fPr>
                  <m:num>
                    <m:sSup>
                      <m:sSupPr>
                        <m:ctrlPr>
                          <w:rPr>
                            <w:rFonts w:ascii="Cambria Math" w:hAnsi="Cambria Math"/>
                          </w:rPr>
                        </m:ctrlPr>
                      </m:sSupPr>
                      <m:e>
                        <m:r>
                          <w:rPr>
                            <w:rFonts w:ascii="Cambria Math" w:hAnsi="Cambria Math"/>
                          </w:rPr>
                          <m:t>e</m:t>
                        </m:r>
                      </m:e>
                      <m:sup>
                        <m:r>
                          <m:rPr>
                            <m:sty m:val="p"/>
                          </m:rPr>
                          <w:rPr>
                            <w:rFonts w:ascii="Helvetica" w:eastAsia="Helvetica" w:hAnsi="Helvetica" w:cs="Helvetica"/>
                          </w:rPr>
                          <m:t>-</m:t>
                        </m:r>
                        <m:r>
                          <w:rPr>
                            <w:rFonts w:ascii="Cambria Math" w:hAnsi="Cambria Math"/>
                          </w:rPr>
                          <m:t>mt</m:t>
                        </m:r>
                      </m:sup>
                    </m:sSup>
                    <m:r>
                      <m:rPr>
                        <m:sty m:val="p"/>
                      </m:rPr>
                      <w:rPr>
                        <w:rFonts w:ascii="Cambria Math" w:hAnsi="Cambria Math"/>
                      </w:rPr>
                      <m:t>+</m:t>
                    </m:r>
                    <m:sSub>
                      <m:sSubPr>
                        <m:ctrlPr>
                          <w:rPr>
                            <w:rFonts w:ascii="Cambria Math" w:hAnsi="Cambria Math"/>
                          </w:rPr>
                        </m:ctrlPr>
                      </m:sSubPr>
                      <m:e>
                        <m:r>
                          <w:rPr>
                            <w:rFonts w:ascii="Cambria Math" w:hAnsi="Cambria Math"/>
                          </w:rPr>
                          <m:t>q</m:t>
                        </m:r>
                      </m:e>
                      <m:sub>
                        <m:r>
                          <m:rPr>
                            <m:sty m:val="p"/>
                          </m:rPr>
                          <w:rPr>
                            <w:rFonts w:ascii="Cambria Math" w:hAnsi="Cambria Math"/>
                          </w:rPr>
                          <m:t>0</m:t>
                        </m:r>
                      </m:sub>
                    </m:sSub>
                  </m:num>
                  <m:den>
                    <m:r>
                      <m:rPr>
                        <m:sty m:val="p"/>
                      </m:rPr>
                      <w:rPr>
                        <w:rFonts w:ascii="Cambria Math" w:hAnsi="Cambria Math"/>
                      </w:rPr>
                      <m:t>1+</m:t>
                    </m:r>
                    <m:sSub>
                      <m:sSubPr>
                        <m:ctrlPr>
                          <w:rPr>
                            <w:rFonts w:ascii="Cambria Math" w:hAnsi="Cambria Math"/>
                          </w:rPr>
                        </m:ctrlPr>
                      </m:sSubPr>
                      <m:e>
                        <m:r>
                          <w:rPr>
                            <w:rFonts w:ascii="Cambria Math" w:hAnsi="Cambria Math"/>
                          </w:rPr>
                          <m:t>q</m:t>
                        </m:r>
                      </m:e>
                      <m:sub>
                        <m:r>
                          <m:rPr>
                            <m:sty m:val="p"/>
                          </m:rPr>
                          <w:rPr>
                            <w:rFonts w:ascii="Cambria Math" w:hAnsi="Cambria Math"/>
                          </w:rPr>
                          <m:t>0</m:t>
                        </m:r>
                      </m:sub>
                    </m:sSub>
                  </m:den>
                </m:f>
              </m:e>
            </m:d>
          </m:e>
        </m:func>
      </m:oMath>
      <w:r w:rsidRPr="0025589C">
        <w:t>.</w:t>
      </w:r>
    </w:p>
    <w:p w14:paraId="57A27802" w14:textId="1115FC6A" w:rsidR="006711F5" w:rsidRPr="0025589C" w:rsidRDefault="00D8570D" w:rsidP="00C34C28">
      <w:r w:rsidRPr="0025589C">
        <w:t xml:space="preserve">Therefore, integrating </w:t>
      </w:r>
      <w:r w:rsidR="007A7F01" w:rsidRPr="0025589C">
        <w:t xml:space="preserve">eq. A5 produces </w:t>
      </w:r>
      <w:proofErr w:type="spellStart"/>
      <w:r w:rsidR="007A7F01" w:rsidRPr="0025589C">
        <w:t>eq</w:t>
      </w:r>
      <w:r w:rsidR="00A606B0">
        <w:t>s</w:t>
      </w:r>
      <w:proofErr w:type="spellEnd"/>
      <w:r w:rsidR="007A7F01" w:rsidRPr="0025589C">
        <w:t xml:space="preserve">. 2. </w:t>
      </w:r>
    </w:p>
    <w:p w14:paraId="0EE2DABE" w14:textId="7ADD6DDA" w:rsidR="006711F5" w:rsidRPr="0025589C" w:rsidRDefault="006711F5" w:rsidP="00C34C28">
      <w:r w:rsidRPr="0025589C">
        <w:t xml:space="preserve">The term </w:t>
      </w:r>
      <m:oMath>
        <m:r>
          <w:rPr>
            <w:rFonts w:ascii="Cambria Math" w:hAnsi="Cambria Math"/>
          </w:rPr>
          <m:t>1</m:t>
        </m:r>
        <m:r>
          <w:rPr>
            <w:rFonts w:ascii="Helvetica" w:eastAsia="Helvetica" w:hAnsi="Helvetica" w:cs="Helvetica"/>
          </w:rPr>
          <m:t>-</m:t>
        </m:r>
        <m:sSup>
          <m:sSupPr>
            <m:ctrlPr>
              <w:rPr>
                <w:rFonts w:ascii="Cambria Math" w:hAnsi="Cambria Math"/>
                <w:i/>
              </w:rPr>
            </m:ctrlPr>
          </m:sSupPr>
          <m:e>
            <m:d>
              <m:dPr>
                <m:ctrlPr>
                  <w:rPr>
                    <w:rFonts w:ascii="Cambria Math" w:hAnsi="Cambria Math"/>
                    <w:i/>
                  </w:rPr>
                </m:ctrlPr>
              </m:dPr>
              <m:e>
                <m:f>
                  <m:fPr>
                    <m:type m:val="lin"/>
                    <m:ctrlPr>
                      <w:rPr>
                        <w:rFonts w:ascii="Cambria Math" w:hAnsi="Cambria Math"/>
                        <w:i/>
                      </w:rPr>
                    </m:ctrlPr>
                  </m:fPr>
                  <m:num>
                    <m:r>
                      <w:rPr>
                        <w:rFonts w:ascii="Cambria Math" w:hAnsi="Cambria Math"/>
                      </w:rPr>
                      <m:t>N</m:t>
                    </m:r>
                  </m:num>
                  <m:den>
                    <m:r>
                      <w:rPr>
                        <w:rFonts w:ascii="Cambria Math" w:hAnsi="Cambria Math"/>
                      </w:rPr>
                      <m:t>K</m:t>
                    </m:r>
                  </m:den>
                </m:f>
              </m:e>
            </m:d>
          </m:e>
          <m:sup>
            <m:r>
              <w:rPr>
                <w:rFonts w:ascii="Cambria Math" w:hAnsi="Cambria Math"/>
              </w:rPr>
              <m:t>ν</m:t>
            </m:r>
          </m:sup>
        </m:sSup>
      </m:oMath>
      <w:r w:rsidRPr="0025589C">
        <w:t xml:space="preserve"> </w:t>
      </w:r>
      <w:r w:rsidR="00E541DF">
        <w:t xml:space="preserve">in </w:t>
      </w:r>
      <w:r w:rsidR="00E541DF" w:rsidRPr="0025589C">
        <w:t>eq. A5</w:t>
      </w:r>
      <w:r w:rsidR="00E541DF">
        <w:t xml:space="preserve"> </w:t>
      </w:r>
      <w:r w:rsidRPr="0025589C">
        <w:t xml:space="preserve">is used to describe the deceleration in the growth of the population as it approaches the maximum density </w:t>
      </w:r>
      <m:oMath>
        <m:r>
          <w:rPr>
            <w:rFonts w:ascii="Cambria Math" w:hAnsi="Cambria Math"/>
          </w:rPr>
          <m:t>K</m:t>
        </m:r>
      </m:oMath>
      <w:r w:rsidRPr="0025589C">
        <w:t xml:space="preserve">. When </w:t>
      </w:r>
      <m:oMath>
        <m:r>
          <w:rPr>
            <w:rFonts w:ascii="Cambria Math" w:hAnsi="Cambria Math"/>
          </w:rPr>
          <m:t>ν=1</m:t>
        </m:r>
      </m:oMath>
      <w:r w:rsidRPr="0025589C">
        <w:t>, the deceleration is the same as in the stand</w:t>
      </w:r>
      <w:proofErr w:type="spellStart"/>
      <w:r w:rsidRPr="0025589C">
        <w:t>ard</w:t>
      </w:r>
      <w:proofErr w:type="spellEnd"/>
      <w:r w:rsidRPr="0025589C">
        <w:t xml:space="preserve"> logistic model </w:t>
      </w:r>
      <m:oMath>
        <m:d>
          <m:dPr>
            <m:ctrlPr>
              <w:rPr>
                <w:rFonts w:ascii="Cambria Math" w:hAnsi="Cambria Math"/>
                <w:i/>
              </w:rPr>
            </m:ctrlPr>
          </m:dPr>
          <m:e>
            <m:f>
              <m:fPr>
                <m:ctrlPr>
                  <w:rPr>
                    <w:rFonts w:ascii="Cambria Math" w:hAnsi="Cambria Math"/>
                    <w:i/>
                  </w:rPr>
                </m:ctrlPr>
              </m:fPr>
              <m:num>
                <m:r>
                  <w:rPr>
                    <w:rFonts w:ascii="Cambria Math" w:hAnsi="Cambria Math"/>
                  </w:rPr>
                  <m:t>dN</m:t>
                </m:r>
              </m:num>
              <m:den>
                <m:r>
                  <w:rPr>
                    <w:rFonts w:ascii="Cambria Math" w:hAnsi="Cambria Math"/>
                  </w:rPr>
                  <m:t>dt</m:t>
                </m:r>
              </m:den>
            </m:f>
            <m:r>
              <w:rPr>
                <w:rFonts w:ascii="Cambria Math" w:hAnsi="Cambria Math"/>
              </w:rPr>
              <m:t>=r</m:t>
            </m:r>
            <m:r>
              <w:rPr>
                <w:rFonts w:ascii="MS Mincho" w:eastAsia="MS Mincho" w:hAnsi="MS Mincho" w:cs="MS Mincho"/>
              </w:rPr>
              <m:t>⋅</m:t>
            </m:r>
            <m:r>
              <w:rPr>
                <w:rFonts w:ascii="Cambria Math" w:hAnsi="Cambria Math"/>
              </w:rPr>
              <m:t>N</m:t>
            </m:r>
            <m:r>
              <w:rPr>
                <w:rFonts w:ascii="MS Mincho" w:eastAsia="MS Mincho" w:hAnsi="MS Mincho" w:cs="MS Mincho"/>
              </w:rPr>
              <m:t>⋅</m:t>
            </m:r>
            <m:d>
              <m:dPr>
                <m:ctrlPr>
                  <w:rPr>
                    <w:rFonts w:ascii="Cambria Math" w:hAnsi="Cambria Math"/>
                    <w:i/>
                  </w:rPr>
                </m:ctrlPr>
              </m:dPr>
              <m:e>
                <m:r>
                  <w:rPr>
                    <w:rFonts w:ascii="Cambria Math" w:hAnsi="Cambria Math"/>
                  </w:rPr>
                  <m:t>1</m:t>
                </m:r>
                <m:r>
                  <w:rPr>
                    <w:rFonts w:ascii="Helvetica" w:eastAsia="Helvetica" w:hAnsi="Helvetica" w:cs="Helvetica"/>
                  </w:rPr>
                  <m:t>-</m:t>
                </m:r>
                <m:f>
                  <m:fPr>
                    <m:ctrlPr>
                      <w:rPr>
                        <w:rFonts w:ascii="Cambria Math" w:hAnsi="Cambria Math"/>
                        <w:i/>
                      </w:rPr>
                    </m:ctrlPr>
                  </m:fPr>
                  <m:num>
                    <m:r>
                      <w:rPr>
                        <w:rFonts w:ascii="Cambria Math" w:hAnsi="Cambria Math"/>
                      </w:rPr>
                      <m:t>N</m:t>
                    </m:r>
                  </m:num>
                  <m:den>
                    <m:r>
                      <w:rPr>
                        <w:rFonts w:ascii="Cambria Math" w:hAnsi="Cambria Math"/>
                      </w:rPr>
                      <m:t>K</m:t>
                    </m:r>
                  </m:den>
                </m:f>
              </m:e>
            </m:d>
          </m:e>
        </m:d>
      </m:oMath>
      <w:r w:rsidRPr="0025589C">
        <w:t xml:space="preserve"> and the density at the time of the maximum </w:t>
      </w:r>
      <w:r w:rsidR="004E6396" w:rsidRPr="0025589C">
        <w:t xml:space="preserve">population </w:t>
      </w:r>
      <w:r w:rsidRPr="0025589C">
        <w:t xml:space="preserve">growth </w:t>
      </w:r>
      <m:oMath>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r>
                  <w:rPr>
                    <w:rFonts w:ascii="Cambria Math" w:hAnsi="Cambria Math"/>
                  </w:rPr>
                  <m:t>N</m:t>
                </m:r>
              </m:num>
              <m:den>
                <m:r>
                  <w:rPr>
                    <w:rFonts w:ascii="Cambria Math" w:hAnsi="Cambria Math"/>
                  </w:rPr>
                  <m:t>d</m:t>
                </m:r>
                <m:sSup>
                  <m:sSupPr>
                    <m:ctrlPr>
                      <w:rPr>
                        <w:rFonts w:ascii="Cambria Math" w:hAnsi="Cambria Math"/>
                        <w:i/>
                      </w:rPr>
                    </m:ctrlPr>
                  </m:sSupPr>
                  <m:e>
                    <m:r>
                      <w:rPr>
                        <w:rFonts w:ascii="Cambria Math" w:hAnsi="Cambria Math"/>
                      </w:rPr>
                      <m:t>t</m:t>
                    </m:r>
                  </m:e>
                  <m:sup>
                    <m:r>
                      <w:rPr>
                        <w:rFonts w:ascii="Cambria Math" w:hAnsi="Cambria Math"/>
                      </w:rPr>
                      <m:t>2</m:t>
                    </m:r>
                  </m:sup>
                </m:sSup>
              </m:den>
            </m:f>
            <m:d>
              <m:dPr>
                <m:ctrlPr>
                  <w:rPr>
                    <w:rFonts w:ascii="Cambria Math" w:hAnsi="Cambria Math"/>
                    <w:i/>
                  </w:rPr>
                </m:ctrlPr>
              </m:dPr>
              <m:e>
                <m:r>
                  <w:rPr>
                    <w:rFonts w:ascii="Cambria Math" w:hAnsi="Cambria Math"/>
                  </w:rPr>
                  <m:t>t</m:t>
                </m:r>
              </m:e>
            </m:d>
            <m:r>
              <w:rPr>
                <w:rFonts w:ascii="Cambria Math" w:hAnsi="Cambria Math"/>
              </w:rPr>
              <m:t>=0</m:t>
            </m:r>
          </m:e>
        </m:d>
      </m:oMath>
      <w:r w:rsidRPr="0025589C">
        <w:t xml:space="preserve"> is half the maximum density, </w:t>
      </w:r>
      <m:oMath>
        <m:f>
          <m:fPr>
            <m:ctrlPr>
              <w:rPr>
                <w:rFonts w:ascii="Cambria Math" w:hAnsi="Cambria Math"/>
                <w:i/>
              </w:rPr>
            </m:ctrlPr>
          </m:fPr>
          <m:num>
            <m:r>
              <w:rPr>
                <w:rFonts w:ascii="Cambria Math" w:hAnsi="Cambria Math"/>
              </w:rPr>
              <m:t>K</m:t>
            </m:r>
          </m:num>
          <m:den>
            <m:r>
              <w:rPr>
                <w:rFonts w:ascii="Cambria Math" w:hAnsi="Cambria Math"/>
              </w:rPr>
              <m:t>2</m:t>
            </m:r>
          </m:den>
        </m:f>
      </m:oMath>
      <w:r w:rsidRPr="0025589C">
        <w:t xml:space="preserve">. When </w:t>
      </w:r>
      <m:oMath>
        <m:r>
          <w:rPr>
            <w:rFonts w:ascii="Cambria Math" w:hAnsi="Cambria Math"/>
          </w:rPr>
          <m:t>ν&gt;1</m:t>
        </m:r>
      </m:oMath>
      <w:r w:rsidRPr="0025589C">
        <w:t xml:space="preserve"> or </w:t>
      </w:r>
      <m:oMath>
        <m:r>
          <w:rPr>
            <w:rFonts w:ascii="Cambria Math" w:hAnsi="Cambria Math"/>
          </w:rPr>
          <m:t>1&gt;ν</m:t>
        </m:r>
      </m:oMath>
      <w:r w:rsidRPr="0025589C">
        <w:t xml:space="preserve">, the deceleration is slower or faster, respectively, and the density at the time of the maximum growth rate is </w:t>
      </w:r>
      <m:oMath>
        <m:f>
          <m:fPr>
            <m:type m:val="lin"/>
            <m:ctrlPr>
              <w:rPr>
                <w:rFonts w:ascii="Cambria Math" w:hAnsi="Cambria Math"/>
                <w:i/>
              </w:rPr>
            </m:ctrlPr>
          </m:fPr>
          <m:num>
            <m:r>
              <w:rPr>
                <w:rFonts w:ascii="Cambria Math" w:hAnsi="Cambria Math"/>
              </w:rPr>
              <m:t>K</m:t>
            </m:r>
          </m:num>
          <m:den>
            <m:sSup>
              <m:sSupPr>
                <m:ctrlPr>
                  <w:rPr>
                    <w:rFonts w:ascii="Cambria Math" w:hAnsi="Cambria Math"/>
                    <w:i/>
                  </w:rPr>
                </m:ctrlPr>
              </m:sSupPr>
              <m:e>
                <m:d>
                  <m:dPr>
                    <m:ctrlPr>
                      <w:rPr>
                        <w:rFonts w:ascii="Cambria Math" w:hAnsi="Cambria Math"/>
                        <w:i/>
                      </w:rPr>
                    </m:ctrlPr>
                  </m:dPr>
                  <m:e>
                    <m:r>
                      <w:rPr>
                        <w:rFonts w:ascii="Cambria Math" w:hAnsi="Cambria Math"/>
                      </w:rPr>
                      <m:t>1+ν</m:t>
                    </m:r>
                  </m:e>
                </m:d>
              </m:e>
              <m:sup>
                <m:f>
                  <m:fPr>
                    <m:type m:val="lin"/>
                    <m:ctrlPr>
                      <w:rPr>
                        <w:rFonts w:ascii="Cambria Math" w:hAnsi="Cambria Math"/>
                        <w:i/>
                      </w:rPr>
                    </m:ctrlPr>
                  </m:fPr>
                  <m:num>
                    <m:r>
                      <w:rPr>
                        <w:rFonts w:ascii="Cambria Math" w:hAnsi="Cambria Math"/>
                      </w:rPr>
                      <m:t>1</m:t>
                    </m:r>
                  </m:num>
                  <m:den>
                    <m:r>
                      <w:rPr>
                        <w:rFonts w:ascii="Cambria Math" w:hAnsi="Cambria Math"/>
                      </w:rPr>
                      <m:t>ν</m:t>
                    </m:r>
                  </m:den>
                </m:f>
              </m:sup>
            </m:sSup>
          </m:den>
        </m:f>
      </m:oMath>
      <w:r w:rsidRPr="0025589C">
        <w:t xml:space="preserve"> </w:t>
      </w:r>
      <w:r w:rsidRPr="0025589C">
        <w:rPr>
          <w:noProof/>
        </w:rPr>
        <w:fldChar w:fldCharType="begin" w:fldLock="1"/>
      </w:r>
      <w:r w:rsidR="00667056">
        <w:rPr>
          <w:noProof/>
        </w:rPr>
        <w:instrText>ADDIN CSL_CITATION {"citationItems":[{"id":"ITEM-1","itemData":{"DOI":"10.1093/jxb/10.2.290","ISSN":"0022-0957","author":[{"dropping-particle":"","family":"Richards","given":"F. J.","non-dropping-particle":"","parse-names":false,"suffix":""}],"container-title":"Journal of Experimental Botany","id":"ITEM-1","issue":"2","issued":{"date-parts":[["1959"]]},"note":"the main equation here is:\ndW/dt = KW((A/W)^(1-m)-1)/(1-m)\nto change it to the equation Curveball works with:\nrN(1-(N/K)^nu)\nyou these substitutions:\nW=N\nm=nu+1\nA=K\nr=k/nu","page":"290-301","title":"A Flexible Growth Function for Empirical Use","type":"article-journal","volume":"10"},"uris":["http://www.mendeley.com/documents/?uuid=670b32bc-a345-4abf-bcea-0172a7cce2b9"]}],"mendeley":{"formattedCitation":"(40)","manualFormatting":"(see Richards 1959, who uses different variables: W=N,A=K,m=ν+1,k=r</w:instrText>
      </w:r>
      <w:r w:rsidR="00667056">
        <w:rPr>
          <w:rFonts w:ascii="Cambria Math" w:hAnsi="Cambria Math" w:cs="Cambria Math"/>
          <w:noProof/>
        </w:rPr>
        <w:instrText>⋅</w:instrText>
      </w:r>
      <w:r w:rsidR="00667056">
        <w:rPr>
          <w:noProof/>
        </w:rPr>
        <w:instrText>ν)","plainTextFormattedCitation":"(40)","previouslyFormattedCitation":"(40)"},"properties":{"noteIndex":0},"schema":"https://github.com/citation-style-language/schema/raw/master/csl-citation.json"}</w:instrText>
      </w:r>
      <w:r w:rsidRPr="0025589C">
        <w:rPr>
          <w:noProof/>
        </w:rPr>
        <w:fldChar w:fldCharType="separate"/>
      </w:r>
      <w:r w:rsidRPr="0025589C">
        <w:rPr>
          <w:noProof/>
        </w:rPr>
        <w:t>(</w:t>
      </w:r>
      <w:r w:rsidR="00E541DF">
        <w:rPr>
          <w:noProof/>
        </w:rPr>
        <w:t xml:space="preserve">see </w:t>
      </w:r>
      <w:r w:rsidRPr="0025589C">
        <w:rPr>
          <w:noProof/>
        </w:rPr>
        <w:t>Richards 1959</w:t>
      </w:r>
      <w:r w:rsidR="00E541DF">
        <w:rPr>
          <w:noProof/>
        </w:rPr>
        <w:t>,</w:t>
      </w:r>
      <w:r w:rsidR="00B5774D">
        <w:rPr>
          <w:noProof/>
        </w:rPr>
        <w:t xml:space="preserve"> </w:t>
      </w:r>
      <w:r w:rsidR="002D0284">
        <w:rPr>
          <w:noProof/>
        </w:rPr>
        <w:t>who</w:t>
      </w:r>
      <w:r w:rsidR="00B5774D">
        <w:rPr>
          <w:noProof/>
        </w:rPr>
        <w:t xml:space="preserve"> uses different</w:t>
      </w:r>
      <w:r w:rsidR="00E541DF">
        <w:rPr>
          <w:noProof/>
        </w:rPr>
        <w:t xml:space="preserve"> variables</w:t>
      </w:r>
      <w:r w:rsidR="00B5774D">
        <w:rPr>
          <w:noProof/>
        </w:rPr>
        <w:t>:</w:t>
      </w:r>
      <w:r w:rsidRPr="0025589C">
        <w:rPr>
          <w:noProof/>
        </w:rPr>
        <w:t xml:space="preserve"> </w:t>
      </w:r>
      <m:oMath>
        <m:r>
          <m:rPr>
            <m:sty m:val="p"/>
          </m:rPr>
          <w:rPr>
            <w:rFonts w:ascii="Cambria Math" w:hAnsi="Cambria Math"/>
            <w:noProof/>
          </w:rPr>
          <m:t>W=N,A=K,m=ν+1,k=r⋅ν</m:t>
        </m:r>
      </m:oMath>
      <w:r w:rsidRPr="00E541DF">
        <w:rPr>
          <w:noProof/>
        </w:rPr>
        <w:t>)</w:t>
      </w:r>
      <w:r w:rsidRPr="0025589C">
        <w:rPr>
          <w:noProof/>
        </w:rPr>
        <w:fldChar w:fldCharType="end"/>
      </w:r>
      <w:r w:rsidR="007942A2" w:rsidRPr="0025589C">
        <w:rPr>
          <w:noProof/>
        </w:rPr>
        <w:t>.</w:t>
      </w:r>
    </w:p>
    <w:p w14:paraId="2FEE61B9" w14:textId="408D49F7" w:rsidR="00257358" w:rsidRPr="0025589C" w:rsidRDefault="00257358" w:rsidP="00C34C28">
      <w:r w:rsidRPr="0025589C">
        <w:t xml:space="preserve">We use six forms of the </w:t>
      </w:r>
      <w:proofErr w:type="spellStart"/>
      <w:r w:rsidRPr="0025589C">
        <w:t>Baranyi</w:t>
      </w:r>
      <w:proofErr w:type="spellEnd"/>
      <w:r w:rsidRPr="0025589C">
        <w:t>-Roberts model (</w:t>
      </w:r>
      <w:r w:rsidR="002D0284">
        <w:t xml:space="preserve">see </w:t>
      </w:r>
      <w:r w:rsidR="007E41E1" w:rsidRPr="002D0284">
        <w:t>Figure</w:t>
      </w:r>
      <w:r w:rsidR="002D0284" w:rsidRPr="002D0284">
        <w:t xml:space="preserve"> S2</w:t>
      </w:r>
      <w:r w:rsidR="007E41E1" w:rsidRPr="002D0284">
        <w:t>, Table</w:t>
      </w:r>
      <w:r w:rsidR="002D0284" w:rsidRPr="002D0284">
        <w:t xml:space="preserve"> S</w:t>
      </w:r>
      <w:r w:rsidR="002D0284" w:rsidRPr="002D0284">
        <w:rPr>
          <w:b/>
          <w:bCs/>
        </w:rPr>
        <w:t>1</w:t>
      </w:r>
      <w:r w:rsidRPr="0025589C">
        <w:t xml:space="preserve">). The full model is described by </w:t>
      </w:r>
      <w:proofErr w:type="spellStart"/>
      <w:r w:rsidRPr="0025589C">
        <w:t>eq</w:t>
      </w:r>
      <w:r w:rsidR="00A606B0">
        <w:t>s</w:t>
      </w:r>
      <w:proofErr w:type="spellEnd"/>
      <w:r w:rsidRPr="0025589C">
        <w:t xml:space="preserve">. 2 and has six parameters. A </w:t>
      </w:r>
      <w:r w:rsidR="007115C2" w:rsidRPr="0025589C">
        <w:t>five-parameter</w:t>
      </w:r>
      <w:r w:rsidRPr="0025589C">
        <w:t xml:space="preserve"> form of the model </w:t>
      </w:r>
      <w:r w:rsidR="00D96F6C" w:rsidRPr="0025589C">
        <w:t>assumes</w:t>
      </w:r>
      <w:r w:rsidR="002C084B">
        <w:t xml:space="preserve"> </w:t>
      </w:r>
      <m:oMath>
        <m:r>
          <w:rPr>
            <w:rFonts w:ascii="Cambria Math" w:hAnsi="Cambria Math"/>
          </w:rPr>
          <m:t>ν=1</m:t>
        </m:r>
      </m:oMath>
      <w:r w:rsidRPr="0025589C">
        <w:t>,</w:t>
      </w:r>
      <w:r w:rsidR="002C084B">
        <w:t xml:space="preserve"> such that the curve is symmetric </w:t>
      </w:r>
      <w:r w:rsidR="002D0284">
        <w:t>as</w:t>
      </w:r>
      <w:r w:rsidR="002C084B">
        <w:t xml:space="preserve"> </w:t>
      </w:r>
      <w:r w:rsidRPr="0025589C">
        <w:t>in the standard logistic model</w:t>
      </w:r>
      <w:r w:rsidR="005573D2" w:rsidRPr="0025589C">
        <w:t xml:space="preserve">, but still incorporates the adjustment function </w:t>
      </w:r>
      <m:oMath>
        <m:r>
          <w:rPr>
            <w:rFonts w:ascii="Cambria Math" w:hAnsi="Cambria Math"/>
          </w:rPr>
          <m:t>α</m:t>
        </m:r>
        <m:d>
          <m:dPr>
            <m:ctrlPr>
              <w:rPr>
                <w:rFonts w:ascii="Cambria Math" w:hAnsi="Cambria Math"/>
                <w:i/>
              </w:rPr>
            </m:ctrlPr>
          </m:dPr>
          <m:e>
            <m:r>
              <w:rPr>
                <w:rFonts w:ascii="Cambria Math" w:hAnsi="Cambria Math"/>
              </w:rPr>
              <m:t>t</m:t>
            </m:r>
          </m:e>
        </m:d>
      </m:oMath>
      <w:r w:rsidR="005573D2" w:rsidRPr="0025589C">
        <w:t xml:space="preserve"> and therefore includes a lag phase</w:t>
      </w:r>
      <w:r w:rsidRPr="0025589C">
        <w:t xml:space="preserve">. Another </w:t>
      </w:r>
      <w:r w:rsidR="007115C2" w:rsidRPr="0025589C">
        <w:t>five-</w:t>
      </w:r>
      <w:r w:rsidRPr="0025589C">
        <w:t>parameter form has both rate parameters set to the same value (</w:t>
      </w:r>
      <m:oMath>
        <m:r>
          <w:rPr>
            <w:rFonts w:ascii="Cambria Math" w:hAnsi="Cambria Math"/>
          </w:rPr>
          <m:t>m=r</m:t>
        </m:r>
      </m:oMath>
      <w:r w:rsidRPr="0025589C">
        <w:t xml:space="preserve">), which </w:t>
      </w:r>
      <w:r w:rsidR="005573D2" w:rsidRPr="0025589C">
        <w:t xml:space="preserve">was </w:t>
      </w:r>
      <w:r w:rsidR="00C1797F" w:rsidRPr="0025589C">
        <w:t>suggested</w:t>
      </w:r>
      <w:r w:rsidR="002D0284">
        <w:t xml:space="preserve"> in order</w:t>
      </w:r>
      <w:r w:rsidR="005573D2" w:rsidRPr="0025589C">
        <w:t xml:space="preserve"> to</w:t>
      </w:r>
      <w:r w:rsidRPr="0025589C">
        <w:t xml:space="preserve"> make the fitting procedure more stable</w:t>
      </w:r>
      <w:r w:rsidR="00FB039B" w:rsidRPr="0025589C">
        <w:t xml:space="preserve"> </w:t>
      </w:r>
      <w:r w:rsidRPr="0025589C">
        <w:fldChar w:fldCharType="begin" w:fldLock="1"/>
      </w:r>
      <w:r w:rsidR="00F74E04">
        <w:instrText>ADDIN CSL_CITATION {"citationItems":[{"id":"ITEM-1","itemData":{"DOI":"10.1006/fmic.1996.0080","ISBN":"0740-0020","ISSN":"07400020","author":[{"dropping-particle":"","family":"Baranyi","given":"József","non-dropping-particle":"","parse-names":false,"suffix":""}],"container-title":"Commentary","id":"ITEM-1","issue":"1996","issued":{"date-parts":[["1997"]]},"page":"391-394","title":"Simple is good as long as it is enough","type":"article-journal"},"uris":["http://www.mendeley.com/documents/?uuid=c9e215a4-6f72-46bf-9808-a7c24ef6ebe6"]},{"id":"ITEM-2","itemData":{"DOI":"10.1111/j.2041-210X.2010.00029.x","ISBN":"2041-210X","ISSN":"2041-210X","abstract":"1. The theta-logistic is a simple and flexible model for describing how the growth rate of a population slows as abundance increases. Starting at rm (taken as the maximum population growth rate), the growth response decreases in a convex or concave way (according to the shape parameter θ) to zero when the population reaches carrying capacity. 2. We demonstrate that fitting this model to census data is not robust and explain why. The parameters θ and rm are able to play-off against each other (providing a constant product), thus allowing both to adopt extreme and ecologically implausible values. 3. We use simulated data to examine: (i) a population fluctuating around a constant carrying capacity (K); (ii) recovery of a population from 10% of carrying capacity; and (iii) a population subject to variation in K. We show that estimates of extinction risk depending on this or similar models are therefore prone to imprecision. We refute the claim that concave growth responses are shown to dominate in nature. 4. As the model can also be sensitive to temporal variation in carrying capacity, we argue that the assumption of a constant carrying capacity is both problematic and presents a fruitful direction for the development of phenomenological density-feedback models.","author":[{"dropping-particle":"","family":"Clark","given":"Francis","non-dropping-particle":"","parse-names":false,"suffix":""},{"dropping-particle":"","family":"Brook","given":"Barry W","non-dropping-particle":"","parse-names":false,"suffix":""},{"dropping-particle":"","family":"Delean","given":"Steven","non-dropping-particle":"","parse-names":false,"suffix":""},{"dropping-particle":"","family":"Reşit Akçakaya","given":"H","non-dropping-particle":"","parse-names":false,"suffix":""},{"dropping-particle":"","family":"Bradshaw","given":"Corey J. A.","non-dropping-particle":"","parse-names":false,"suffix":""}],"container-title":"Methods in Ecology and Evolution","id":"ITEM-2","issue":"3","issued":{"date-parts":[["2010"]]},"note":"&amp;gt; We henceforth use this range (0.1 &amp;lt; nu &amp;lt; 10) as sufficiently inclusive for most real populations.","page":"253-262","title":"The theta-logistic is unreliable for modelling most census data","type":"article-journal","volume":"1"},"uris":["http://www.mendeley.com/documents/?uuid=0167c58e-d4b5-4fe6-84ad-1929baacf2e0"]}],"mendeley":{"formattedCitation":"(17, 41)","plainTextFormattedCitation":"(17, 41)","previouslyFormattedCitation":"(17, 41)"},"properties":{"noteIndex":0},"schema":"https://github.com/citation-style-language/schema/raw/master/csl-citation.json"}</w:instrText>
      </w:r>
      <w:r w:rsidRPr="0025589C">
        <w:fldChar w:fldCharType="separate"/>
      </w:r>
      <w:r w:rsidR="00667056" w:rsidRPr="00667056">
        <w:rPr>
          <w:noProof/>
        </w:rPr>
        <w:t>(17, 41)</w:t>
      </w:r>
      <w:r w:rsidRPr="0025589C">
        <w:fldChar w:fldCharType="end"/>
      </w:r>
      <w:r w:rsidRPr="0025589C">
        <w:t xml:space="preserve">. A </w:t>
      </w:r>
      <w:r w:rsidR="007115C2" w:rsidRPr="0025589C">
        <w:t>four-</w:t>
      </w:r>
      <w:r w:rsidRPr="0025589C">
        <w:t xml:space="preserve">parameter form has both of the previous </w:t>
      </w:r>
      <w:r w:rsidR="00C1797F" w:rsidRPr="0025589C">
        <w:t>constraints</w:t>
      </w:r>
      <w:r w:rsidRPr="0025589C">
        <w:t xml:space="preserve">, setting </w:t>
      </w:r>
      <m:oMath>
        <m:r>
          <w:rPr>
            <w:rFonts w:ascii="Cambria Math" w:hAnsi="Cambria Math"/>
          </w:rPr>
          <w:lastRenderedPageBreak/>
          <m:t>m=r</m:t>
        </m:r>
      </m:oMath>
      <w:r w:rsidRPr="0025589C">
        <w:t xml:space="preserve"> and </w:t>
      </w:r>
      <m:oMath>
        <m:r>
          <w:rPr>
            <w:rFonts w:ascii="Cambria Math" w:hAnsi="Cambria Math"/>
          </w:rPr>
          <m:t>ν=1</m:t>
        </m:r>
      </m:oMath>
      <w:r w:rsidR="00FB039B" w:rsidRPr="0025589C">
        <w:t xml:space="preserve"> </w:t>
      </w:r>
      <w:r w:rsidRPr="0025589C">
        <w:fldChar w:fldCharType="begin" w:fldLock="1"/>
      </w:r>
      <w:r w:rsidR="00F74E04">
        <w:instrText>ADDIN CSL_CITATION {"citationItems":[{"id":"ITEM-1","itemData":{"DOI":"10.1006/fmic.1996.0080","ISBN":"0740-0020","ISSN":"07400020","author":[{"dropping-particle":"","family":"Baranyi","given":"József","non-dropping-particle":"","parse-names":false,"suffix":""}],"container-title":"Commentary","id":"ITEM-1","issue":"1996","issued":{"date-parts":[["1997"]]},"page":"391-394","title":"Simple is good as long as it is enough","type":"article-journal"},"uris":["http://www.mendeley.com/documents/?uuid=c9e215a4-6f72-46bf-9808-a7c24ef6ebe6"]}],"mendeley":{"formattedCitation":"(17)","plainTextFormattedCitation":"(17)","previouslyFormattedCitation":"(17)"},"properties":{"noteIndex":0},"schema":"https://github.com/citation-style-language/schema/raw/master/csl-citation.json"}</w:instrText>
      </w:r>
      <w:r w:rsidRPr="0025589C">
        <w:fldChar w:fldCharType="separate"/>
      </w:r>
      <w:r w:rsidR="00667056" w:rsidRPr="00667056">
        <w:rPr>
          <w:noProof/>
        </w:rPr>
        <w:t>(17)</w:t>
      </w:r>
      <w:r w:rsidRPr="0025589C">
        <w:fldChar w:fldCharType="end"/>
      </w:r>
      <w:r w:rsidRPr="0025589C">
        <w:t xml:space="preserve">. Another </w:t>
      </w:r>
      <w:r w:rsidR="007115C2" w:rsidRPr="0025589C">
        <w:t>four-</w:t>
      </w:r>
      <w:r w:rsidRPr="0025589C">
        <w:t xml:space="preserve">parameter form of the model has no lag phase, with </w:t>
      </w:r>
      <m:oMath>
        <m:f>
          <m:fPr>
            <m:type m:val="lin"/>
            <m:ctrlPr>
              <w:rPr>
                <w:rFonts w:ascii="Cambria Math" w:hAnsi="Cambria Math"/>
                <w:i/>
              </w:rPr>
            </m:ctrlPr>
          </m:fPr>
          <m:num>
            <m:r>
              <w:rPr>
                <w:rFonts w:ascii="Cambria Math" w:hAnsi="Cambria Math"/>
              </w:rPr>
              <m:t>1</m:t>
            </m:r>
          </m:num>
          <m:den>
            <m:r>
              <w:rPr>
                <w:rFonts w:ascii="Cambria Math" w:hAnsi="Cambria Math"/>
              </w:rPr>
              <m:t>m</m:t>
            </m:r>
          </m:den>
        </m:f>
        <m:r>
          <w:rPr>
            <w:rFonts w:ascii="Cambria Math" w:hAnsi="Cambria Math"/>
          </w:rPr>
          <m:t>=0</m:t>
        </m:r>
        <m:r>
          <m:rPr>
            <m:sty m:val="p"/>
          </m:rPr>
          <w:rPr>
            <w:rFonts w:ascii="MS Mincho" w:eastAsia="MS Mincho" w:hAnsi="MS Mincho" w:cs="MS Mincho"/>
          </w:rPr>
          <m:t>⇒</m:t>
        </m:r>
        <m:r>
          <w:rPr>
            <w:rFonts w:ascii="Cambria Math" w:hAnsi="Cambria Math"/>
          </w:rPr>
          <m:t>α(t)</m:t>
        </m:r>
        <m:r>
          <w:rPr>
            <w:rFonts w:ascii="Calibri" w:eastAsia="Calibri" w:hAnsi="Calibri" w:cs="Calibri"/>
          </w:rPr>
          <m:t>≡</m:t>
        </m:r>
      </m:oMath>
      <w:r w:rsidRPr="0025589C">
        <w:t>1, which yields the Richa</w:t>
      </w:r>
      <w:proofErr w:type="spellStart"/>
      <w:r w:rsidR="005573D2" w:rsidRPr="0025589C">
        <w:t>rds</w:t>
      </w:r>
      <w:proofErr w:type="spellEnd"/>
      <w:r w:rsidR="005573D2" w:rsidRPr="0025589C">
        <w:t xml:space="preserve"> model</w:t>
      </w:r>
      <w:r w:rsidR="00FB039B" w:rsidRPr="0025589C">
        <w:t xml:space="preserve"> </w:t>
      </w:r>
      <w:r w:rsidRPr="0025589C">
        <w:fldChar w:fldCharType="begin" w:fldLock="1"/>
      </w:r>
      <w:r w:rsidR="00667056">
        <w:instrText>ADDIN CSL_CITATION {"citationItems":[{"id":"ITEM-1","itemData":{"DOI":"10.1093/jxb/10.2.290","ISSN":"0022-0957","author":[{"dropping-particle":"","family":"Richards","given":"F. J.","non-dropping-particle":"","parse-names":false,"suffix":""}],"container-title":"Journal of Experimental Botany","id":"ITEM-1","issue":"2","issued":{"date-parts":[["1959"]]},"note":"the main equation here is:\ndW/dt = KW((A/W)^(1-m)-1)/(1-m)\nto change it to the equation Curveball works with:\nrN(1-(N/K)^nu)\nyou these substitutions:\nW=N\nm=nu+1\nA=K\nr=k/nu","page":"290-301","title":"A Flexible Growth Function for Empirical Use","type":"article-journal","volume":"10"},"uris":["http://www.mendeley.com/documents/?uuid=670b32bc-a345-4abf-bcea-0172a7cce2b9"]}],"mendeley":{"formattedCitation":"(40)","plainTextFormattedCitation":"(40)","previouslyFormattedCitation":"(40)"},"properties":{"noteIndex":0},"schema":"https://github.com/citation-style-language/schema/raw/master/csl-citation.json"}</w:instrText>
      </w:r>
      <w:r w:rsidRPr="0025589C">
        <w:fldChar w:fldCharType="separate"/>
      </w:r>
      <w:r w:rsidR="0075268D" w:rsidRPr="0075268D">
        <w:rPr>
          <w:noProof/>
        </w:rPr>
        <w:t>(40)</w:t>
      </w:r>
      <w:r w:rsidRPr="0025589C">
        <w:fldChar w:fldCharType="end"/>
      </w:r>
      <w:r w:rsidRPr="0025589C">
        <w:t xml:space="preserve">, also called the </w:t>
      </w:r>
      <m:oMath>
        <m:r>
          <w:rPr>
            <w:rFonts w:ascii="Cambria Math" w:hAnsi="Cambria Math"/>
          </w:rPr>
          <m:t>θ</m:t>
        </m:r>
      </m:oMath>
      <w:r w:rsidRPr="0025589C">
        <w:t>-logistic model</w:t>
      </w:r>
      <w:r w:rsidR="00FB039B" w:rsidRPr="0025589C">
        <w:t xml:space="preserve"> </w:t>
      </w:r>
      <w:r w:rsidRPr="0025589C">
        <w:fldChar w:fldCharType="begin" w:fldLock="1"/>
      </w:r>
      <w:r w:rsidR="00667056">
        <w:instrText>ADDIN CSL_CITATION {"citationItems":[{"id":"ITEM-1","itemData":{"DOI":"10.1073/pnas.70.12.3590","ISSN":"0027-8424","PMID":"4519647","abstract":"Very precise data on the dynamics of a competitive system of two species of Drosophila have been obtained. By a curvilinear regression approach, analytical models of competition have been fitted. By statistical and biological criteria of simplicity, reality, generality, and accuracy, the best of these models has been chosen. This model represents an extension of the Lotka-Volterra model of competition; it adds a fourth parameter that controls the degree of nonlinearity in intraspecific growth regulation. It represents a similar extension of the logistic model of population growth.","author":[{"dropping-particle":"","family":"Gilpin","given":"Michael E.","non-dropping-particle":"","parse-names":false,"suffix":""},{"dropping-particle":"","family":"Ayala","given":"Fransisco J.","non-dropping-particle":"","parse-names":false,"suffix":""}],"container-title":"Proceedings of the National Academy of Sciences","id":"ITEM-1","issue":"12 Pt 1-2","issued":{"date-parts":[["1973"]]},"page":"3590-3593","title":"Global Models of Growth and Competition","type":"article-journal","volume":"70"},"uris":["http://www.mendeley.com/documents/?uuid=a01241e5-fa46-4c04-b702-57b2517c3e1b"]}],"mendeley":{"formattedCitation":"(42)","plainTextFormattedCitation":"(42)","previouslyFormattedCitation":"(42)"},"properties":{"noteIndex":0},"schema":"https://github.com/citation-style-language/schema/raw/master/csl-citation.json"}</w:instrText>
      </w:r>
      <w:r w:rsidRPr="0025589C">
        <w:fldChar w:fldCharType="separate"/>
      </w:r>
      <w:r w:rsidR="0075268D" w:rsidRPr="0075268D">
        <w:rPr>
          <w:noProof/>
        </w:rPr>
        <w:t>(42)</w:t>
      </w:r>
      <w:r w:rsidRPr="0025589C">
        <w:fldChar w:fldCharType="end"/>
      </w:r>
      <w:r w:rsidRPr="0025589C">
        <w:t xml:space="preserve">, or the generalized logistic model. This form of the model is useful in cases where there is no observed lag phase: either because the population adjusts very rapidly or because it </w:t>
      </w:r>
      <w:r w:rsidR="00E541DF">
        <w:t>was</w:t>
      </w:r>
      <w:r w:rsidRPr="0025589C">
        <w:t xml:space="preserve"> already adjusted prior to the growth experiment, </w:t>
      </w:r>
      <w:r w:rsidR="005573D2" w:rsidRPr="0025589C">
        <w:t>possibly</w:t>
      </w:r>
      <w:r w:rsidRPr="0025589C">
        <w:t xml:space="preserve"> by </w:t>
      </w:r>
      <w:r w:rsidR="005573D2" w:rsidRPr="0025589C">
        <w:t>pre-growing</w:t>
      </w:r>
      <w:r w:rsidRPr="0025589C">
        <w:t xml:space="preserve"> it in fresh media before the</w:t>
      </w:r>
      <w:r w:rsidR="005573D2" w:rsidRPr="0025589C">
        <w:t xml:space="preserve"> beginning of the</w:t>
      </w:r>
      <w:r w:rsidRPr="0025589C">
        <w:t xml:space="preserve"> experiment. The last form is the standard logistic model, in which </w:t>
      </w:r>
      <m:oMath>
        <m:r>
          <w:rPr>
            <w:rFonts w:ascii="Cambria Math" w:hAnsi="Cambria Math"/>
          </w:rPr>
          <m:t>ν=1</m:t>
        </m:r>
      </m:oMath>
      <w:r w:rsidRPr="0025589C">
        <w:t xml:space="preserve"> and </w:t>
      </w:r>
      <m:oMath>
        <m:f>
          <m:fPr>
            <m:type m:val="lin"/>
            <m:ctrlPr>
              <w:rPr>
                <w:rFonts w:ascii="Cambria Math" w:hAnsi="Cambria Math"/>
                <w:i/>
              </w:rPr>
            </m:ctrlPr>
          </m:fPr>
          <m:num>
            <m:r>
              <w:rPr>
                <w:rFonts w:ascii="Cambria Math" w:hAnsi="Cambria Math"/>
              </w:rPr>
              <m:t>1</m:t>
            </m:r>
          </m:num>
          <m:den>
            <m:r>
              <w:rPr>
                <w:rFonts w:ascii="Cambria Math" w:hAnsi="Cambria Math"/>
              </w:rPr>
              <m:t>m</m:t>
            </m:r>
          </m:den>
        </m:f>
        <m:r>
          <w:rPr>
            <w:rFonts w:ascii="Cambria Math" w:hAnsi="Cambria Math"/>
          </w:rPr>
          <m:t>=0</m:t>
        </m:r>
      </m:oMath>
      <w:r w:rsidRPr="0025589C">
        <w:t>.</w:t>
      </w:r>
    </w:p>
    <w:p w14:paraId="6727C09C" w14:textId="5FAE2BD4" w:rsidR="007A7F01" w:rsidRPr="0025589C" w:rsidRDefault="00937370" w:rsidP="00C34C28">
      <w:pPr>
        <w:pStyle w:val="Heading2"/>
        <w:spacing w:line="360" w:lineRule="auto"/>
        <w:ind w:firstLine="284"/>
      </w:pPr>
      <w:bookmarkStart w:id="731" w:name="_Ref439853477"/>
      <w:r w:rsidRPr="0025589C">
        <w:t>Appendix</w:t>
      </w:r>
      <w:r w:rsidR="00BD6542" w:rsidRPr="0025589C">
        <w:t xml:space="preserve"> </w:t>
      </w:r>
      <w:r w:rsidR="00750BAE" w:rsidRPr="0025589C">
        <w:t>2</w:t>
      </w:r>
      <w:r w:rsidR="0095414A">
        <w:t xml:space="preserve">: </w:t>
      </w:r>
      <w:r w:rsidR="007A7F01" w:rsidRPr="0025589C">
        <w:t>Mixed culture model</w:t>
      </w:r>
      <w:bookmarkEnd w:id="731"/>
    </w:p>
    <w:p w14:paraId="7B1508AB" w14:textId="17FD6E80" w:rsidR="007A7F01" w:rsidRPr="0025589C" w:rsidRDefault="007A7F01" w:rsidP="00C34C28">
      <w:r w:rsidRPr="0025589C">
        <w:t>We consider the case in which two species or strains grow in the same culture, competing for a single limiting resource, similarly to eq. A</w:t>
      </w:r>
      <w:r w:rsidR="00ED69AB" w:rsidRPr="0025589C">
        <w:t>1</w:t>
      </w:r>
      <w:r w:rsidRPr="0025589C">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51"/>
        <w:gridCol w:w="5103"/>
        <w:gridCol w:w="1468"/>
      </w:tblGrid>
      <w:tr w:rsidR="007A7F01" w:rsidRPr="0025589C" w14:paraId="2EB7F3CE" w14:textId="77777777" w:rsidTr="00B57EC6">
        <w:tc>
          <w:tcPr>
            <w:tcW w:w="1951" w:type="dxa"/>
            <w:vAlign w:val="center"/>
          </w:tcPr>
          <w:p w14:paraId="70FA8CD1" w14:textId="77777777" w:rsidR="007A7F01" w:rsidRPr="0025589C" w:rsidRDefault="007A7F01" w:rsidP="00C34C28">
            <w:pPr>
              <w:jc w:val="right"/>
              <w:rPr>
                <w:i/>
                <w:iCs/>
              </w:rPr>
            </w:pPr>
          </w:p>
        </w:tc>
        <w:tc>
          <w:tcPr>
            <w:tcW w:w="5103" w:type="dxa"/>
            <w:vAlign w:val="center"/>
          </w:tcPr>
          <w:p w14:paraId="56F92223" w14:textId="77777777" w:rsidR="007A7F01" w:rsidRPr="0025589C" w:rsidRDefault="00B5596A" w:rsidP="00C34C28">
            <w:pPr>
              <w:jc w:val="center"/>
              <w:rPr>
                <w:i/>
                <w:iCs/>
              </w:rPr>
            </w:pPr>
            <m:oMathPara>
              <m:oMathParaPr>
                <m:jc m:val="center"/>
              </m:oMathParaPr>
              <m:oMath>
                <m:d>
                  <m:dPr>
                    <m:begChr m:val="{"/>
                    <m:endChr m:val=""/>
                    <m:ctrlPr>
                      <w:rPr>
                        <w:rFonts w:ascii="Cambria Math" w:hAnsi="Cambria Math"/>
                        <w:i/>
                        <w:iCs/>
                      </w:rPr>
                    </m:ctrlPr>
                  </m:dPr>
                  <m:e>
                    <m:eqArr>
                      <m:eqArrPr>
                        <m:ctrlPr>
                          <w:rPr>
                            <w:rFonts w:ascii="Cambria Math" w:hAnsi="Cambria Math"/>
                            <w:i/>
                            <w:iCs/>
                          </w:rPr>
                        </m:ctrlPr>
                      </m:eqArrPr>
                      <m:e>
                        <m:f>
                          <m:fPr>
                            <m:ctrlPr>
                              <w:rPr>
                                <w:rFonts w:ascii="Cambria Math" w:hAnsi="Cambria Math"/>
                                <w:i/>
                                <w:iCs/>
                              </w:rPr>
                            </m:ctrlPr>
                          </m:fPr>
                          <m:num>
                            <m:r>
                              <w:rPr>
                                <w:rFonts w:ascii="Cambria Math" w:hAnsi="Cambria Math"/>
                              </w:rPr>
                              <m:t>dR</m:t>
                            </m:r>
                          </m:num>
                          <m:den>
                            <m:r>
                              <w:rPr>
                                <w:rFonts w:ascii="Cambria Math" w:hAnsi="Cambria Math"/>
                              </w:rPr>
                              <m:t>dt</m:t>
                            </m:r>
                          </m:den>
                        </m:f>
                        <m:r>
                          <w:rPr>
                            <w:rFonts w:ascii="Cambria Math" w:hAnsi="Cambria Math"/>
                          </w:rPr>
                          <m:t>=</m:t>
                        </m:r>
                        <m:r>
                          <w:rPr>
                            <w:rFonts w:ascii="Helvetica" w:eastAsia="Helvetica" w:hAnsi="Helvetica" w:cs="Helvetica"/>
                          </w:rPr>
                          <m:t>-</m:t>
                        </m:r>
                        <m:sSub>
                          <m:sSubPr>
                            <m:ctrlPr>
                              <w:rPr>
                                <w:rFonts w:ascii="Cambria Math" w:hAnsi="Cambria Math"/>
                                <w:i/>
                                <w:iCs/>
                              </w:rPr>
                            </m:ctrlPr>
                          </m:sSubPr>
                          <m:e>
                            <m:r>
                              <w:rPr>
                                <w:rFonts w:ascii="MS Mincho" w:eastAsia="MS Mincho" w:hAnsi="MS Mincho" w:cs="MS Mincho"/>
                              </w:rPr>
                              <m:t>h</m:t>
                            </m:r>
                          </m:e>
                          <m:sub>
                            <m:r>
                              <w:rPr>
                                <w:rFonts w:ascii="Cambria Math" w:hAnsi="Cambria Math"/>
                              </w:rPr>
                              <m:t>1</m:t>
                            </m:r>
                          </m:sub>
                        </m:sSub>
                        <m:r>
                          <w:rPr>
                            <w:rFonts w:ascii="Cambria Math" w:hAnsi="Cambria Math"/>
                          </w:rPr>
                          <m:t>R</m:t>
                        </m:r>
                        <m:sSubSup>
                          <m:sSubSupPr>
                            <m:ctrlPr>
                              <w:rPr>
                                <w:rFonts w:ascii="Cambria Math" w:hAnsi="Cambria Math"/>
                                <w:i/>
                              </w:rPr>
                            </m:ctrlPr>
                          </m:sSubSupPr>
                          <m:e>
                            <m:r>
                              <w:rPr>
                                <w:rFonts w:ascii="Cambria Math" w:hAnsi="Cambria Math"/>
                              </w:rPr>
                              <m:t>N</m:t>
                            </m:r>
                          </m:e>
                          <m:sub>
                            <m:r>
                              <w:rPr>
                                <w:rFonts w:ascii="Cambria Math" w:hAnsi="Cambria Math"/>
                              </w:rPr>
                              <m:t>1</m:t>
                            </m:r>
                          </m:sub>
                          <m:sup>
                            <m:sSub>
                              <m:sSubPr>
                                <m:ctrlPr>
                                  <w:rPr>
                                    <w:rFonts w:ascii="Cambria Math" w:hAnsi="Cambria Math"/>
                                    <w:i/>
                                  </w:rPr>
                                </m:ctrlPr>
                              </m:sSubPr>
                              <m:e>
                                <m:r>
                                  <w:rPr>
                                    <w:rFonts w:ascii="Cambria Math" w:hAnsi="Cambria Math"/>
                                  </w:rPr>
                                  <m:t>ν</m:t>
                                </m:r>
                              </m:e>
                              <m:sub>
                                <m:r>
                                  <w:rPr>
                                    <w:rFonts w:ascii="Cambria Math" w:hAnsi="Cambria Math"/>
                                  </w:rPr>
                                  <m:t>1</m:t>
                                </m:r>
                              </m:sub>
                            </m:sSub>
                          </m:sup>
                        </m:sSubSup>
                        <m:r>
                          <w:rPr>
                            <w:rFonts w:ascii="Helvetica" w:eastAsia="Helvetica" w:hAnsi="Helvetica" w:cs="Helvetica"/>
                          </w:rPr>
                          <m:t>-</m:t>
                        </m:r>
                        <m:sSub>
                          <m:sSubPr>
                            <m:ctrlPr>
                              <w:rPr>
                                <w:rFonts w:ascii="Cambria Math" w:hAnsi="Cambria Math"/>
                                <w:i/>
                                <w:iCs/>
                              </w:rPr>
                            </m:ctrlPr>
                          </m:sSubPr>
                          <m:e>
                            <m:r>
                              <w:rPr>
                                <w:rFonts w:ascii="MS Mincho" w:eastAsia="MS Mincho" w:hAnsi="MS Mincho" w:cs="MS Mincho"/>
                              </w:rPr>
                              <m:t>h</m:t>
                            </m:r>
                          </m:e>
                          <m:sub>
                            <m:r>
                              <w:rPr>
                                <w:rFonts w:ascii="Cambria Math" w:hAnsi="Cambria Math"/>
                              </w:rPr>
                              <m:t>2</m:t>
                            </m:r>
                          </m:sub>
                        </m:sSub>
                        <m:r>
                          <w:rPr>
                            <w:rFonts w:ascii="Cambria Math" w:hAnsi="Cambria Math"/>
                          </w:rPr>
                          <m:t>R</m:t>
                        </m:r>
                        <m:sSubSup>
                          <m:sSubSupPr>
                            <m:ctrlPr>
                              <w:rPr>
                                <w:rFonts w:ascii="Cambria Math" w:hAnsi="Cambria Math"/>
                                <w:i/>
                              </w:rPr>
                            </m:ctrlPr>
                          </m:sSubSupPr>
                          <m:e>
                            <m:r>
                              <w:rPr>
                                <w:rFonts w:ascii="Cambria Math" w:hAnsi="Cambria Math"/>
                              </w:rPr>
                              <m:t>N</m:t>
                            </m:r>
                          </m:e>
                          <m:sub>
                            <m:r>
                              <w:rPr>
                                <w:rFonts w:ascii="Cambria Math" w:hAnsi="Cambria Math"/>
                              </w:rPr>
                              <m:t>2</m:t>
                            </m:r>
                          </m:sub>
                          <m:sup>
                            <m:sSub>
                              <m:sSubPr>
                                <m:ctrlPr>
                                  <w:rPr>
                                    <w:rFonts w:ascii="Cambria Math" w:hAnsi="Cambria Math"/>
                                    <w:i/>
                                  </w:rPr>
                                </m:ctrlPr>
                              </m:sSubPr>
                              <m:e>
                                <m:r>
                                  <w:rPr>
                                    <w:rFonts w:ascii="Cambria Math" w:hAnsi="Cambria Math"/>
                                  </w:rPr>
                                  <m:t>ν</m:t>
                                </m:r>
                              </m:e>
                              <m:sub>
                                <m:r>
                                  <w:rPr>
                                    <w:rFonts w:ascii="Cambria Math" w:hAnsi="Cambria Math"/>
                                  </w:rPr>
                                  <m:t>2</m:t>
                                </m:r>
                              </m:sub>
                            </m:sSub>
                          </m:sup>
                        </m:sSubSup>
                        <m:r>
                          <w:rPr>
                            <w:rFonts w:ascii="Cambria Math" w:hAnsi="Cambria Math"/>
                          </w:rPr>
                          <m:t xml:space="preserve"> </m:t>
                        </m:r>
                      </m:e>
                      <m:e>
                        <m:f>
                          <m:fPr>
                            <m:ctrlPr>
                              <w:rPr>
                                <w:rFonts w:ascii="Cambria Math" w:hAnsi="Cambria Math"/>
                                <w:i/>
                                <w:iCs/>
                              </w:rPr>
                            </m:ctrlPr>
                          </m:fPr>
                          <m:num>
                            <m:r>
                              <w:rPr>
                                <w:rFonts w:ascii="Cambria Math" w:hAnsi="Cambria Math"/>
                              </w:rPr>
                              <m:t>d</m:t>
                            </m:r>
                            <m:sSub>
                              <m:sSubPr>
                                <m:ctrlPr>
                                  <w:rPr>
                                    <w:rFonts w:ascii="Cambria Math" w:hAnsi="Cambria Math"/>
                                    <w:i/>
                                    <w:iCs/>
                                  </w:rPr>
                                </m:ctrlPr>
                              </m:sSubPr>
                              <m:e>
                                <m:r>
                                  <w:rPr>
                                    <w:rFonts w:ascii="Cambria Math" w:hAnsi="Cambria Math"/>
                                  </w:rPr>
                                  <m:t>N</m:t>
                                </m:r>
                              </m:e>
                              <m:sub>
                                <m:r>
                                  <w:rPr>
                                    <w:rFonts w:ascii="Cambria Math" w:hAnsi="Cambria Math"/>
                                  </w:rPr>
                                  <m:t>1</m:t>
                                </m:r>
                              </m:sub>
                            </m:sSub>
                          </m:num>
                          <m:den>
                            <m:r>
                              <w:rPr>
                                <w:rFonts w:ascii="Cambria Math" w:hAnsi="Cambria Math"/>
                              </w:rPr>
                              <m:t>dt</m:t>
                            </m:r>
                          </m:den>
                        </m:f>
                        <m:r>
                          <w:rPr>
                            <w:rFonts w:ascii="Cambria Math" w:hAnsi="Cambria Math"/>
                          </w:rPr>
                          <m:t>=</m:t>
                        </m:r>
                        <m:sSub>
                          <m:sSubPr>
                            <m:ctrlPr>
                              <w:rPr>
                                <w:rFonts w:ascii="Cambria Math" w:hAnsi="Cambria Math"/>
                                <w:i/>
                                <w:iCs/>
                              </w:rPr>
                            </m:ctrlPr>
                          </m:sSubPr>
                          <m:e>
                            <m:r>
                              <w:rPr>
                                <w:rFonts w:ascii="Cambria Math" w:hAnsi="Cambria Math"/>
                              </w:rPr>
                              <m:t>ϵ</m:t>
                            </m:r>
                          </m:e>
                          <m:sub>
                            <m:r>
                              <w:rPr>
                                <w:rFonts w:ascii="Cambria Math" w:hAnsi="Cambria Math"/>
                              </w:rPr>
                              <m:t>1</m:t>
                            </m:r>
                          </m:sub>
                        </m:sSub>
                        <m:sSub>
                          <m:sSubPr>
                            <m:ctrlPr>
                              <w:rPr>
                                <w:rFonts w:ascii="Cambria Math" w:hAnsi="Cambria Math"/>
                                <w:i/>
                                <w:iCs/>
                              </w:rPr>
                            </m:ctrlPr>
                          </m:sSubPr>
                          <m:e>
                            <m:r>
                              <w:rPr>
                                <w:rFonts w:ascii="MS Mincho" w:eastAsia="MS Mincho" w:hAnsi="MS Mincho" w:cs="MS Mincho"/>
                              </w:rPr>
                              <m:t>h</m:t>
                            </m:r>
                          </m:e>
                          <m:sub>
                            <m:r>
                              <w:rPr>
                                <w:rFonts w:ascii="Cambria Math" w:hAnsi="Cambria Math"/>
                              </w:rPr>
                              <m:t>1</m:t>
                            </m:r>
                          </m:sub>
                        </m:sSub>
                        <m:r>
                          <w:rPr>
                            <w:rFonts w:ascii="Cambria Math" w:hAnsi="Cambria Math"/>
                          </w:rPr>
                          <m:t>R</m:t>
                        </m:r>
                        <m:sSub>
                          <m:sSubPr>
                            <m:ctrlPr>
                              <w:rPr>
                                <w:rFonts w:ascii="Cambria Math" w:hAnsi="Cambria Math"/>
                                <w:i/>
                                <w:iCs/>
                              </w:rPr>
                            </m:ctrlPr>
                          </m:sSubPr>
                          <m:e>
                            <m:r>
                              <w:rPr>
                                <w:rFonts w:ascii="Cambria Math" w:hAnsi="Cambria Math"/>
                              </w:rPr>
                              <m:t>N</m:t>
                            </m:r>
                          </m:e>
                          <m:sub>
                            <m:r>
                              <w:rPr>
                                <w:rFonts w:ascii="Cambria Math" w:hAnsi="Cambria Math"/>
                              </w:rPr>
                              <m:t>1</m:t>
                            </m:r>
                          </m:sub>
                        </m:sSub>
                        <m:r>
                          <w:rPr>
                            <w:rFonts w:ascii="Cambria Math" w:hAnsi="Cambria Math"/>
                          </w:rPr>
                          <m:t xml:space="preserve">                 </m:t>
                        </m:r>
                        <m:ctrlPr>
                          <w:rPr>
                            <w:rFonts w:ascii="Cambria Math" w:eastAsia="Cambria Math" w:hAnsi="Cambria Math"/>
                            <w:i/>
                            <w:iCs/>
                          </w:rPr>
                        </m:ctrlPr>
                      </m:e>
                      <m:e>
                        <m:f>
                          <m:fPr>
                            <m:ctrlPr>
                              <w:rPr>
                                <w:rFonts w:ascii="Cambria Math" w:hAnsi="Cambria Math"/>
                                <w:i/>
                                <w:iCs/>
                              </w:rPr>
                            </m:ctrlPr>
                          </m:fPr>
                          <m:num>
                            <m:r>
                              <w:rPr>
                                <w:rFonts w:ascii="Cambria Math" w:hAnsi="Cambria Math"/>
                              </w:rPr>
                              <m:t>d</m:t>
                            </m:r>
                            <m:sSub>
                              <m:sSubPr>
                                <m:ctrlPr>
                                  <w:rPr>
                                    <w:rFonts w:ascii="Cambria Math" w:hAnsi="Cambria Math"/>
                                    <w:i/>
                                    <w:iCs/>
                                  </w:rPr>
                                </m:ctrlPr>
                              </m:sSubPr>
                              <m:e>
                                <m:r>
                                  <w:rPr>
                                    <w:rFonts w:ascii="Cambria Math" w:hAnsi="Cambria Math"/>
                                  </w:rPr>
                                  <m:t>N</m:t>
                                </m:r>
                              </m:e>
                              <m:sub>
                                <m:r>
                                  <w:rPr>
                                    <w:rFonts w:ascii="Cambria Math" w:hAnsi="Cambria Math"/>
                                  </w:rPr>
                                  <m:t>2</m:t>
                                </m:r>
                              </m:sub>
                            </m:sSub>
                          </m:num>
                          <m:den>
                            <m:r>
                              <w:rPr>
                                <w:rFonts w:ascii="Cambria Math" w:hAnsi="Cambria Math"/>
                              </w:rPr>
                              <m:t>dt</m:t>
                            </m:r>
                          </m:den>
                        </m:f>
                        <m:r>
                          <w:rPr>
                            <w:rFonts w:ascii="Cambria Math" w:hAnsi="Cambria Math"/>
                          </w:rPr>
                          <m:t>=</m:t>
                        </m:r>
                        <m:sSub>
                          <m:sSubPr>
                            <m:ctrlPr>
                              <w:rPr>
                                <w:rFonts w:ascii="Cambria Math" w:hAnsi="Cambria Math"/>
                                <w:i/>
                                <w:iCs/>
                              </w:rPr>
                            </m:ctrlPr>
                          </m:sSubPr>
                          <m:e>
                            <m:r>
                              <w:rPr>
                                <w:rFonts w:ascii="Cambria Math" w:hAnsi="Cambria Math"/>
                              </w:rPr>
                              <m:t>ϵ</m:t>
                            </m:r>
                          </m:e>
                          <m:sub>
                            <m:r>
                              <w:rPr>
                                <w:rFonts w:ascii="Cambria Math" w:hAnsi="Cambria Math"/>
                              </w:rPr>
                              <m:t>2</m:t>
                            </m:r>
                          </m:sub>
                        </m:sSub>
                        <m:sSub>
                          <m:sSubPr>
                            <m:ctrlPr>
                              <w:rPr>
                                <w:rFonts w:ascii="Cambria Math" w:hAnsi="Cambria Math"/>
                                <w:i/>
                                <w:iCs/>
                              </w:rPr>
                            </m:ctrlPr>
                          </m:sSubPr>
                          <m:e>
                            <m:r>
                              <w:rPr>
                                <w:rFonts w:ascii="MS Mincho" w:eastAsia="MS Mincho" w:hAnsi="MS Mincho" w:cs="MS Mincho"/>
                              </w:rPr>
                              <m:t>h</m:t>
                            </m:r>
                          </m:e>
                          <m:sub>
                            <m:r>
                              <w:rPr>
                                <w:rFonts w:ascii="Cambria Math" w:hAnsi="Cambria Math"/>
                              </w:rPr>
                              <m:t>2</m:t>
                            </m:r>
                          </m:sub>
                        </m:sSub>
                        <m:r>
                          <w:rPr>
                            <w:rFonts w:ascii="Cambria Math" w:hAnsi="Cambria Math"/>
                          </w:rPr>
                          <m:t>R</m:t>
                        </m:r>
                        <m:sSub>
                          <m:sSubPr>
                            <m:ctrlPr>
                              <w:rPr>
                                <w:rFonts w:ascii="Cambria Math" w:hAnsi="Cambria Math"/>
                                <w:i/>
                                <w:iCs/>
                              </w:rPr>
                            </m:ctrlPr>
                          </m:sSubPr>
                          <m:e>
                            <m:r>
                              <w:rPr>
                                <w:rFonts w:ascii="Cambria Math" w:hAnsi="Cambria Math"/>
                              </w:rPr>
                              <m:t>N</m:t>
                            </m:r>
                          </m:e>
                          <m:sub>
                            <m:r>
                              <w:rPr>
                                <w:rFonts w:ascii="Cambria Math" w:hAnsi="Cambria Math"/>
                              </w:rPr>
                              <m:t>2</m:t>
                            </m:r>
                          </m:sub>
                        </m:sSub>
                        <m:r>
                          <w:rPr>
                            <w:rFonts w:ascii="Cambria Math" w:hAnsi="Cambria Math"/>
                          </w:rPr>
                          <m:t xml:space="preserve">                 </m:t>
                        </m:r>
                      </m:e>
                    </m:eqArr>
                  </m:e>
                </m:d>
              </m:oMath>
            </m:oMathPara>
          </w:p>
        </w:tc>
        <w:tc>
          <w:tcPr>
            <w:tcW w:w="1468" w:type="dxa"/>
            <w:vAlign w:val="center"/>
          </w:tcPr>
          <w:p w14:paraId="2E9F8E6E" w14:textId="6A30A4CF" w:rsidR="007A7F01" w:rsidRPr="0025589C" w:rsidRDefault="007E41E1" w:rsidP="00C34C28">
            <w:pPr>
              <w:jc w:val="right"/>
            </w:pPr>
            <w:r>
              <w:t>(</w:t>
            </w:r>
            <w:r w:rsidR="007A7F01" w:rsidRPr="0025589C">
              <w:t>B1a</w:t>
            </w:r>
            <w:r>
              <w:t>)</w:t>
            </w:r>
          </w:p>
          <w:p w14:paraId="3A27D326" w14:textId="373339E0" w:rsidR="007A7F01" w:rsidRPr="0025589C" w:rsidRDefault="007E41E1" w:rsidP="00C34C28">
            <w:pPr>
              <w:jc w:val="right"/>
            </w:pPr>
            <w:r>
              <w:t>(B1b)</w:t>
            </w:r>
          </w:p>
          <w:p w14:paraId="24DC33B2" w14:textId="01B975C6" w:rsidR="007A7F01" w:rsidRPr="0025589C" w:rsidRDefault="007E41E1" w:rsidP="00C34C28">
            <w:pPr>
              <w:jc w:val="right"/>
              <w:rPr>
                <w:i/>
                <w:iCs/>
              </w:rPr>
            </w:pPr>
            <w:r>
              <w:t>(</w:t>
            </w:r>
            <w:r w:rsidR="007A7F01" w:rsidRPr="0025589C">
              <w:t>B1c</w:t>
            </w:r>
            <w:r>
              <w:t>)</w:t>
            </w:r>
          </w:p>
        </w:tc>
      </w:tr>
    </w:tbl>
    <w:p w14:paraId="6210EBE4" w14:textId="69448787" w:rsidR="007A7F01" w:rsidRPr="0025589C" w:rsidRDefault="007A7F01" w:rsidP="00C34C28">
      <w:r w:rsidRPr="0025589C">
        <w:t xml:space="preserve">We define </w:t>
      </w: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N</m:t>
            </m:r>
          </m:e>
          <m:sub>
            <m:r>
              <w:rPr>
                <w:rFonts w:ascii="Cambria Math" w:hAnsi="Cambria Math"/>
              </w:rPr>
              <m:t>i</m:t>
            </m:r>
          </m:sub>
          <m:sup>
            <m:sSub>
              <m:sSubPr>
                <m:ctrlPr>
                  <w:rPr>
                    <w:rFonts w:ascii="Cambria Math" w:hAnsi="Cambria Math"/>
                    <w:i/>
                  </w:rPr>
                </m:ctrlPr>
              </m:sSubPr>
              <m:e>
                <m:r>
                  <w:rPr>
                    <w:rFonts w:ascii="Cambria Math" w:hAnsi="Cambria Math"/>
                  </w:rPr>
                  <m:t>ν</m:t>
                </m:r>
              </m:e>
              <m:sub>
                <m:r>
                  <w:rPr>
                    <w:rFonts w:ascii="Cambria Math" w:hAnsi="Cambria Math"/>
                  </w:rPr>
                  <m:t>i</m:t>
                </m:r>
              </m:sub>
            </m:sSub>
          </m:sup>
        </m:sSubSup>
      </m:oMath>
      <w:r w:rsidRPr="0025589C">
        <w:t xml:space="preserve">, and </w:t>
      </w:r>
      <m:oMath>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ϵ</m:t>
            </m:r>
          </m:e>
          <m:sub>
            <m:r>
              <w:rPr>
                <w:rFonts w:ascii="Cambria Math" w:hAnsi="Cambria Math"/>
              </w:rPr>
              <m:t>i</m:t>
            </m:r>
          </m:sub>
        </m:sSub>
        <m:sSub>
          <m:sSubPr>
            <m:ctrlPr>
              <w:rPr>
                <w:rFonts w:ascii="Cambria Math" w:hAnsi="Cambria Math"/>
                <w:i/>
              </w:rPr>
            </m:ctrlPr>
          </m:sSubPr>
          <m:e>
            <m:r>
              <w:rPr>
                <w:rFonts w:ascii="Cambria Math" w:hAnsi="Cambria Math"/>
              </w:rPr>
              <m:t>ν</m:t>
            </m:r>
          </m:e>
          <m:sub>
            <m:r>
              <w:rPr>
                <w:rFonts w:ascii="Cambria Math" w:hAnsi="Cambria Math"/>
              </w:rPr>
              <m:t>i</m:t>
            </m:r>
          </m:sub>
        </m:sSub>
        <m:r>
          <w:rPr>
            <w:rFonts w:ascii="Cambria Math" w:hAnsi="Cambria Math"/>
          </w:rPr>
          <m:t>R+</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ϵ</m:t>
                </m:r>
              </m:e>
              <m:sub>
                <m:r>
                  <w:rPr>
                    <w:rFonts w:ascii="Cambria Math" w:hAnsi="Cambria Math"/>
                  </w:rPr>
                  <m:t>i</m:t>
                </m:r>
              </m:sub>
            </m:sSub>
            <m:sSub>
              <m:sSubPr>
                <m:ctrlPr>
                  <w:rPr>
                    <w:rFonts w:ascii="Cambria Math" w:hAnsi="Cambria Math"/>
                    <w:i/>
                  </w:rPr>
                </m:ctrlPr>
              </m:sSubPr>
              <m:e>
                <m:r>
                  <w:rPr>
                    <w:rFonts w:ascii="Cambria Math" w:hAnsi="Cambria Math"/>
                  </w:rPr>
                  <m:t>ν</m:t>
                </m:r>
              </m:e>
              <m:sub>
                <m:r>
                  <w:rPr>
                    <w:rFonts w:ascii="Cambria Math" w:hAnsi="Cambria Math"/>
                  </w:rPr>
                  <m:t>i</m:t>
                </m:r>
              </m:sub>
            </m:sSub>
          </m:num>
          <m:den>
            <m:sSub>
              <m:sSubPr>
                <m:ctrlPr>
                  <w:rPr>
                    <w:rFonts w:ascii="Cambria Math" w:hAnsi="Cambria Math"/>
                    <w:i/>
                  </w:rPr>
                </m:ctrlPr>
              </m:sSubPr>
              <m:e>
                <m:r>
                  <w:rPr>
                    <w:rFonts w:ascii="Cambria Math" w:hAnsi="Cambria Math"/>
                  </w:rPr>
                  <m:t>ϵ</m:t>
                </m:r>
              </m:e>
              <m:sub>
                <m:r>
                  <w:rPr>
                    <w:rFonts w:ascii="Cambria Math" w:hAnsi="Cambria Math"/>
                  </w:rPr>
                  <m:t>j</m:t>
                </m:r>
              </m:sub>
            </m:sSub>
            <m:sSub>
              <m:sSubPr>
                <m:ctrlPr>
                  <w:rPr>
                    <w:rFonts w:ascii="Cambria Math" w:hAnsi="Cambria Math"/>
                    <w:i/>
                  </w:rPr>
                </m:ctrlPr>
              </m:sSubPr>
              <m:e>
                <m:r>
                  <w:rPr>
                    <w:rFonts w:ascii="Cambria Math" w:hAnsi="Cambria Math"/>
                  </w:rPr>
                  <m:t>ν</m:t>
                </m:r>
              </m:e>
              <m:sub>
                <m:r>
                  <w:rPr>
                    <w:rFonts w:ascii="Cambria Math" w:hAnsi="Cambria Math"/>
                  </w:rPr>
                  <m:t>j</m:t>
                </m:r>
              </m:sub>
            </m:sSub>
          </m:den>
        </m:f>
        <m:sSub>
          <m:sSubPr>
            <m:ctrlPr>
              <w:rPr>
                <w:rFonts w:ascii="Cambria Math" w:hAnsi="Cambria Math"/>
                <w:i/>
              </w:rPr>
            </m:ctrlPr>
          </m:sSubPr>
          <m:e>
            <m:r>
              <w:rPr>
                <w:rFonts w:ascii="Cambria Math" w:hAnsi="Cambria Math"/>
              </w:rPr>
              <m:t>Y</m:t>
            </m:r>
          </m:e>
          <m:sub>
            <m:r>
              <w:rPr>
                <w:rFonts w:ascii="Cambria Math" w:hAnsi="Cambria Math"/>
              </w:rPr>
              <m:t>j</m:t>
            </m:r>
          </m:sub>
        </m:sSub>
      </m:oMath>
      <w:r w:rsidRPr="0025589C">
        <w:t xml:space="preserve"> (where </w:t>
      </w:r>
      <w:r w:rsidRPr="0025589C">
        <w:rPr>
          <w:i/>
          <w:iCs/>
        </w:rPr>
        <w:t>j</w:t>
      </w:r>
      <w:r w:rsidRPr="0025589C">
        <w:t xml:space="preserve"> is 1 when </w:t>
      </w:r>
      <w:proofErr w:type="spellStart"/>
      <w:r w:rsidRPr="0025589C">
        <w:rPr>
          <w:i/>
          <w:iCs/>
        </w:rPr>
        <w:t>i</w:t>
      </w:r>
      <w:proofErr w:type="spellEnd"/>
      <w:r w:rsidRPr="0025589C">
        <w:t xml:space="preserve"> is 2 and vice versa) </w:t>
      </w:r>
      <w:r w:rsidR="00E541DF">
        <w:t>and</w:t>
      </w:r>
      <w:r w:rsidRPr="0025589C">
        <w:t xml:space="preserve"> find that </w:t>
      </w:r>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dt</m:t>
            </m:r>
          </m:den>
        </m:f>
        <m:r>
          <w:rPr>
            <w:rFonts w:ascii="Calibri" w:eastAsia="Calibri" w:hAnsi="Calibri" w:cs="Calibri"/>
          </w:rPr>
          <m:t>≡</m:t>
        </m:r>
        <m:r>
          <w:rPr>
            <w:rFonts w:ascii="Helvetica" w:eastAsia="Helvetica" w:hAnsi="Helvetica" w:cs="Helvetica"/>
          </w:rPr>
          <m:t>0</m:t>
        </m:r>
      </m:oMath>
      <w:r w:rsidRPr="0025589C">
        <w:t xml:space="preserve"> and </w:t>
      </w:r>
      <m:oMath>
        <m:sSub>
          <m:sSubPr>
            <m:ctrlPr>
              <w:rPr>
                <w:rFonts w:ascii="Cambria Math" w:hAnsi="Cambria Math"/>
                <w:i/>
              </w:rPr>
            </m:ctrlPr>
          </m:sSubPr>
          <m:e>
            <m:r>
              <w:rPr>
                <w:rFonts w:ascii="Cambria Math" w:hAnsi="Cambria Math"/>
              </w:rPr>
              <m:t>M</m:t>
            </m:r>
          </m:e>
          <m:sub>
            <m:r>
              <w:rPr>
                <w:rFonts w:ascii="Cambria Math" w:hAnsi="Cambria Math"/>
              </w:rPr>
              <m:t>i</m:t>
            </m:r>
          </m:sub>
        </m:sSub>
      </m:oMath>
      <w:r w:rsidRPr="0025589C">
        <w:t xml:space="preserve"> is constant. We then substitute </w:t>
      </w:r>
      <m:oMath>
        <m:sSub>
          <m:sSubPr>
            <m:ctrlPr>
              <w:rPr>
                <w:rFonts w:ascii="Cambria Math" w:hAnsi="Cambria Math"/>
                <w:i/>
              </w:rPr>
            </m:ctrlPr>
          </m:sSubPr>
          <m:e>
            <m:r>
              <w:rPr>
                <w:rFonts w:ascii="Cambria Math" w:hAnsi="Cambria Math"/>
              </w:rPr>
              <m:t>ϵ</m:t>
            </m:r>
          </m:e>
          <m:sub>
            <m:r>
              <w:rPr>
                <w:rFonts w:ascii="Cambria Math" w:hAnsi="Cambria Math"/>
              </w:rPr>
              <m:t>i</m:t>
            </m:r>
          </m:sub>
        </m:sSub>
        <m:sSub>
          <m:sSubPr>
            <m:ctrlPr>
              <w:rPr>
                <w:rFonts w:ascii="Cambria Math" w:hAnsi="Cambria Math"/>
                <w:i/>
              </w:rPr>
            </m:ctrlPr>
          </m:sSubPr>
          <m:e>
            <m:r>
              <w:rPr>
                <w:rFonts w:ascii="Cambria Math" w:hAnsi="Cambria Math"/>
              </w:rPr>
              <m:t>ν</m:t>
            </m:r>
          </m:e>
          <m:sub>
            <m:r>
              <w:rPr>
                <w:rFonts w:ascii="Cambria Math" w:hAnsi="Cambria Math"/>
              </w:rPr>
              <m:t>i</m:t>
            </m:r>
          </m:sub>
        </m:sSub>
        <m:r>
          <w:rPr>
            <w:rFonts w:ascii="Cambria Math" w:hAnsi="Cambria Math"/>
          </w:rPr>
          <m:t>R=</m:t>
        </m:r>
        <m:sSub>
          <m:sSubPr>
            <m:ctrlPr>
              <w:rPr>
                <w:rFonts w:ascii="Cambria Math" w:hAnsi="Cambria Math"/>
                <w:i/>
              </w:rPr>
            </m:ctrlPr>
          </m:sSubPr>
          <m:e>
            <m:r>
              <w:rPr>
                <w:rFonts w:ascii="Cambria Math" w:hAnsi="Cambria Math"/>
              </w:rPr>
              <m:t>M</m:t>
            </m:r>
          </m:e>
          <m:sub>
            <m:r>
              <w:rPr>
                <w:rFonts w:ascii="Cambria Math" w:hAnsi="Cambria Math"/>
              </w:rPr>
              <m:t>i</m:t>
            </m:r>
          </m:sub>
        </m:sSub>
        <m:r>
          <w:rPr>
            <w:rFonts w:ascii="Helvetica" w:eastAsia="Helvetica" w:hAnsi="Helvetica" w:cs="Helvetica"/>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Helvetica" w:eastAsia="Helvetica" w:hAnsi="Helvetica" w:cs="Helvetica"/>
          </w:rPr>
          <m:t>-</m:t>
        </m:r>
        <m:f>
          <m:fPr>
            <m:ctrlPr>
              <w:rPr>
                <w:rFonts w:ascii="Cambria Math" w:hAnsi="Cambria Math"/>
                <w:i/>
              </w:rPr>
            </m:ctrlPr>
          </m:fPr>
          <m:num>
            <m:sSub>
              <m:sSubPr>
                <m:ctrlPr>
                  <w:rPr>
                    <w:rFonts w:ascii="Cambria Math" w:hAnsi="Cambria Math"/>
                    <w:i/>
                  </w:rPr>
                </m:ctrlPr>
              </m:sSubPr>
              <m:e>
                <m:r>
                  <w:rPr>
                    <w:rFonts w:ascii="Cambria Math" w:hAnsi="Cambria Math"/>
                  </w:rPr>
                  <m:t>ϵ</m:t>
                </m:r>
              </m:e>
              <m:sub>
                <m:r>
                  <w:rPr>
                    <w:rFonts w:ascii="Cambria Math" w:hAnsi="Cambria Math"/>
                  </w:rPr>
                  <m:t>i</m:t>
                </m:r>
              </m:sub>
            </m:sSub>
            <m:sSub>
              <m:sSubPr>
                <m:ctrlPr>
                  <w:rPr>
                    <w:rFonts w:ascii="Cambria Math" w:hAnsi="Cambria Math"/>
                    <w:i/>
                  </w:rPr>
                </m:ctrlPr>
              </m:sSubPr>
              <m:e>
                <m:r>
                  <w:rPr>
                    <w:rFonts w:ascii="Cambria Math" w:hAnsi="Cambria Math"/>
                  </w:rPr>
                  <m:t>ν</m:t>
                </m:r>
              </m:e>
              <m:sub>
                <m:r>
                  <w:rPr>
                    <w:rFonts w:ascii="Cambria Math" w:hAnsi="Cambria Math"/>
                  </w:rPr>
                  <m:t>i</m:t>
                </m:r>
              </m:sub>
            </m:sSub>
          </m:num>
          <m:den>
            <m:sSub>
              <m:sSubPr>
                <m:ctrlPr>
                  <w:rPr>
                    <w:rFonts w:ascii="Cambria Math" w:hAnsi="Cambria Math"/>
                    <w:i/>
                  </w:rPr>
                </m:ctrlPr>
              </m:sSubPr>
              <m:e>
                <m:r>
                  <w:rPr>
                    <w:rFonts w:ascii="Cambria Math" w:hAnsi="Cambria Math"/>
                  </w:rPr>
                  <m:t>ϵ</m:t>
                </m:r>
              </m:e>
              <m:sub>
                <m:r>
                  <w:rPr>
                    <w:rFonts w:ascii="Cambria Math" w:hAnsi="Cambria Math"/>
                  </w:rPr>
                  <m:t>j</m:t>
                </m:r>
              </m:sub>
            </m:sSub>
            <m:sSub>
              <m:sSubPr>
                <m:ctrlPr>
                  <w:rPr>
                    <w:rFonts w:ascii="Cambria Math" w:hAnsi="Cambria Math"/>
                    <w:i/>
                  </w:rPr>
                </m:ctrlPr>
              </m:sSubPr>
              <m:e>
                <m:r>
                  <w:rPr>
                    <w:rFonts w:ascii="Cambria Math" w:hAnsi="Cambria Math"/>
                  </w:rPr>
                  <m:t>ν</m:t>
                </m:r>
              </m:e>
              <m:sub>
                <m:r>
                  <w:rPr>
                    <w:rFonts w:ascii="Cambria Math" w:hAnsi="Cambria Math"/>
                  </w:rPr>
                  <m:t>j</m:t>
                </m:r>
              </m:sub>
            </m:sSub>
          </m:den>
        </m:f>
        <m:sSub>
          <m:sSubPr>
            <m:ctrlPr>
              <w:rPr>
                <w:rFonts w:ascii="Cambria Math" w:hAnsi="Cambria Math"/>
                <w:i/>
              </w:rPr>
            </m:ctrlPr>
          </m:sSubPr>
          <m:e>
            <m:r>
              <w:rPr>
                <w:rFonts w:ascii="Cambria Math" w:hAnsi="Cambria Math"/>
              </w:rPr>
              <m:t>Y</m:t>
            </m:r>
          </m:e>
          <m:sub>
            <m:r>
              <w:rPr>
                <w:rFonts w:ascii="Cambria Math" w:hAnsi="Cambria Math"/>
              </w:rPr>
              <m:t>j</m:t>
            </m:r>
          </m:sub>
        </m:sSub>
      </m:oMath>
      <w:r w:rsidRPr="0025589C">
        <w:t xml:space="preserve"> into the differential equations for </w:t>
      </w:r>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Y</m:t>
                </m:r>
              </m:e>
              <m:sub>
                <m:r>
                  <w:rPr>
                    <w:rFonts w:ascii="Cambria Math" w:hAnsi="Cambria Math"/>
                  </w:rPr>
                  <m:t>i</m:t>
                </m:r>
              </m:sub>
            </m:sSub>
          </m:num>
          <m:den>
            <m:r>
              <w:rPr>
                <w:rFonts w:ascii="Cambria Math" w:hAnsi="Cambria Math"/>
              </w:rPr>
              <m:t>dt</m:t>
            </m:r>
          </m:den>
        </m:f>
      </m:oMath>
      <w:r w:rsidRPr="0025589C">
        <w:t xml:space="preserve">. Denoting </w:t>
      </w:r>
      <m:oMath>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M</m:t>
            </m:r>
          </m:e>
          <m:sub>
            <m:r>
              <w:rPr>
                <w:rFonts w:ascii="Cambria Math" w:hAnsi="Cambria Math"/>
              </w:rPr>
              <m:t>i</m:t>
            </m:r>
          </m:sub>
          <m:sup>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ν</m:t>
                    </m:r>
                  </m:e>
                  <m:sub>
                    <m:r>
                      <w:rPr>
                        <w:rFonts w:ascii="Cambria Math" w:hAnsi="Cambria Math"/>
                      </w:rPr>
                      <m:t>i</m:t>
                    </m:r>
                  </m:sub>
                </m:sSub>
              </m:den>
            </m:f>
          </m:sup>
        </m:sSubSup>
        <m:r>
          <w:rPr>
            <w:rFonts w:ascii="Cambria Math" w:hAnsi="Cambria Math"/>
          </w:rPr>
          <m:t xml:space="preserve"> </m:t>
        </m:r>
      </m:oMath>
      <w:r w:rsidRPr="0025589C">
        <w:t xml:space="preserve"> and </w:t>
      </w:r>
      <m:oMath>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MS Mincho" w:eastAsia="MS Mincho" w:hAnsi="MS Mincho" w:cs="MS Mincho"/>
                  </w:rPr>
                  <m:t>h</m:t>
                </m:r>
              </m:e>
              <m:sub>
                <m:r>
                  <w:rPr>
                    <w:rFonts w:ascii="Cambria Math" w:hAnsi="Cambria Math"/>
                  </w:rPr>
                  <m:t>i</m:t>
                </m:r>
              </m:sub>
            </m:sSub>
          </m:num>
          <m:den>
            <m:sSub>
              <m:sSubPr>
                <m:ctrlPr>
                  <w:rPr>
                    <w:rFonts w:ascii="Cambria Math" w:hAnsi="Cambria Math"/>
                    <w:i/>
                  </w:rPr>
                </m:ctrlPr>
              </m:sSubPr>
              <m:e>
                <m:r>
                  <w:rPr>
                    <w:rFonts w:ascii="Cambria Math" w:hAnsi="Cambria Math"/>
                  </w:rPr>
                  <m:t>ν</m:t>
                </m:r>
              </m:e>
              <m:sub>
                <m:r>
                  <w:rPr>
                    <w:rFonts w:ascii="Cambria Math" w:hAnsi="Cambria Math"/>
                  </w:rPr>
                  <m:t>i</m:t>
                </m:r>
              </m:sub>
            </m:sSub>
          </m:den>
        </m:f>
        <m:sSubSup>
          <m:sSubSupPr>
            <m:ctrlPr>
              <w:rPr>
                <w:rFonts w:ascii="Cambria Math" w:hAnsi="Cambria Math"/>
                <w:i/>
              </w:rPr>
            </m:ctrlPr>
          </m:sSubSupPr>
          <m:e>
            <m:r>
              <w:rPr>
                <w:rFonts w:ascii="Cambria Math" w:hAnsi="Cambria Math"/>
              </w:rPr>
              <m:t>K</m:t>
            </m:r>
          </m:e>
          <m:sub>
            <m:r>
              <w:rPr>
                <w:rFonts w:ascii="Cambria Math" w:hAnsi="Cambria Math"/>
              </w:rPr>
              <m:t>i</m:t>
            </m:r>
          </m:sub>
          <m:sup>
            <m:sSub>
              <m:sSubPr>
                <m:ctrlPr>
                  <w:rPr>
                    <w:rFonts w:ascii="Cambria Math" w:hAnsi="Cambria Math"/>
                    <w:i/>
                  </w:rPr>
                </m:ctrlPr>
              </m:sSubPr>
              <m:e>
                <m:r>
                  <w:rPr>
                    <w:rFonts w:ascii="Cambria Math" w:hAnsi="Cambria Math"/>
                  </w:rPr>
                  <m:t>ν</m:t>
                </m:r>
              </m:e>
              <m:sub>
                <m:r>
                  <w:rPr>
                    <w:rFonts w:ascii="Cambria Math" w:hAnsi="Cambria Math"/>
                  </w:rPr>
                  <m:t>i</m:t>
                </m:r>
              </m:sub>
            </m:sSub>
          </m:sup>
        </m:sSubSup>
      </m:oMath>
      <w:r w:rsidRPr="0025589C">
        <w:t>, we get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51"/>
        <w:gridCol w:w="5103"/>
        <w:gridCol w:w="1468"/>
      </w:tblGrid>
      <w:tr w:rsidR="007A7F01" w:rsidRPr="0025589C" w14:paraId="2DFCB4F1" w14:textId="77777777" w:rsidTr="00B57EC6">
        <w:tc>
          <w:tcPr>
            <w:tcW w:w="1951" w:type="dxa"/>
            <w:vAlign w:val="center"/>
          </w:tcPr>
          <w:p w14:paraId="3E3683A9" w14:textId="77777777" w:rsidR="007A7F01" w:rsidRPr="0025589C" w:rsidRDefault="007A7F01" w:rsidP="00C34C28">
            <w:pPr>
              <w:jc w:val="right"/>
              <w:rPr>
                <w:i/>
                <w:iCs/>
              </w:rPr>
            </w:pPr>
          </w:p>
        </w:tc>
        <w:tc>
          <w:tcPr>
            <w:tcW w:w="5103" w:type="dxa"/>
            <w:vAlign w:val="center"/>
          </w:tcPr>
          <w:p w14:paraId="4C65D192" w14:textId="77777777" w:rsidR="007A7F01" w:rsidRPr="0025589C" w:rsidRDefault="00B5596A" w:rsidP="00C34C28">
            <w:pPr>
              <w:jc w:val="center"/>
              <w:rPr>
                <w:i/>
                <w:iCs/>
              </w:rPr>
            </w:pPr>
            <m:oMathPara>
              <m:oMathParaPr>
                <m:jc m:val="center"/>
              </m:oMathParaPr>
              <m:oMath>
                <m:d>
                  <m:dPr>
                    <m:begChr m:val="{"/>
                    <m:endChr m:val=""/>
                    <m:ctrlPr>
                      <w:rPr>
                        <w:rFonts w:ascii="Cambria Math" w:hAnsi="Cambria Math"/>
                        <w:i/>
                        <w:iCs/>
                      </w:rPr>
                    </m:ctrlPr>
                  </m:dPr>
                  <m:e>
                    <m:eqArr>
                      <m:eqArrPr>
                        <m:ctrlPr>
                          <w:rPr>
                            <w:rFonts w:ascii="Cambria Math" w:hAnsi="Cambria Math"/>
                            <w:i/>
                            <w:iCs/>
                          </w:rPr>
                        </m:ctrlPr>
                      </m:eqArrPr>
                      <m:e>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N</m:t>
                                </m:r>
                              </m:e>
                              <m:sub>
                                <m:r>
                                  <w:rPr>
                                    <w:rFonts w:ascii="Cambria Math" w:hAnsi="Cambria Math"/>
                                  </w:rPr>
                                  <m:t>1</m:t>
                                </m:r>
                              </m:sub>
                            </m:sSub>
                          </m:num>
                          <m:den>
                            <m:r>
                              <w:rPr>
                                <w:rFonts w:ascii="Cambria Math" w:hAnsi="Cambria Math"/>
                              </w:rPr>
                              <m:t>dt</m:t>
                            </m:r>
                          </m:den>
                        </m:f>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N</m:t>
                            </m:r>
                          </m:e>
                          <m:sub>
                            <m:r>
                              <w:rPr>
                                <w:rFonts w:ascii="Cambria Math" w:hAnsi="Cambria Math"/>
                              </w:rPr>
                              <m:t>1</m:t>
                            </m:r>
                          </m:sub>
                        </m:sSub>
                        <m:d>
                          <m:dPr>
                            <m:ctrlPr>
                              <w:rPr>
                                <w:rFonts w:ascii="Cambria Math" w:hAnsi="Cambria Math"/>
                                <w:i/>
                              </w:rPr>
                            </m:ctrlPr>
                          </m:dPr>
                          <m:e>
                            <m:r>
                              <w:rPr>
                                <w:rFonts w:ascii="Cambria Math" w:hAnsi="Cambria Math"/>
                              </w:rPr>
                              <m:t>1</m:t>
                            </m:r>
                            <m:r>
                              <w:rPr>
                                <w:rFonts w:ascii="Helvetica" w:eastAsia="Helvetica" w:hAnsi="Helvetica" w:cs="Helvetica"/>
                              </w:rPr>
                              <m:t>-</m:t>
                            </m:r>
                            <m:f>
                              <m:fPr>
                                <m:ctrlPr>
                                  <w:rPr>
                                    <w:rFonts w:ascii="Cambria Math" w:hAnsi="Cambria Math"/>
                                    <w:i/>
                                  </w:rPr>
                                </m:ctrlPr>
                              </m:fPr>
                              <m:num>
                                <m:sSubSup>
                                  <m:sSubSupPr>
                                    <m:ctrlPr>
                                      <w:rPr>
                                        <w:rFonts w:ascii="Cambria Math" w:hAnsi="Cambria Math"/>
                                        <w:i/>
                                      </w:rPr>
                                    </m:ctrlPr>
                                  </m:sSubSupPr>
                                  <m:e>
                                    <m:r>
                                      <w:rPr>
                                        <w:rFonts w:ascii="Cambria Math" w:hAnsi="Cambria Math"/>
                                      </w:rPr>
                                      <m:t>N</m:t>
                                    </m:r>
                                  </m:e>
                                  <m:sub>
                                    <m:r>
                                      <w:rPr>
                                        <w:rFonts w:ascii="Cambria Math" w:hAnsi="Cambria Math"/>
                                      </w:rPr>
                                      <m:t>1</m:t>
                                    </m:r>
                                  </m:sub>
                                  <m:sup>
                                    <m:sSub>
                                      <m:sSubPr>
                                        <m:ctrlPr>
                                          <w:rPr>
                                            <w:rFonts w:ascii="Cambria Math" w:hAnsi="Cambria Math"/>
                                            <w:i/>
                                          </w:rPr>
                                        </m:ctrlPr>
                                      </m:sSubPr>
                                      <m:e>
                                        <m:r>
                                          <w:rPr>
                                            <w:rFonts w:ascii="Cambria Math" w:hAnsi="Cambria Math"/>
                                          </w:rPr>
                                          <m:t>ν</m:t>
                                        </m:r>
                                      </m:e>
                                      <m:sub>
                                        <m:r>
                                          <w:rPr>
                                            <w:rFonts w:ascii="Cambria Math" w:hAnsi="Cambria Math"/>
                                          </w:rPr>
                                          <m:t>1</m:t>
                                        </m:r>
                                      </m:sub>
                                    </m:sSub>
                                  </m:sup>
                                </m:sSubSup>
                              </m:num>
                              <m:den>
                                <m:sSubSup>
                                  <m:sSubSupPr>
                                    <m:ctrlPr>
                                      <w:rPr>
                                        <w:rFonts w:ascii="Cambria Math" w:hAnsi="Cambria Math"/>
                                        <w:i/>
                                      </w:rPr>
                                    </m:ctrlPr>
                                  </m:sSubSupPr>
                                  <m:e>
                                    <m:r>
                                      <w:rPr>
                                        <w:rFonts w:ascii="Cambria Math" w:hAnsi="Cambria Math"/>
                                      </w:rPr>
                                      <m:t>K</m:t>
                                    </m:r>
                                  </m:e>
                                  <m:sub>
                                    <m:r>
                                      <w:rPr>
                                        <w:rFonts w:ascii="Cambria Math" w:hAnsi="Cambria Math"/>
                                      </w:rPr>
                                      <m:t>1</m:t>
                                    </m:r>
                                  </m:sub>
                                  <m:sup>
                                    <m:sSub>
                                      <m:sSubPr>
                                        <m:ctrlPr>
                                          <w:rPr>
                                            <w:rFonts w:ascii="Cambria Math" w:hAnsi="Cambria Math"/>
                                            <w:i/>
                                          </w:rPr>
                                        </m:ctrlPr>
                                      </m:sSubPr>
                                      <m:e>
                                        <m:r>
                                          <w:rPr>
                                            <w:rFonts w:ascii="Cambria Math" w:hAnsi="Cambria Math"/>
                                          </w:rPr>
                                          <m:t>ν</m:t>
                                        </m:r>
                                      </m:e>
                                      <m:sub>
                                        <m:r>
                                          <w:rPr>
                                            <w:rFonts w:ascii="Cambria Math" w:hAnsi="Cambria Math"/>
                                          </w:rPr>
                                          <m:t>1</m:t>
                                        </m:r>
                                      </m:sub>
                                    </m:sSub>
                                  </m:sup>
                                </m:sSubSup>
                              </m:den>
                            </m:f>
                            <m:r>
                              <w:rPr>
                                <w:rFonts w:ascii="Helvetica" w:eastAsia="Helvetica" w:hAnsi="Helvetica" w:cs="Helvetica"/>
                              </w:rPr>
                              <m:t>-</m:t>
                            </m:r>
                            <m:sSub>
                              <m:sSubPr>
                                <m:ctrlPr>
                                  <w:rPr>
                                    <w:rFonts w:ascii="Cambria Math" w:hAnsi="Cambria Math"/>
                                    <w:i/>
                                  </w:rPr>
                                </m:ctrlPr>
                              </m:sSubPr>
                              <m:e>
                                <m:r>
                                  <w:rPr>
                                    <w:rFonts w:ascii="Cambria Math" w:hAnsi="Cambria Math"/>
                                  </w:rPr>
                                  <m:t>a</m:t>
                                </m:r>
                              </m:e>
                              <m:sub>
                                <m:r>
                                  <w:rPr>
                                    <w:rFonts w:ascii="Cambria Math" w:hAnsi="Cambria Math"/>
                                  </w:rPr>
                                  <m:t>2</m:t>
                                </m:r>
                              </m:sub>
                            </m:sSub>
                            <m:r>
                              <w:rPr>
                                <w:rFonts w:ascii="MS Mincho" w:eastAsia="MS Mincho" w:hAnsi="MS Mincho" w:cs="MS Mincho"/>
                              </w:rPr>
                              <m:t>⋅</m:t>
                            </m:r>
                            <m:f>
                              <m:fPr>
                                <m:ctrlPr>
                                  <w:rPr>
                                    <w:rFonts w:ascii="Cambria Math" w:hAnsi="Cambria Math"/>
                                    <w:i/>
                                  </w:rPr>
                                </m:ctrlPr>
                              </m:fPr>
                              <m:num>
                                <m:sSubSup>
                                  <m:sSubSupPr>
                                    <m:ctrlPr>
                                      <w:rPr>
                                        <w:rFonts w:ascii="Cambria Math" w:hAnsi="Cambria Math"/>
                                        <w:i/>
                                      </w:rPr>
                                    </m:ctrlPr>
                                  </m:sSubSupPr>
                                  <m:e>
                                    <m:r>
                                      <w:rPr>
                                        <w:rFonts w:ascii="Cambria Math" w:hAnsi="Cambria Math"/>
                                      </w:rPr>
                                      <m:t>N</m:t>
                                    </m:r>
                                  </m:e>
                                  <m:sub>
                                    <m:r>
                                      <w:rPr>
                                        <w:rFonts w:ascii="Cambria Math" w:hAnsi="Cambria Math"/>
                                      </w:rPr>
                                      <m:t>2</m:t>
                                    </m:r>
                                  </m:sub>
                                  <m:sup>
                                    <m:sSub>
                                      <m:sSubPr>
                                        <m:ctrlPr>
                                          <w:rPr>
                                            <w:rFonts w:ascii="Cambria Math" w:hAnsi="Cambria Math"/>
                                            <w:i/>
                                          </w:rPr>
                                        </m:ctrlPr>
                                      </m:sSubPr>
                                      <m:e>
                                        <m:r>
                                          <w:rPr>
                                            <w:rFonts w:ascii="Cambria Math" w:hAnsi="Cambria Math"/>
                                          </w:rPr>
                                          <m:t>ν</m:t>
                                        </m:r>
                                      </m:e>
                                      <m:sub>
                                        <m:r>
                                          <w:rPr>
                                            <w:rFonts w:ascii="Cambria Math" w:hAnsi="Cambria Math"/>
                                          </w:rPr>
                                          <m:t>2</m:t>
                                        </m:r>
                                      </m:sub>
                                    </m:sSub>
                                  </m:sup>
                                </m:sSubSup>
                              </m:num>
                              <m:den>
                                <m:sSubSup>
                                  <m:sSubSupPr>
                                    <m:ctrlPr>
                                      <w:rPr>
                                        <w:rFonts w:ascii="Cambria Math" w:hAnsi="Cambria Math"/>
                                        <w:i/>
                                      </w:rPr>
                                    </m:ctrlPr>
                                  </m:sSubSupPr>
                                  <m:e>
                                    <m:r>
                                      <w:rPr>
                                        <w:rFonts w:ascii="Cambria Math" w:hAnsi="Cambria Math"/>
                                      </w:rPr>
                                      <m:t>K</m:t>
                                    </m:r>
                                  </m:e>
                                  <m:sub>
                                    <m:r>
                                      <w:rPr>
                                        <w:rFonts w:ascii="Cambria Math" w:hAnsi="Cambria Math"/>
                                      </w:rPr>
                                      <m:t>1</m:t>
                                    </m:r>
                                  </m:sub>
                                  <m:sup>
                                    <m:sSub>
                                      <m:sSubPr>
                                        <m:ctrlPr>
                                          <w:rPr>
                                            <w:rFonts w:ascii="Cambria Math" w:hAnsi="Cambria Math"/>
                                            <w:i/>
                                          </w:rPr>
                                        </m:ctrlPr>
                                      </m:sSubPr>
                                      <m:e>
                                        <m:r>
                                          <w:rPr>
                                            <w:rFonts w:ascii="Cambria Math" w:hAnsi="Cambria Math"/>
                                          </w:rPr>
                                          <m:t>ν</m:t>
                                        </m:r>
                                      </m:e>
                                      <m:sub>
                                        <m:r>
                                          <w:rPr>
                                            <w:rFonts w:ascii="Cambria Math" w:hAnsi="Cambria Math"/>
                                          </w:rPr>
                                          <m:t>1</m:t>
                                        </m:r>
                                      </m:sub>
                                    </m:sSub>
                                  </m:sup>
                                </m:sSubSup>
                              </m:den>
                            </m:f>
                          </m:e>
                        </m:d>
                      </m:e>
                      <m:e>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N</m:t>
                                </m:r>
                              </m:e>
                              <m:sub>
                                <m:r>
                                  <w:rPr>
                                    <w:rFonts w:ascii="Cambria Math" w:hAnsi="Cambria Math"/>
                                  </w:rPr>
                                  <m:t>2</m:t>
                                </m:r>
                              </m:sub>
                            </m:sSub>
                          </m:num>
                          <m:den>
                            <m:r>
                              <w:rPr>
                                <w:rFonts w:ascii="Cambria Math" w:hAnsi="Cambria Math"/>
                              </w:rPr>
                              <m:t>dt</m:t>
                            </m:r>
                          </m:den>
                        </m:f>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sSub>
                          <m:sSubPr>
                            <m:ctrlPr>
                              <w:rPr>
                                <w:rFonts w:ascii="Cambria Math" w:hAnsi="Cambria Math"/>
                                <w:i/>
                              </w:rPr>
                            </m:ctrlPr>
                          </m:sSubPr>
                          <m:e>
                            <m:r>
                              <w:rPr>
                                <w:rFonts w:ascii="Cambria Math" w:hAnsi="Cambria Math"/>
                              </w:rPr>
                              <m:t>N</m:t>
                            </m:r>
                          </m:e>
                          <m:sub>
                            <m:r>
                              <w:rPr>
                                <w:rFonts w:ascii="Cambria Math" w:hAnsi="Cambria Math"/>
                              </w:rPr>
                              <m:t>2</m:t>
                            </m:r>
                          </m:sub>
                        </m:sSub>
                        <m:d>
                          <m:dPr>
                            <m:ctrlPr>
                              <w:rPr>
                                <w:rFonts w:ascii="Cambria Math" w:hAnsi="Cambria Math"/>
                                <w:i/>
                              </w:rPr>
                            </m:ctrlPr>
                          </m:dPr>
                          <m:e>
                            <m:r>
                              <w:rPr>
                                <w:rFonts w:ascii="Cambria Math" w:hAnsi="Cambria Math"/>
                              </w:rPr>
                              <m:t>1</m:t>
                            </m:r>
                            <m:r>
                              <w:rPr>
                                <w:rFonts w:ascii="Helvetica" w:eastAsia="Helvetica" w:hAnsi="Helvetica" w:cs="Helvetica"/>
                              </w:rPr>
                              <m:t>-</m:t>
                            </m:r>
                            <m:sSub>
                              <m:sSubPr>
                                <m:ctrlPr>
                                  <w:rPr>
                                    <w:rFonts w:ascii="Cambria Math" w:hAnsi="Cambria Math"/>
                                    <w:i/>
                                  </w:rPr>
                                </m:ctrlPr>
                              </m:sSubPr>
                              <m:e>
                                <m:r>
                                  <w:rPr>
                                    <w:rFonts w:ascii="Cambria Math" w:hAnsi="Cambria Math"/>
                                  </w:rPr>
                                  <m:t>a</m:t>
                                </m:r>
                              </m:e>
                              <m:sub>
                                <m:r>
                                  <w:rPr>
                                    <w:rFonts w:ascii="Cambria Math" w:hAnsi="Cambria Math"/>
                                  </w:rPr>
                                  <m:t>1</m:t>
                                </m:r>
                              </m:sub>
                            </m:sSub>
                            <m:r>
                              <w:rPr>
                                <w:rFonts w:ascii="MS Mincho" w:eastAsia="MS Mincho" w:hAnsi="MS Mincho" w:cs="MS Mincho"/>
                              </w:rPr>
                              <m:t>⋅</m:t>
                            </m:r>
                            <m:f>
                              <m:fPr>
                                <m:ctrlPr>
                                  <w:rPr>
                                    <w:rFonts w:ascii="Cambria Math" w:hAnsi="Cambria Math"/>
                                    <w:i/>
                                  </w:rPr>
                                </m:ctrlPr>
                              </m:fPr>
                              <m:num>
                                <m:sSubSup>
                                  <m:sSubSupPr>
                                    <m:ctrlPr>
                                      <w:rPr>
                                        <w:rFonts w:ascii="Cambria Math" w:hAnsi="Cambria Math"/>
                                        <w:i/>
                                      </w:rPr>
                                    </m:ctrlPr>
                                  </m:sSubSupPr>
                                  <m:e>
                                    <m:r>
                                      <w:rPr>
                                        <w:rFonts w:ascii="Cambria Math" w:hAnsi="Cambria Math"/>
                                      </w:rPr>
                                      <m:t>N</m:t>
                                    </m:r>
                                  </m:e>
                                  <m:sub>
                                    <m:r>
                                      <w:rPr>
                                        <w:rFonts w:ascii="Cambria Math" w:hAnsi="Cambria Math"/>
                                      </w:rPr>
                                      <m:t>1</m:t>
                                    </m:r>
                                  </m:sub>
                                  <m:sup>
                                    <m:sSub>
                                      <m:sSubPr>
                                        <m:ctrlPr>
                                          <w:rPr>
                                            <w:rFonts w:ascii="Cambria Math" w:hAnsi="Cambria Math"/>
                                            <w:i/>
                                          </w:rPr>
                                        </m:ctrlPr>
                                      </m:sSubPr>
                                      <m:e>
                                        <m:r>
                                          <w:rPr>
                                            <w:rFonts w:ascii="Cambria Math" w:hAnsi="Cambria Math"/>
                                          </w:rPr>
                                          <m:t>ν</m:t>
                                        </m:r>
                                      </m:e>
                                      <m:sub>
                                        <m:r>
                                          <w:rPr>
                                            <w:rFonts w:ascii="Cambria Math" w:hAnsi="Cambria Math"/>
                                          </w:rPr>
                                          <m:t>1</m:t>
                                        </m:r>
                                      </m:sub>
                                    </m:sSub>
                                  </m:sup>
                                </m:sSubSup>
                              </m:num>
                              <m:den>
                                <m:sSubSup>
                                  <m:sSubSupPr>
                                    <m:ctrlPr>
                                      <w:rPr>
                                        <w:rFonts w:ascii="Cambria Math" w:hAnsi="Cambria Math"/>
                                        <w:i/>
                                      </w:rPr>
                                    </m:ctrlPr>
                                  </m:sSubSupPr>
                                  <m:e>
                                    <m:r>
                                      <w:rPr>
                                        <w:rFonts w:ascii="Cambria Math" w:hAnsi="Cambria Math"/>
                                      </w:rPr>
                                      <m:t>K</m:t>
                                    </m:r>
                                  </m:e>
                                  <m:sub>
                                    <m:r>
                                      <w:rPr>
                                        <w:rFonts w:ascii="Cambria Math" w:hAnsi="Cambria Math"/>
                                      </w:rPr>
                                      <m:t>2</m:t>
                                    </m:r>
                                  </m:sub>
                                  <m:sup>
                                    <m:sSub>
                                      <m:sSubPr>
                                        <m:ctrlPr>
                                          <w:rPr>
                                            <w:rFonts w:ascii="Cambria Math" w:hAnsi="Cambria Math"/>
                                            <w:i/>
                                          </w:rPr>
                                        </m:ctrlPr>
                                      </m:sSubPr>
                                      <m:e>
                                        <m:r>
                                          <w:rPr>
                                            <w:rFonts w:ascii="Cambria Math" w:hAnsi="Cambria Math"/>
                                          </w:rPr>
                                          <m:t>ν</m:t>
                                        </m:r>
                                      </m:e>
                                      <m:sub>
                                        <m:r>
                                          <w:rPr>
                                            <w:rFonts w:ascii="Cambria Math" w:hAnsi="Cambria Math"/>
                                          </w:rPr>
                                          <m:t>2</m:t>
                                        </m:r>
                                      </m:sub>
                                    </m:sSub>
                                  </m:sup>
                                </m:sSubSup>
                              </m:den>
                            </m:f>
                            <m:r>
                              <w:rPr>
                                <w:rFonts w:ascii="Helvetica" w:eastAsia="Helvetica" w:hAnsi="Helvetica" w:cs="Helvetica"/>
                              </w:rPr>
                              <m:t>-</m:t>
                            </m:r>
                            <m:f>
                              <m:fPr>
                                <m:ctrlPr>
                                  <w:rPr>
                                    <w:rFonts w:ascii="Cambria Math" w:hAnsi="Cambria Math"/>
                                    <w:i/>
                                  </w:rPr>
                                </m:ctrlPr>
                              </m:fPr>
                              <m:num>
                                <m:sSubSup>
                                  <m:sSubSupPr>
                                    <m:ctrlPr>
                                      <w:rPr>
                                        <w:rFonts w:ascii="Cambria Math" w:hAnsi="Cambria Math"/>
                                        <w:i/>
                                      </w:rPr>
                                    </m:ctrlPr>
                                  </m:sSubSupPr>
                                  <m:e>
                                    <m:r>
                                      <w:rPr>
                                        <w:rFonts w:ascii="Cambria Math" w:hAnsi="Cambria Math"/>
                                      </w:rPr>
                                      <m:t>N</m:t>
                                    </m:r>
                                  </m:e>
                                  <m:sub>
                                    <m:r>
                                      <w:rPr>
                                        <w:rFonts w:ascii="Cambria Math" w:hAnsi="Cambria Math"/>
                                      </w:rPr>
                                      <m:t>2</m:t>
                                    </m:r>
                                  </m:sub>
                                  <m:sup>
                                    <m:sSub>
                                      <m:sSubPr>
                                        <m:ctrlPr>
                                          <w:rPr>
                                            <w:rFonts w:ascii="Cambria Math" w:hAnsi="Cambria Math"/>
                                            <w:i/>
                                          </w:rPr>
                                        </m:ctrlPr>
                                      </m:sSubPr>
                                      <m:e>
                                        <m:r>
                                          <w:rPr>
                                            <w:rFonts w:ascii="Cambria Math" w:hAnsi="Cambria Math"/>
                                          </w:rPr>
                                          <m:t>ν</m:t>
                                        </m:r>
                                      </m:e>
                                      <m:sub>
                                        <m:r>
                                          <w:rPr>
                                            <w:rFonts w:ascii="Cambria Math" w:hAnsi="Cambria Math"/>
                                          </w:rPr>
                                          <m:t>2</m:t>
                                        </m:r>
                                      </m:sub>
                                    </m:sSub>
                                  </m:sup>
                                </m:sSubSup>
                              </m:num>
                              <m:den>
                                <m:sSubSup>
                                  <m:sSubSupPr>
                                    <m:ctrlPr>
                                      <w:rPr>
                                        <w:rFonts w:ascii="Cambria Math" w:hAnsi="Cambria Math"/>
                                        <w:i/>
                                      </w:rPr>
                                    </m:ctrlPr>
                                  </m:sSubSupPr>
                                  <m:e>
                                    <m:r>
                                      <w:rPr>
                                        <w:rFonts w:ascii="Cambria Math" w:hAnsi="Cambria Math"/>
                                      </w:rPr>
                                      <m:t>K</m:t>
                                    </m:r>
                                  </m:e>
                                  <m:sub>
                                    <m:r>
                                      <w:rPr>
                                        <w:rFonts w:ascii="Cambria Math" w:hAnsi="Cambria Math"/>
                                      </w:rPr>
                                      <m:t>2</m:t>
                                    </m:r>
                                  </m:sub>
                                  <m:sup>
                                    <m:sSub>
                                      <m:sSubPr>
                                        <m:ctrlPr>
                                          <w:rPr>
                                            <w:rFonts w:ascii="Cambria Math" w:hAnsi="Cambria Math"/>
                                            <w:i/>
                                          </w:rPr>
                                        </m:ctrlPr>
                                      </m:sSubPr>
                                      <m:e>
                                        <m:r>
                                          <w:rPr>
                                            <w:rFonts w:ascii="Cambria Math" w:hAnsi="Cambria Math"/>
                                          </w:rPr>
                                          <m:t>ν</m:t>
                                        </m:r>
                                      </m:e>
                                      <m:sub>
                                        <m:r>
                                          <w:rPr>
                                            <w:rFonts w:ascii="Cambria Math" w:hAnsi="Cambria Math"/>
                                          </w:rPr>
                                          <m:t>2</m:t>
                                        </m:r>
                                      </m:sub>
                                    </m:sSub>
                                  </m:sup>
                                </m:sSubSup>
                              </m:den>
                            </m:f>
                          </m:e>
                        </m:d>
                        <m:r>
                          <w:rPr>
                            <w:rFonts w:ascii="Cambria Math" w:hAnsi="Cambria Math"/>
                          </w:rPr>
                          <m:t>,</m:t>
                        </m:r>
                      </m:e>
                    </m:eqArr>
                  </m:e>
                </m:d>
              </m:oMath>
            </m:oMathPara>
          </w:p>
        </w:tc>
        <w:tc>
          <w:tcPr>
            <w:tcW w:w="1468" w:type="dxa"/>
            <w:vAlign w:val="center"/>
          </w:tcPr>
          <w:p w14:paraId="7925AC72" w14:textId="60E77611" w:rsidR="007A7F01" w:rsidRPr="0025589C" w:rsidRDefault="007E41E1" w:rsidP="00C34C28">
            <w:pPr>
              <w:jc w:val="right"/>
            </w:pPr>
            <w:r>
              <w:t>(B2a)</w:t>
            </w:r>
          </w:p>
          <w:p w14:paraId="35558C86" w14:textId="5555250B" w:rsidR="007A7F01" w:rsidRPr="0025589C" w:rsidRDefault="007E41E1" w:rsidP="00C34C28">
            <w:pPr>
              <w:jc w:val="right"/>
              <w:rPr>
                <w:i/>
                <w:iCs/>
              </w:rPr>
            </w:pPr>
            <w:r>
              <w:t>(</w:t>
            </w:r>
            <w:r w:rsidR="007A7F01" w:rsidRPr="0025589C">
              <w:t>B2b</w:t>
            </w:r>
            <w:r>
              <w:t>)</w:t>
            </w:r>
          </w:p>
        </w:tc>
      </w:tr>
    </w:tbl>
    <w:p w14:paraId="52B6473C" w14:textId="70563592" w:rsidR="007A7F01" w:rsidRPr="0025589C" w:rsidRDefault="007A7F01" w:rsidP="00C34C28">
      <w:pPr>
        <w:tabs>
          <w:tab w:val="left" w:pos="1803"/>
          <w:tab w:val="center" w:pos="4153"/>
        </w:tabs>
      </w:pPr>
      <w:r w:rsidRPr="0025589C">
        <w:t xml:space="preserve">where </w:t>
      </w:r>
      <m:oMath>
        <m:sSub>
          <m:sSubPr>
            <m:ctrlPr>
              <w:rPr>
                <w:rFonts w:ascii="Cambria Math" w:hAnsi="Cambria Math"/>
                <w:i/>
              </w:rPr>
            </m:ctrlPr>
          </m:sSubPr>
          <m:e>
            <m:r>
              <w:rPr>
                <w:rFonts w:ascii="Cambria Math" w:hAnsi="Cambria Math"/>
              </w:rPr>
              <m:t>c</m:t>
            </m:r>
          </m:e>
          <m:sub>
            <m:r>
              <w:rPr>
                <w:rFonts w:ascii="Cambria Math" w:hAnsi="Cambria Math"/>
              </w:rPr>
              <m:t>j</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ϵ</m:t>
                </m:r>
              </m:e>
              <m:sub>
                <m:r>
                  <w:rPr>
                    <w:rFonts w:ascii="Cambria Math" w:hAnsi="Cambria Math"/>
                  </w:rPr>
                  <m:t>i</m:t>
                </m:r>
              </m:sub>
            </m:sSub>
            <m:sSub>
              <m:sSubPr>
                <m:ctrlPr>
                  <w:rPr>
                    <w:rFonts w:ascii="Cambria Math" w:hAnsi="Cambria Math"/>
                    <w:i/>
                  </w:rPr>
                </m:ctrlPr>
              </m:sSubPr>
              <m:e>
                <m:r>
                  <w:rPr>
                    <w:rFonts w:ascii="Cambria Math" w:hAnsi="Cambria Math"/>
                  </w:rPr>
                  <m:t>ν</m:t>
                </m:r>
              </m:e>
              <m:sub>
                <m:r>
                  <w:rPr>
                    <w:rFonts w:ascii="Cambria Math" w:hAnsi="Cambria Math"/>
                  </w:rPr>
                  <m:t>i</m:t>
                </m:r>
              </m:sub>
            </m:sSub>
          </m:num>
          <m:den>
            <m:sSub>
              <m:sSubPr>
                <m:ctrlPr>
                  <w:rPr>
                    <w:rFonts w:ascii="Cambria Math" w:hAnsi="Cambria Math"/>
                    <w:i/>
                  </w:rPr>
                </m:ctrlPr>
              </m:sSubPr>
              <m:e>
                <m:r>
                  <w:rPr>
                    <w:rFonts w:ascii="Cambria Math" w:hAnsi="Cambria Math"/>
                  </w:rPr>
                  <m:t>ϵ</m:t>
                </m:r>
              </m:e>
              <m:sub>
                <m:r>
                  <w:rPr>
                    <w:rFonts w:ascii="Cambria Math" w:hAnsi="Cambria Math"/>
                  </w:rPr>
                  <m:t>j</m:t>
                </m:r>
              </m:sub>
            </m:sSub>
            <m:sSub>
              <m:sSubPr>
                <m:ctrlPr>
                  <w:rPr>
                    <w:rFonts w:ascii="Cambria Math" w:hAnsi="Cambria Math"/>
                    <w:i/>
                  </w:rPr>
                </m:ctrlPr>
              </m:sSubPr>
              <m:e>
                <m:r>
                  <w:rPr>
                    <w:rFonts w:ascii="Cambria Math" w:hAnsi="Cambria Math"/>
                  </w:rPr>
                  <m:t>ν</m:t>
                </m:r>
              </m:e>
              <m:sub>
                <m:r>
                  <w:rPr>
                    <w:rFonts w:ascii="Cambria Math" w:hAnsi="Cambria Math"/>
                  </w:rPr>
                  <m:t>j</m:t>
                </m:r>
              </m:sub>
            </m:sSub>
          </m:den>
        </m:f>
      </m:oMath>
      <w:r w:rsidRPr="0025589C">
        <w:t xml:space="preserve">. </w:t>
      </w:r>
      <w:r w:rsidR="0095414A">
        <w:t xml:space="preserve">To get </w:t>
      </w:r>
      <w:proofErr w:type="spellStart"/>
      <w:r w:rsidR="0095414A">
        <w:t>eq</w:t>
      </w:r>
      <w:r w:rsidR="00A606B0">
        <w:t>s</w:t>
      </w:r>
      <w:proofErr w:type="spellEnd"/>
      <w:r w:rsidR="0095414A">
        <w:t xml:space="preserve">. 3 from </w:t>
      </w:r>
      <w:proofErr w:type="spellStart"/>
      <w:r w:rsidR="0095414A">
        <w:t>eq</w:t>
      </w:r>
      <w:r w:rsidR="00A606B0">
        <w:t>s</w:t>
      </w:r>
      <w:proofErr w:type="spellEnd"/>
      <w:r w:rsidR="0095414A">
        <w:t xml:space="preserve">. B2, we include a lag phase by adding the adjustment function </w:t>
      </w:r>
      <m:oMath>
        <m:sSub>
          <m:sSubPr>
            <m:ctrlPr>
              <w:rPr>
                <w:rFonts w:ascii="Cambria Math" w:hAnsi="Cambria Math"/>
                <w:i/>
              </w:rPr>
            </m:ctrlPr>
          </m:sSubPr>
          <m:e>
            <m:r>
              <w:rPr>
                <w:rFonts w:ascii="Cambria Math" w:hAnsi="Cambria Math"/>
              </w:rPr>
              <m:t>α</m:t>
            </m:r>
          </m:e>
          <m:sub>
            <m:r>
              <w:rPr>
                <w:rFonts w:ascii="Cambria Math" w:hAnsi="Cambria Math"/>
              </w:rPr>
              <m:t>i</m:t>
            </m:r>
          </m:sub>
        </m:sSub>
        <m:d>
          <m:dPr>
            <m:ctrlPr>
              <w:rPr>
                <w:rFonts w:ascii="Cambria Math" w:hAnsi="Cambria Math"/>
                <w:i/>
              </w:rPr>
            </m:ctrlPr>
          </m:dPr>
          <m:e>
            <m:r>
              <w:rPr>
                <w:rFonts w:ascii="Cambria Math" w:hAnsi="Cambria Math"/>
              </w:rPr>
              <m:t>t</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0,i</m:t>
                </m:r>
              </m:sub>
            </m:sSub>
          </m:num>
          <m:den>
            <m:sSub>
              <m:sSubPr>
                <m:ctrlPr>
                  <w:rPr>
                    <w:rFonts w:ascii="Cambria Math" w:hAnsi="Cambria Math"/>
                    <w:i/>
                  </w:rPr>
                </m:ctrlPr>
              </m:sSubPr>
              <m:e>
                <m:r>
                  <w:rPr>
                    <w:rFonts w:ascii="Cambria Math" w:hAnsi="Cambria Math"/>
                  </w:rPr>
                  <m:t>q</m:t>
                </m:r>
              </m:e>
              <m:sub>
                <m:r>
                  <w:rPr>
                    <w:rFonts w:ascii="Cambria Math" w:hAnsi="Cambria Math"/>
                  </w:rPr>
                  <m:t>0,i</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eastAsia="Helvetica" w:hAnsi="Cambria Math" w:cs="Helvetica"/>
                  </w:rPr>
                  <m:t>-</m:t>
                </m:r>
                <m:sSub>
                  <m:sSubPr>
                    <m:ctrlPr>
                      <w:rPr>
                        <w:rFonts w:ascii="Cambria Math" w:hAnsi="Cambria Math"/>
                        <w:i/>
                      </w:rPr>
                    </m:ctrlPr>
                  </m:sSubPr>
                  <m:e>
                    <m:r>
                      <w:rPr>
                        <w:rFonts w:ascii="Cambria Math" w:hAnsi="Cambria Math"/>
                      </w:rPr>
                      <m:t>m</m:t>
                    </m:r>
                    <m:ctrlPr>
                      <w:rPr>
                        <w:rFonts w:ascii="Cambria Math" w:eastAsia="Helvetica" w:hAnsi="Cambria Math" w:cs="Helvetica"/>
                        <w:i/>
                      </w:rPr>
                    </m:ctrlPr>
                  </m:e>
                  <m:sub>
                    <m:r>
                      <w:rPr>
                        <w:rFonts w:ascii="Cambria Math" w:hAnsi="Cambria Math"/>
                      </w:rPr>
                      <m:t>i</m:t>
                    </m:r>
                  </m:sub>
                </m:sSub>
                <m:r>
                  <w:rPr>
                    <w:rFonts w:ascii="Cambria Math" w:hAnsi="Cambria Math"/>
                  </w:rPr>
                  <m:t>t</m:t>
                </m:r>
              </m:sup>
            </m:sSup>
          </m:den>
        </m:f>
      </m:oMath>
      <w:r w:rsidR="0095414A">
        <w:t>; see details in A</w:t>
      </w:r>
      <w:r w:rsidR="002D0284">
        <w:t>5</w:t>
      </w:r>
      <w:r w:rsidR="0095414A">
        <w:t xml:space="preserve"> in </w:t>
      </w:r>
      <w:r w:rsidR="0095414A" w:rsidRPr="00876E70">
        <w:rPr>
          <w:b/>
          <w:bCs/>
        </w:rPr>
        <w:t>Appendix 1</w:t>
      </w:r>
      <w:r w:rsidR="0095414A">
        <w:t>.</w:t>
      </w:r>
    </w:p>
    <w:p w14:paraId="2C19DDCD" w14:textId="0667D528" w:rsidR="007A7F01" w:rsidRPr="0025589C" w:rsidRDefault="007A7F01" w:rsidP="00C34C28">
      <w:pPr>
        <w:tabs>
          <w:tab w:val="left" w:pos="1803"/>
          <w:tab w:val="center" w:pos="4153"/>
        </w:tabs>
      </w:pPr>
      <w:r w:rsidRPr="0025589C">
        <w:t xml:space="preserve">We get a similar result if </w:t>
      </w:r>
      <w:r w:rsidR="00E541DF">
        <w:t>the</w:t>
      </w:r>
      <w:r w:rsidRPr="0025589C">
        <w:t xml:space="preserve"> strain</w:t>
      </w:r>
      <w:r w:rsidR="00E541DF">
        <w:t>s</w:t>
      </w:r>
      <w:r w:rsidRPr="0025589C">
        <w:t xml:space="preserve"> </w:t>
      </w:r>
      <w:r w:rsidR="00E541DF">
        <w:t xml:space="preserve">are limited by </w:t>
      </w:r>
      <w:r w:rsidRPr="0025589C">
        <w:t>different resource</w:t>
      </w:r>
      <w:r w:rsidR="00E541DF">
        <w:t xml:space="preserve">s </w:t>
      </w:r>
      <m:oMath>
        <m:sSub>
          <m:sSubPr>
            <m:ctrlPr>
              <w:rPr>
                <w:rFonts w:ascii="Cambria Math" w:hAnsi="Cambria Math"/>
                <w:i/>
              </w:rPr>
            </m:ctrlPr>
          </m:sSubPr>
          <m:e>
            <m:r>
              <w:rPr>
                <w:rFonts w:ascii="Cambria Math" w:hAnsi="Cambria Math"/>
              </w:rPr>
              <m:t>R</m:t>
            </m:r>
          </m:e>
          <m:sub>
            <m:r>
              <w:rPr>
                <w:rFonts w:ascii="Cambria Math" w:hAnsi="Cambria Math"/>
              </w:rPr>
              <m:t>1</m:t>
            </m:r>
          </m:sub>
        </m:sSub>
      </m:oMath>
      <w:r w:rsidR="00E541DF">
        <w:t xml:space="preserve">and </w:t>
      </w:r>
      <m:oMath>
        <m:sSub>
          <m:sSubPr>
            <m:ctrlPr>
              <w:rPr>
                <w:rFonts w:ascii="Cambria Math" w:hAnsi="Cambria Math"/>
                <w:i/>
              </w:rPr>
            </m:ctrlPr>
          </m:sSubPr>
          <m:e>
            <m:r>
              <w:rPr>
                <w:rFonts w:ascii="Cambria Math" w:hAnsi="Cambria Math"/>
              </w:rPr>
              <m:t>R</m:t>
            </m:r>
          </m:e>
          <m:sub>
            <m:r>
              <w:rPr>
                <w:rFonts w:ascii="Cambria Math" w:hAnsi="Cambria Math"/>
              </w:rPr>
              <m:t>2</m:t>
            </m:r>
          </m:sub>
        </m:sSub>
      </m:oMath>
      <w:r w:rsidRPr="0025589C">
        <w:t xml:space="preserve"> that both strains consume: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51"/>
        <w:gridCol w:w="5103"/>
        <w:gridCol w:w="1468"/>
      </w:tblGrid>
      <w:tr w:rsidR="007A7F01" w:rsidRPr="0025589C" w14:paraId="7304275B" w14:textId="77777777" w:rsidTr="00B57EC6">
        <w:tc>
          <w:tcPr>
            <w:tcW w:w="1951" w:type="dxa"/>
            <w:vAlign w:val="center"/>
          </w:tcPr>
          <w:p w14:paraId="775EDE02" w14:textId="77777777" w:rsidR="007A7F01" w:rsidRPr="0025589C" w:rsidRDefault="007A7F01" w:rsidP="00C34C28">
            <w:pPr>
              <w:jc w:val="right"/>
              <w:rPr>
                <w:i/>
                <w:iCs/>
              </w:rPr>
            </w:pPr>
          </w:p>
        </w:tc>
        <w:tc>
          <w:tcPr>
            <w:tcW w:w="5103" w:type="dxa"/>
            <w:vAlign w:val="center"/>
          </w:tcPr>
          <w:p w14:paraId="0D77D915" w14:textId="3662B418" w:rsidR="007A7F01" w:rsidRPr="0025589C" w:rsidRDefault="00B5596A" w:rsidP="00C34C28">
            <w:pPr>
              <w:jc w:val="center"/>
              <w:rPr>
                <w:i/>
                <w:iCs/>
              </w:rPr>
            </w:pPr>
            <m:oMathPara>
              <m:oMath>
                <m:d>
                  <m:dPr>
                    <m:begChr m:val="{"/>
                    <m:endChr m:val=""/>
                    <m:ctrlPr>
                      <w:rPr>
                        <w:rFonts w:ascii="Cambria Math" w:hAnsi="Cambria Math"/>
                        <w:i/>
                        <w:iCs/>
                      </w:rPr>
                    </m:ctrlPr>
                  </m:dPr>
                  <m:e>
                    <m:eqArr>
                      <m:eqArrPr>
                        <m:ctrlPr>
                          <w:rPr>
                            <w:rFonts w:ascii="Cambria Math" w:hAnsi="Cambria Math"/>
                            <w:i/>
                            <w:iCs/>
                          </w:rPr>
                        </m:ctrlPr>
                      </m:eqArrPr>
                      <m:e>
                        <m:f>
                          <m:fPr>
                            <m:ctrlPr>
                              <w:rPr>
                                <w:rFonts w:ascii="Cambria Math" w:hAnsi="Cambria Math"/>
                                <w:i/>
                                <w:iCs/>
                              </w:rPr>
                            </m:ctrlPr>
                          </m:fPr>
                          <m:num>
                            <m:r>
                              <w:rPr>
                                <w:rFonts w:ascii="Cambria Math" w:hAnsi="Cambria Math"/>
                              </w:rPr>
                              <m:t>d</m:t>
                            </m:r>
                            <m:sSub>
                              <m:sSubPr>
                                <m:ctrlPr>
                                  <w:rPr>
                                    <w:rFonts w:ascii="Cambria Math" w:hAnsi="Cambria Math"/>
                                    <w:i/>
                                    <w:iCs/>
                                  </w:rPr>
                                </m:ctrlPr>
                              </m:sSubPr>
                              <m:e>
                                <m:r>
                                  <w:rPr>
                                    <w:rFonts w:ascii="Cambria Math" w:hAnsi="Cambria Math"/>
                                  </w:rPr>
                                  <m:t>R</m:t>
                                </m:r>
                              </m:e>
                              <m:sub>
                                <m:r>
                                  <w:rPr>
                                    <w:rFonts w:ascii="Cambria Math" w:hAnsi="Cambria Math"/>
                                  </w:rPr>
                                  <m:t>1</m:t>
                                </m:r>
                              </m:sub>
                            </m:sSub>
                          </m:num>
                          <m:den>
                            <m:r>
                              <w:rPr>
                                <w:rFonts w:ascii="Cambria Math" w:hAnsi="Cambria Math"/>
                              </w:rPr>
                              <m:t>dt</m:t>
                            </m:r>
                          </m:den>
                        </m:f>
                        <m:r>
                          <w:rPr>
                            <w:rFonts w:ascii="Cambria Math" w:hAnsi="Cambria Math"/>
                          </w:rPr>
                          <m:t>=</m:t>
                        </m:r>
                        <m:r>
                          <w:rPr>
                            <w:rFonts w:ascii="Helvetica" w:eastAsia="Helvetica" w:hAnsi="Helvetica" w:cs="Helvetica"/>
                          </w:rPr>
                          <m:t>-</m:t>
                        </m:r>
                        <m:sSub>
                          <m:sSubPr>
                            <m:ctrlPr>
                              <w:rPr>
                                <w:rFonts w:ascii="Cambria Math" w:hAnsi="Cambria Math"/>
                                <w:i/>
                                <w:iCs/>
                              </w:rPr>
                            </m:ctrlPr>
                          </m:sSubPr>
                          <m:e>
                            <m:r>
                              <w:rPr>
                                <w:rFonts w:ascii="MS Mincho" w:eastAsia="MS Mincho" w:hAnsi="MS Mincho" w:cs="MS Mincho"/>
                              </w:rPr>
                              <m:t>h</m:t>
                            </m:r>
                          </m:e>
                          <m:sub>
                            <m:r>
                              <w:rPr>
                                <w:rFonts w:ascii="Cambria Math" w:hAnsi="Cambria Math"/>
                              </w:rPr>
                              <m:t>1</m:t>
                            </m:r>
                          </m:sub>
                        </m:sSub>
                        <m:sSub>
                          <m:sSubPr>
                            <m:ctrlPr>
                              <w:rPr>
                                <w:rFonts w:ascii="Cambria Math" w:hAnsi="Cambria Math"/>
                                <w:i/>
                                <w:iCs/>
                              </w:rPr>
                            </m:ctrlPr>
                          </m:sSubPr>
                          <m:e>
                            <m:r>
                              <w:rPr>
                                <w:rFonts w:ascii="Cambria Math" w:hAnsi="Cambria Math"/>
                              </w:rPr>
                              <m:t>R</m:t>
                            </m:r>
                          </m:e>
                          <m:sub>
                            <m:r>
                              <w:rPr>
                                <w:rFonts w:ascii="Cambria Math" w:hAnsi="Cambria Math"/>
                              </w:rPr>
                              <m:t>1</m:t>
                            </m:r>
                          </m:sub>
                        </m:sSub>
                        <m:sSubSup>
                          <m:sSubSupPr>
                            <m:ctrlPr>
                              <w:rPr>
                                <w:rFonts w:ascii="Cambria Math" w:hAnsi="Cambria Math"/>
                                <w:i/>
                              </w:rPr>
                            </m:ctrlPr>
                          </m:sSubSupPr>
                          <m:e>
                            <m:r>
                              <w:rPr>
                                <w:rFonts w:ascii="Cambria Math" w:hAnsi="Cambria Math"/>
                              </w:rPr>
                              <m:t>N</m:t>
                            </m:r>
                          </m:e>
                          <m:sub>
                            <m:r>
                              <w:rPr>
                                <w:rFonts w:ascii="Cambria Math" w:hAnsi="Cambria Math"/>
                              </w:rPr>
                              <m:t>1</m:t>
                            </m:r>
                          </m:sub>
                          <m:sup>
                            <m:sSub>
                              <m:sSubPr>
                                <m:ctrlPr>
                                  <w:rPr>
                                    <w:rFonts w:ascii="Cambria Math" w:hAnsi="Cambria Math"/>
                                    <w:i/>
                                  </w:rPr>
                                </m:ctrlPr>
                              </m:sSubPr>
                              <m:e>
                                <m:r>
                                  <w:rPr>
                                    <w:rFonts w:ascii="Cambria Math" w:hAnsi="Cambria Math"/>
                                  </w:rPr>
                                  <m:t>ν</m:t>
                                </m:r>
                              </m:e>
                              <m:sub>
                                <m:r>
                                  <w:rPr>
                                    <w:rFonts w:ascii="Cambria Math" w:hAnsi="Cambria Math"/>
                                  </w:rPr>
                                  <m:t>1</m:t>
                                </m:r>
                              </m:sub>
                            </m:sSub>
                          </m:sup>
                        </m:sSubSup>
                        <m:r>
                          <w:rPr>
                            <w:rFonts w:ascii="Helvetica" w:eastAsia="Helvetica" w:hAnsi="Helvetica" w:cs="Helvetica"/>
                          </w:rPr>
                          <m:t>-</m:t>
                        </m:r>
                        <m:sSub>
                          <m:sSubPr>
                            <m:ctrlPr>
                              <w:rPr>
                                <w:rFonts w:ascii="Cambria Math" w:hAnsi="Cambria Math"/>
                                <w:i/>
                                <w:iCs/>
                              </w:rPr>
                            </m:ctrlPr>
                          </m:sSubPr>
                          <m:e>
                            <m:r>
                              <w:rPr>
                                <w:rFonts w:ascii="MS Mincho" w:eastAsia="MS Mincho" w:hAnsi="MS Mincho" w:cs="MS Mincho"/>
                              </w:rPr>
                              <m:t>h</m:t>
                            </m:r>
                          </m:e>
                          <m:sub>
                            <m:r>
                              <w:rPr>
                                <w:rFonts w:ascii="Cambria Math" w:hAnsi="Cambria Math"/>
                              </w:rPr>
                              <m:t>2</m:t>
                            </m:r>
                          </m:sub>
                        </m:sSub>
                        <m:sSub>
                          <m:sSubPr>
                            <m:ctrlPr>
                              <w:rPr>
                                <w:rFonts w:ascii="Cambria Math" w:hAnsi="Cambria Math"/>
                                <w:i/>
                                <w:iCs/>
                              </w:rPr>
                            </m:ctrlPr>
                          </m:sSubPr>
                          <m:e>
                            <m:r>
                              <w:rPr>
                                <w:rFonts w:ascii="Cambria Math" w:hAnsi="Cambria Math"/>
                              </w:rPr>
                              <m:t>R</m:t>
                            </m:r>
                          </m:e>
                          <m:sub>
                            <m:r>
                              <w:rPr>
                                <w:rFonts w:ascii="Cambria Math" w:hAnsi="Cambria Math"/>
                              </w:rPr>
                              <m:t>1</m:t>
                            </m:r>
                          </m:sub>
                        </m:sSub>
                        <m:sSubSup>
                          <m:sSubSupPr>
                            <m:ctrlPr>
                              <w:rPr>
                                <w:rFonts w:ascii="Cambria Math" w:hAnsi="Cambria Math"/>
                                <w:i/>
                              </w:rPr>
                            </m:ctrlPr>
                          </m:sSubSupPr>
                          <m:e>
                            <m:r>
                              <w:rPr>
                                <w:rFonts w:ascii="Cambria Math" w:hAnsi="Cambria Math"/>
                              </w:rPr>
                              <m:t>N</m:t>
                            </m:r>
                          </m:e>
                          <m:sub>
                            <m:r>
                              <w:rPr>
                                <w:rFonts w:ascii="Cambria Math" w:hAnsi="Cambria Math"/>
                              </w:rPr>
                              <m:t>2</m:t>
                            </m:r>
                          </m:sub>
                          <m:sup>
                            <m:sSub>
                              <m:sSubPr>
                                <m:ctrlPr>
                                  <w:rPr>
                                    <w:rFonts w:ascii="Cambria Math" w:hAnsi="Cambria Math"/>
                                    <w:i/>
                                  </w:rPr>
                                </m:ctrlPr>
                              </m:sSubPr>
                              <m:e>
                                <m:r>
                                  <w:rPr>
                                    <w:rFonts w:ascii="Cambria Math" w:hAnsi="Cambria Math"/>
                                  </w:rPr>
                                  <m:t>ν</m:t>
                                </m:r>
                              </m:e>
                              <m:sub>
                                <m:r>
                                  <w:rPr>
                                    <w:rFonts w:ascii="Cambria Math" w:hAnsi="Cambria Math"/>
                                  </w:rPr>
                                  <m:t>2</m:t>
                                </m:r>
                              </m:sub>
                            </m:sSub>
                          </m:sup>
                        </m:sSubSup>
                        <m:r>
                          <w:rPr>
                            <w:rFonts w:ascii="Cambria Math" w:hAnsi="Cambria Math"/>
                          </w:rPr>
                          <m:t xml:space="preserve"> </m:t>
                        </m:r>
                      </m:e>
                      <m:e>
                        <m:f>
                          <m:fPr>
                            <m:ctrlPr>
                              <w:rPr>
                                <w:rFonts w:ascii="Cambria Math" w:hAnsi="Cambria Math"/>
                                <w:i/>
                                <w:iCs/>
                              </w:rPr>
                            </m:ctrlPr>
                          </m:fPr>
                          <m:num>
                            <m:r>
                              <w:rPr>
                                <w:rFonts w:ascii="Cambria Math" w:hAnsi="Cambria Math"/>
                              </w:rPr>
                              <m:t>d</m:t>
                            </m:r>
                            <m:sSub>
                              <m:sSubPr>
                                <m:ctrlPr>
                                  <w:rPr>
                                    <w:rFonts w:ascii="Cambria Math" w:hAnsi="Cambria Math"/>
                                    <w:i/>
                                    <w:iCs/>
                                  </w:rPr>
                                </m:ctrlPr>
                              </m:sSubPr>
                              <m:e>
                                <m:r>
                                  <w:rPr>
                                    <w:rFonts w:ascii="Cambria Math" w:hAnsi="Cambria Math"/>
                                  </w:rPr>
                                  <m:t>R</m:t>
                                </m:r>
                              </m:e>
                              <m:sub>
                                <m:r>
                                  <w:rPr>
                                    <w:rFonts w:ascii="Cambria Math" w:hAnsi="Cambria Math"/>
                                  </w:rPr>
                                  <m:t>2</m:t>
                                </m:r>
                              </m:sub>
                            </m:sSub>
                          </m:num>
                          <m:den>
                            <m:r>
                              <w:rPr>
                                <w:rFonts w:ascii="Cambria Math" w:hAnsi="Cambria Math"/>
                              </w:rPr>
                              <m:t>dt</m:t>
                            </m:r>
                          </m:den>
                        </m:f>
                        <m:r>
                          <w:rPr>
                            <w:rFonts w:ascii="Cambria Math" w:hAnsi="Cambria Math"/>
                          </w:rPr>
                          <m:t>=</m:t>
                        </m:r>
                        <m:r>
                          <w:rPr>
                            <w:rFonts w:ascii="Helvetica" w:eastAsia="Helvetica" w:hAnsi="Helvetica" w:cs="Helvetica"/>
                          </w:rPr>
                          <m:t>-</m:t>
                        </m:r>
                        <m:sSub>
                          <m:sSubPr>
                            <m:ctrlPr>
                              <w:rPr>
                                <w:rFonts w:ascii="Cambria Math" w:hAnsi="Cambria Math"/>
                                <w:i/>
                                <w:iCs/>
                              </w:rPr>
                            </m:ctrlPr>
                          </m:sSubPr>
                          <m:e>
                            <m:r>
                              <w:rPr>
                                <w:rFonts w:ascii="MS Mincho" w:eastAsia="MS Mincho" w:hAnsi="MS Mincho" w:cs="MS Mincho"/>
                              </w:rPr>
                              <m:t>h</m:t>
                            </m:r>
                          </m:e>
                          <m:sub>
                            <m:r>
                              <w:rPr>
                                <w:rFonts w:ascii="Cambria Math" w:hAnsi="Cambria Math"/>
                              </w:rPr>
                              <m:t>1</m:t>
                            </m:r>
                          </m:sub>
                        </m:sSub>
                        <m:sSub>
                          <m:sSubPr>
                            <m:ctrlPr>
                              <w:rPr>
                                <w:rFonts w:ascii="Cambria Math" w:hAnsi="Cambria Math"/>
                                <w:i/>
                                <w:iCs/>
                              </w:rPr>
                            </m:ctrlPr>
                          </m:sSubPr>
                          <m:e>
                            <m:r>
                              <w:rPr>
                                <w:rFonts w:ascii="Cambria Math" w:hAnsi="Cambria Math"/>
                              </w:rPr>
                              <m:t>R</m:t>
                            </m:r>
                          </m:e>
                          <m:sub>
                            <m:r>
                              <w:rPr>
                                <w:rFonts w:ascii="Cambria Math" w:hAnsi="Cambria Math"/>
                              </w:rPr>
                              <m:t>2</m:t>
                            </m:r>
                          </m:sub>
                        </m:sSub>
                        <m:sSubSup>
                          <m:sSubSupPr>
                            <m:ctrlPr>
                              <w:rPr>
                                <w:rFonts w:ascii="Cambria Math" w:hAnsi="Cambria Math"/>
                                <w:i/>
                              </w:rPr>
                            </m:ctrlPr>
                          </m:sSubSupPr>
                          <m:e>
                            <m:r>
                              <w:rPr>
                                <w:rFonts w:ascii="Cambria Math" w:hAnsi="Cambria Math"/>
                              </w:rPr>
                              <m:t>N</m:t>
                            </m:r>
                          </m:e>
                          <m:sub>
                            <m:r>
                              <w:rPr>
                                <w:rFonts w:ascii="Cambria Math" w:hAnsi="Cambria Math"/>
                              </w:rPr>
                              <m:t>1</m:t>
                            </m:r>
                          </m:sub>
                          <m:sup>
                            <m:sSub>
                              <m:sSubPr>
                                <m:ctrlPr>
                                  <w:rPr>
                                    <w:rFonts w:ascii="Cambria Math" w:hAnsi="Cambria Math"/>
                                    <w:i/>
                                  </w:rPr>
                                </m:ctrlPr>
                              </m:sSubPr>
                              <m:e>
                                <m:r>
                                  <w:rPr>
                                    <w:rFonts w:ascii="Cambria Math" w:hAnsi="Cambria Math"/>
                                  </w:rPr>
                                  <m:t>ν</m:t>
                                </m:r>
                              </m:e>
                              <m:sub>
                                <m:r>
                                  <w:rPr>
                                    <w:rFonts w:ascii="Cambria Math" w:hAnsi="Cambria Math"/>
                                  </w:rPr>
                                  <m:t>1</m:t>
                                </m:r>
                              </m:sub>
                            </m:sSub>
                          </m:sup>
                        </m:sSubSup>
                        <m:r>
                          <w:rPr>
                            <w:rFonts w:ascii="Helvetica" w:eastAsia="Helvetica" w:hAnsi="Helvetica" w:cs="Helvetica"/>
                          </w:rPr>
                          <m:t>-</m:t>
                        </m:r>
                        <m:sSub>
                          <m:sSubPr>
                            <m:ctrlPr>
                              <w:rPr>
                                <w:rFonts w:ascii="Cambria Math" w:hAnsi="Cambria Math"/>
                                <w:i/>
                                <w:iCs/>
                              </w:rPr>
                            </m:ctrlPr>
                          </m:sSubPr>
                          <m:e>
                            <m:r>
                              <w:rPr>
                                <w:rFonts w:ascii="MS Mincho" w:eastAsia="MS Mincho" w:hAnsi="MS Mincho" w:cs="MS Mincho"/>
                              </w:rPr>
                              <m:t>h</m:t>
                            </m:r>
                          </m:e>
                          <m:sub>
                            <m:r>
                              <w:rPr>
                                <w:rFonts w:ascii="Cambria Math" w:hAnsi="Cambria Math"/>
                              </w:rPr>
                              <m:t>2</m:t>
                            </m:r>
                          </m:sub>
                        </m:sSub>
                        <m:sSub>
                          <m:sSubPr>
                            <m:ctrlPr>
                              <w:rPr>
                                <w:rFonts w:ascii="Cambria Math" w:hAnsi="Cambria Math"/>
                                <w:i/>
                                <w:iCs/>
                              </w:rPr>
                            </m:ctrlPr>
                          </m:sSubPr>
                          <m:e>
                            <m:r>
                              <w:rPr>
                                <w:rFonts w:ascii="Cambria Math" w:hAnsi="Cambria Math"/>
                              </w:rPr>
                              <m:t>R</m:t>
                            </m:r>
                          </m:e>
                          <m:sub>
                            <m:r>
                              <w:rPr>
                                <w:rFonts w:ascii="Cambria Math" w:hAnsi="Cambria Math"/>
                              </w:rPr>
                              <m:t>2</m:t>
                            </m:r>
                          </m:sub>
                        </m:sSub>
                        <m:sSubSup>
                          <m:sSubSupPr>
                            <m:ctrlPr>
                              <w:rPr>
                                <w:rFonts w:ascii="Cambria Math" w:hAnsi="Cambria Math"/>
                                <w:i/>
                              </w:rPr>
                            </m:ctrlPr>
                          </m:sSubSupPr>
                          <m:e>
                            <m:r>
                              <w:rPr>
                                <w:rFonts w:ascii="Cambria Math" w:hAnsi="Cambria Math"/>
                              </w:rPr>
                              <m:t>N</m:t>
                            </m:r>
                          </m:e>
                          <m:sub>
                            <m:r>
                              <w:rPr>
                                <w:rFonts w:ascii="Cambria Math" w:hAnsi="Cambria Math"/>
                              </w:rPr>
                              <m:t>2</m:t>
                            </m:r>
                          </m:sub>
                          <m:sup>
                            <m:sSub>
                              <m:sSubPr>
                                <m:ctrlPr>
                                  <w:rPr>
                                    <w:rFonts w:ascii="Cambria Math" w:hAnsi="Cambria Math"/>
                                    <w:i/>
                                  </w:rPr>
                                </m:ctrlPr>
                              </m:sSubPr>
                              <m:e>
                                <m:r>
                                  <w:rPr>
                                    <w:rFonts w:ascii="Cambria Math" w:hAnsi="Cambria Math"/>
                                  </w:rPr>
                                  <m:t>ν</m:t>
                                </m:r>
                              </m:e>
                              <m:sub>
                                <m:r>
                                  <w:rPr>
                                    <w:rFonts w:ascii="Cambria Math" w:hAnsi="Cambria Math"/>
                                  </w:rPr>
                                  <m:t>2</m:t>
                                </m:r>
                              </m:sub>
                            </m:sSub>
                          </m:sup>
                        </m:sSubSup>
                        <m:r>
                          <w:rPr>
                            <w:rFonts w:ascii="Cambria Math" w:hAnsi="Cambria Math"/>
                          </w:rPr>
                          <m:t xml:space="preserve"> </m:t>
                        </m:r>
                        <m:ctrlPr>
                          <w:rPr>
                            <w:rFonts w:ascii="Cambria Math" w:eastAsia="Cambria Math" w:hAnsi="Cambria Math"/>
                            <w:i/>
                            <w:iCs/>
                          </w:rPr>
                        </m:ctrlPr>
                      </m:e>
                      <m:e>
                        <m:f>
                          <m:fPr>
                            <m:ctrlPr>
                              <w:rPr>
                                <w:rFonts w:ascii="Cambria Math" w:hAnsi="Cambria Math"/>
                                <w:i/>
                                <w:iCs/>
                              </w:rPr>
                            </m:ctrlPr>
                          </m:fPr>
                          <m:num>
                            <m:r>
                              <w:rPr>
                                <w:rFonts w:ascii="Cambria Math" w:hAnsi="Cambria Math"/>
                              </w:rPr>
                              <m:t>d</m:t>
                            </m:r>
                            <m:sSub>
                              <m:sSubPr>
                                <m:ctrlPr>
                                  <w:rPr>
                                    <w:rFonts w:ascii="Cambria Math" w:hAnsi="Cambria Math"/>
                                    <w:i/>
                                    <w:iCs/>
                                  </w:rPr>
                                </m:ctrlPr>
                              </m:sSubPr>
                              <m:e>
                                <m:r>
                                  <w:rPr>
                                    <w:rFonts w:ascii="Cambria Math" w:hAnsi="Cambria Math"/>
                                  </w:rPr>
                                  <m:t>N</m:t>
                                </m:r>
                              </m:e>
                              <m:sub>
                                <m:r>
                                  <w:rPr>
                                    <w:rFonts w:ascii="Cambria Math" w:hAnsi="Cambria Math"/>
                                  </w:rPr>
                                  <m:t>1</m:t>
                                </m:r>
                              </m:sub>
                            </m:sSub>
                          </m:num>
                          <m:den>
                            <m:r>
                              <w:rPr>
                                <w:rFonts w:ascii="Cambria Math" w:hAnsi="Cambria Math"/>
                              </w:rPr>
                              <m:t>dt</m:t>
                            </m:r>
                          </m:den>
                        </m:f>
                        <m:r>
                          <w:rPr>
                            <w:rFonts w:ascii="Cambria Math" w:hAnsi="Cambria Math"/>
                          </w:rPr>
                          <m:t>=</m:t>
                        </m:r>
                        <m:sSub>
                          <m:sSubPr>
                            <m:ctrlPr>
                              <w:rPr>
                                <w:rFonts w:ascii="Cambria Math" w:hAnsi="Cambria Math"/>
                                <w:i/>
                                <w:iCs/>
                              </w:rPr>
                            </m:ctrlPr>
                          </m:sSubPr>
                          <m:e>
                            <m:r>
                              <w:rPr>
                                <w:rFonts w:ascii="Cambria Math" w:hAnsi="Cambria Math"/>
                              </w:rPr>
                              <m:t>ϵ</m:t>
                            </m:r>
                          </m:e>
                          <m:sub>
                            <m:r>
                              <w:rPr>
                                <w:rFonts w:ascii="Cambria Math" w:hAnsi="Cambria Math"/>
                              </w:rPr>
                              <m:t>1</m:t>
                            </m:r>
                          </m:sub>
                        </m:sSub>
                        <m:sSub>
                          <m:sSubPr>
                            <m:ctrlPr>
                              <w:rPr>
                                <w:rFonts w:ascii="Cambria Math" w:hAnsi="Cambria Math"/>
                                <w:i/>
                                <w:iCs/>
                              </w:rPr>
                            </m:ctrlPr>
                          </m:sSubPr>
                          <m:e>
                            <m:r>
                              <w:rPr>
                                <w:rFonts w:ascii="MS Mincho" w:eastAsia="MS Mincho" w:hAnsi="MS Mincho" w:cs="MS Mincho"/>
                              </w:rPr>
                              <m:t>h</m:t>
                            </m:r>
                          </m:e>
                          <m:sub>
                            <m:r>
                              <w:rPr>
                                <w:rFonts w:ascii="Cambria Math" w:hAnsi="Cambria Math"/>
                              </w:rPr>
                              <m:t>1</m:t>
                            </m:r>
                          </m:sub>
                        </m:sSub>
                        <m:sSub>
                          <m:sSubPr>
                            <m:ctrlPr>
                              <w:rPr>
                                <w:rFonts w:ascii="Cambria Math" w:hAnsi="Cambria Math"/>
                                <w:i/>
                                <w:iCs/>
                              </w:rPr>
                            </m:ctrlPr>
                          </m:sSubPr>
                          <m:e>
                            <m:r>
                              <w:rPr>
                                <w:rFonts w:ascii="Cambria Math" w:hAnsi="Cambria Math"/>
                              </w:rPr>
                              <m:t>R</m:t>
                            </m:r>
                          </m:e>
                          <m:sub>
                            <m:r>
                              <w:rPr>
                                <w:rFonts w:ascii="Cambria Math" w:hAnsi="Cambria Math"/>
                              </w:rPr>
                              <m:t>1</m:t>
                            </m:r>
                          </m:sub>
                        </m:sSub>
                        <m:sSub>
                          <m:sSubPr>
                            <m:ctrlPr>
                              <w:rPr>
                                <w:rFonts w:ascii="Cambria Math" w:hAnsi="Cambria Math"/>
                                <w:i/>
                                <w:iCs/>
                              </w:rPr>
                            </m:ctrlPr>
                          </m:sSubPr>
                          <m:e>
                            <m:r>
                              <w:rPr>
                                <w:rFonts w:ascii="Cambria Math" w:hAnsi="Cambria Math"/>
                              </w:rPr>
                              <m:t>N</m:t>
                            </m:r>
                          </m:e>
                          <m:sub>
                            <m:r>
                              <w:rPr>
                                <w:rFonts w:ascii="Cambria Math" w:hAnsi="Cambria Math"/>
                              </w:rPr>
                              <m:t>1</m:t>
                            </m:r>
                          </m:sub>
                        </m:sSub>
                        <m:r>
                          <w:rPr>
                            <w:rFonts w:ascii="Cambria Math" w:hAnsi="Cambria Math"/>
                          </w:rPr>
                          <m:t xml:space="preserve">                 </m:t>
                        </m:r>
                        <m:ctrlPr>
                          <w:rPr>
                            <w:rFonts w:ascii="Cambria Math" w:eastAsia="Cambria Math" w:hAnsi="Cambria Math"/>
                            <w:i/>
                            <w:iCs/>
                          </w:rPr>
                        </m:ctrlPr>
                      </m:e>
                      <m:e>
                        <m:f>
                          <m:fPr>
                            <m:ctrlPr>
                              <w:rPr>
                                <w:rFonts w:ascii="Cambria Math" w:hAnsi="Cambria Math"/>
                                <w:i/>
                                <w:iCs/>
                              </w:rPr>
                            </m:ctrlPr>
                          </m:fPr>
                          <m:num>
                            <m:r>
                              <w:rPr>
                                <w:rFonts w:ascii="Cambria Math" w:hAnsi="Cambria Math"/>
                              </w:rPr>
                              <m:t>d</m:t>
                            </m:r>
                            <m:sSub>
                              <m:sSubPr>
                                <m:ctrlPr>
                                  <w:rPr>
                                    <w:rFonts w:ascii="Cambria Math" w:hAnsi="Cambria Math"/>
                                    <w:i/>
                                    <w:iCs/>
                                  </w:rPr>
                                </m:ctrlPr>
                              </m:sSubPr>
                              <m:e>
                                <m:r>
                                  <w:rPr>
                                    <w:rFonts w:ascii="Cambria Math" w:hAnsi="Cambria Math"/>
                                  </w:rPr>
                                  <m:t>N</m:t>
                                </m:r>
                              </m:e>
                              <m:sub>
                                <m:r>
                                  <w:rPr>
                                    <w:rFonts w:ascii="Cambria Math" w:hAnsi="Cambria Math"/>
                                  </w:rPr>
                                  <m:t>2</m:t>
                                </m:r>
                              </m:sub>
                            </m:sSub>
                          </m:num>
                          <m:den>
                            <m:r>
                              <w:rPr>
                                <w:rFonts w:ascii="Cambria Math" w:hAnsi="Cambria Math"/>
                              </w:rPr>
                              <m:t>dt</m:t>
                            </m:r>
                          </m:den>
                        </m:f>
                        <m:r>
                          <w:rPr>
                            <w:rFonts w:ascii="Cambria Math" w:hAnsi="Cambria Math"/>
                          </w:rPr>
                          <m:t>=</m:t>
                        </m:r>
                        <m:sSub>
                          <m:sSubPr>
                            <m:ctrlPr>
                              <w:rPr>
                                <w:rFonts w:ascii="Cambria Math" w:hAnsi="Cambria Math"/>
                                <w:i/>
                                <w:iCs/>
                              </w:rPr>
                            </m:ctrlPr>
                          </m:sSubPr>
                          <m:e>
                            <m:r>
                              <w:rPr>
                                <w:rFonts w:ascii="Cambria Math" w:hAnsi="Cambria Math"/>
                              </w:rPr>
                              <m:t>ϵ</m:t>
                            </m:r>
                          </m:e>
                          <m:sub>
                            <m:r>
                              <w:rPr>
                                <w:rFonts w:ascii="Cambria Math" w:hAnsi="Cambria Math"/>
                              </w:rPr>
                              <m:t>2</m:t>
                            </m:r>
                          </m:sub>
                        </m:sSub>
                        <m:sSub>
                          <m:sSubPr>
                            <m:ctrlPr>
                              <w:rPr>
                                <w:rFonts w:ascii="Cambria Math" w:hAnsi="Cambria Math"/>
                                <w:i/>
                                <w:iCs/>
                              </w:rPr>
                            </m:ctrlPr>
                          </m:sSubPr>
                          <m:e>
                            <m:r>
                              <w:rPr>
                                <w:rFonts w:ascii="MS Mincho" w:eastAsia="MS Mincho" w:hAnsi="MS Mincho" w:cs="MS Mincho"/>
                              </w:rPr>
                              <m:t>h</m:t>
                            </m:r>
                          </m:e>
                          <m:sub>
                            <m:r>
                              <w:rPr>
                                <w:rFonts w:ascii="Cambria Math" w:hAnsi="Cambria Math"/>
                              </w:rPr>
                              <m:t>2</m:t>
                            </m:r>
                          </m:sub>
                        </m:sSub>
                        <m:sSub>
                          <m:sSubPr>
                            <m:ctrlPr>
                              <w:rPr>
                                <w:rFonts w:ascii="Cambria Math" w:hAnsi="Cambria Math"/>
                                <w:i/>
                                <w:iCs/>
                              </w:rPr>
                            </m:ctrlPr>
                          </m:sSubPr>
                          <m:e>
                            <m:r>
                              <w:rPr>
                                <w:rFonts w:ascii="Cambria Math" w:hAnsi="Cambria Math"/>
                              </w:rPr>
                              <m:t>R</m:t>
                            </m:r>
                          </m:e>
                          <m:sub>
                            <m:r>
                              <w:rPr>
                                <w:rFonts w:ascii="Cambria Math" w:hAnsi="Cambria Math"/>
                              </w:rPr>
                              <m:t>2</m:t>
                            </m:r>
                          </m:sub>
                        </m:sSub>
                        <m:sSub>
                          <m:sSubPr>
                            <m:ctrlPr>
                              <w:rPr>
                                <w:rFonts w:ascii="Cambria Math" w:hAnsi="Cambria Math"/>
                                <w:i/>
                                <w:iCs/>
                              </w:rPr>
                            </m:ctrlPr>
                          </m:sSubPr>
                          <m:e>
                            <m:r>
                              <w:rPr>
                                <w:rFonts w:ascii="Cambria Math" w:hAnsi="Cambria Math"/>
                              </w:rPr>
                              <m:t>N</m:t>
                            </m:r>
                          </m:e>
                          <m:sub>
                            <m:r>
                              <w:rPr>
                                <w:rFonts w:ascii="Cambria Math" w:hAnsi="Cambria Math"/>
                              </w:rPr>
                              <m:t>2</m:t>
                            </m:r>
                          </m:sub>
                        </m:sSub>
                        <m:r>
                          <w:rPr>
                            <w:rFonts w:ascii="Cambria Math" w:hAnsi="Cambria Math"/>
                          </w:rPr>
                          <m:t xml:space="preserve">                 </m:t>
                        </m:r>
                      </m:e>
                    </m:eqArr>
                  </m:e>
                </m:d>
              </m:oMath>
            </m:oMathPara>
          </w:p>
        </w:tc>
        <w:tc>
          <w:tcPr>
            <w:tcW w:w="1468" w:type="dxa"/>
            <w:vAlign w:val="center"/>
          </w:tcPr>
          <w:p w14:paraId="49CFB2E6" w14:textId="1EF4691C" w:rsidR="007A7F01" w:rsidRPr="0025589C" w:rsidRDefault="007E41E1" w:rsidP="00C34C28">
            <w:pPr>
              <w:jc w:val="right"/>
            </w:pPr>
            <w:r>
              <w:t>(B3a)</w:t>
            </w:r>
          </w:p>
          <w:p w14:paraId="400F0B34" w14:textId="63659B2C" w:rsidR="007A7F01" w:rsidRPr="0025589C" w:rsidRDefault="007E41E1" w:rsidP="00C34C28">
            <w:pPr>
              <w:jc w:val="right"/>
            </w:pPr>
            <w:r>
              <w:t>(B3b)</w:t>
            </w:r>
          </w:p>
          <w:p w14:paraId="1C2DA814" w14:textId="0E7B59CB" w:rsidR="007A7F01" w:rsidRPr="0025589C" w:rsidRDefault="007E41E1" w:rsidP="00C34C28">
            <w:pPr>
              <w:jc w:val="right"/>
            </w:pPr>
            <w:r>
              <w:t>(B3c)</w:t>
            </w:r>
          </w:p>
          <w:p w14:paraId="1E95C71B" w14:textId="4AFA9D6E" w:rsidR="007A7F01" w:rsidRPr="0025589C" w:rsidRDefault="007E41E1" w:rsidP="00C34C28">
            <w:pPr>
              <w:jc w:val="right"/>
            </w:pPr>
            <w:r>
              <w:t>(B3d)</w:t>
            </w:r>
          </w:p>
        </w:tc>
      </w:tr>
    </w:tbl>
    <w:p w14:paraId="0166B204" w14:textId="36272D29" w:rsidR="007A7F01" w:rsidRPr="0025589C" w:rsidRDefault="007A7F01" w:rsidP="00C34C28">
      <w:pPr>
        <w:tabs>
          <w:tab w:val="left" w:pos="1803"/>
          <w:tab w:val="center" w:pos="4153"/>
        </w:tabs>
      </w:pPr>
      <w:r w:rsidRPr="0025589C">
        <w:lastRenderedPageBreak/>
        <w:t xml:space="preserve">Here, we notice first that </w:t>
      </w:r>
      <m:oMath>
        <m:f>
          <m:fPr>
            <m:ctrlPr>
              <w:rPr>
                <w:rFonts w:ascii="Cambria Math" w:hAnsi="Cambria Math"/>
                <w:i/>
              </w:rPr>
            </m:ctrlPr>
          </m:fPr>
          <m:num>
            <m:r>
              <w:rPr>
                <w:rFonts w:ascii="Cambria Math" w:hAnsi="Cambria Math"/>
              </w:rPr>
              <m:t>d</m:t>
            </m:r>
          </m:num>
          <m:den>
            <m:r>
              <w:rPr>
                <w:rFonts w:ascii="Cambria Math" w:hAnsi="Cambria Math"/>
              </w:rPr>
              <m:t>dt</m:t>
            </m:r>
          </m:den>
        </m:f>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m:t>
                    </m:r>
                  </m:sub>
                </m:sSub>
              </m:e>
            </m:d>
          </m:e>
        </m:func>
        <m:r>
          <w:rPr>
            <w:rFonts w:ascii="Cambria Math" w:hAnsi="Cambria Math"/>
          </w:rPr>
          <m:t>=</m:t>
        </m:r>
        <m:f>
          <m:fPr>
            <m:ctrlPr>
              <w:rPr>
                <w:rFonts w:ascii="Cambria Math" w:hAnsi="Cambria Math"/>
                <w:i/>
              </w:rPr>
            </m:ctrlPr>
          </m:fPr>
          <m:num>
            <m:r>
              <w:rPr>
                <w:rFonts w:ascii="Cambria Math" w:hAnsi="Cambria Math"/>
              </w:rPr>
              <m:t>d</m:t>
            </m:r>
          </m:num>
          <m:den>
            <m:r>
              <w:rPr>
                <w:rFonts w:ascii="Cambria Math" w:hAnsi="Cambria Math"/>
              </w:rPr>
              <m:t>dt</m:t>
            </m:r>
          </m:den>
        </m:f>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2</m:t>
                    </m:r>
                  </m:sub>
                </m:sSub>
              </m:e>
            </m:d>
          </m:e>
        </m:func>
      </m:oMath>
      <w:r w:rsidRPr="0025589C">
        <w:t xml:space="preserve"> and therefore </w:t>
      </w:r>
      <m:oMath>
        <m:r>
          <w:rPr>
            <w:rFonts w:ascii="Cambria Math" w:hAnsi="Cambria Math"/>
          </w:rPr>
          <m:t>ρ=</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den>
        </m:f>
      </m:oMath>
      <w:r w:rsidRPr="0025589C">
        <w:t xml:space="preserve"> is a constant. We then substitute </w:t>
      </w:r>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 xml:space="preserve">=R, </m:t>
        </m:r>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=ρR</m:t>
        </m:r>
      </m:oMath>
      <w:r w:rsidRPr="0025589C">
        <w:t xml:space="preserve"> in eqs. B3 and continue as above. This changes the definition of</w:t>
      </w:r>
      <w:r w:rsidR="005F02BF">
        <w:t xml:space="preserve"> the competition coefficients to</w:t>
      </w:r>
      <w:r w:rsidRPr="0025589C">
        <w:t xml:space="preserve"> </w:t>
      </w:r>
      <m:oMath>
        <m:sSub>
          <m:sSubPr>
            <m:ctrlPr>
              <w:rPr>
                <w:rFonts w:ascii="Cambria Math" w:hAnsi="Cambria Math"/>
                <w:i/>
              </w:rPr>
            </m:ctrlPr>
          </m:sSubPr>
          <m:e>
            <m:r>
              <w:rPr>
                <w:rFonts w:ascii="Cambria Math" w:hAnsi="Cambria Math"/>
              </w:rPr>
              <m:t>c</m:t>
            </m:r>
          </m:e>
          <m:sub>
            <m:r>
              <w:rPr>
                <w:rFonts w:ascii="Cambria Math" w:hAnsi="Cambria Math"/>
              </w:rPr>
              <m:t>j</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ϵ</m:t>
                </m:r>
              </m:e>
              <m:sub>
                <m:r>
                  <w:rPr>
                    <w:rFonts w:ascii="Cambria Math" w:hAnsi="Cambria Math"/>
                  </w:rPr>
                  <m:t>i</m:t>
                </m:r>
              </m:sub>
            </m:sSub>
            <m:sSub>
              <m:sSubPr>
                <m:ctrlPr>
                  <w:rPr>
                    <w:rFonts w:ascii="Cambria Math" w:hAnsi="Cambria Math"/>
                    <w:i/>
                  </w:rPr>
                </m:ctrlPr>
              </m:sSubPr>
              <m:e>
                <m:r>
                  <w:rPr>
                    <w:rFonts w:ascii="Cambria Math" w:hAnsi="Cambria Math"/>
                  </w:rPr>
                  <m:t>ν</m:t>
                </m:r>
              </m:e>
              <m:sub>
                <m:r>
                  <w:rPr>
                    <w:rFonts w:ascii="Cambria Math" w:hAnsi="Cambria Math"/>
                  </w:rPr>
                  <m:t>i</m:t>
                </m:r>
              </m:sub>
            </m:sSub>
            <m:sSub>
              <m:sSubPr>
                <m:ctrlPr>
                  <w:rPr>
                    <w:rFonts w:ascii="Cambria Math" w:hAnsi="Cambria Math"/>
                    <w:i/>
                  </w:rPr>
                </m:ctrlPr>
              </m:sSubPr>
              <m:e>
                <m:r>
                  <w:rPr>
                    <w:rFonts w:ascii="Cambria Math" w:hAnsi="Cambria Math"/>
                  </w:rPr>
                  <m:t>R</m:t>
                </m:r>
              </m:e>
              <m:sub>
                <m:r>
                  <w:rPr>
                    <w:rFonts w:ascii="Cambria Math" w:hAnsi="Cambria Math"/>
                  </w:rPr>
                  <m:t>i</m:t>
                </m:r>
              </m:sub>
            </m:sSub>
          </m:num>
          <m:den>
            <m:sSub>
              <m:sSubPr>
                <m:ctrlPr>
                  <w:rPr>
                    <w:rFonts w:ascii="Cambria Math" w:hAnsi="Cambria Math"/>
                    <w:i/>
                  </w:rPr>
                </m:ctrlPr>
              </m:sSubPr>
              <m:e>
                <m:r>
                  <w:rPr>
                    <w:rFonts w:ascii="Cambria Math" w:hAnsi="Cambria Math"/>
                  </w:rPr>
                  <m:t>ϵ</m:t>
                </m:r>
              </m:e>
              <m:sub>
                <m:r>
                  <w:rPr>
                    <w:rFonts w:ascii="Cambria Math" w:hAnsi="Cambria Math"/>
                  </w:rPr>
                  <m:t>j</m:t>
                </m:r>
              </m:sub>
            </m:sSub>
            <m:sSub>
              <m:sSubPr>
                <m:ctrlPr>
                  <w:rPr>
                    <w:rFonts w:ascii="Cambria Math" w:hAnsi="Cambria Math"/>
                    <w:i/>
                  </w:rPr>
                </m:ctrlPr>
              </m:sSubPr>
              <m:e>
                <m:r>
                  <w:rPr>
                    <w:rFonts w:ascii="Cambria Math" w:hAnsi="Cambria Math"/>
                  </w:rPr>
                  <m:t>ν</m:t>
                </m:r>
              </m:e>
              <m:sub>
                <m:r>
                  <w:rPr>
                    <w:rFonts w:ascii="Cambria Math" w:hAnsi="Cambria Math"/>
                  </w:rPr>
                  <m:t>j</m:t>
                </m:r>
              </m:sub>
            </m:sSub>
            <m:sSub>
              <m:sSubPr>
                <m:ctrlPr>
                  <w:rPr>
                    <w:rFonts w:ascii="Cambria Math" w:hAnsi="Cambria Math"/>
                    <w:i/>
                  </w:rPr>
                </m:ctrlPr>
              </m:sSubPr>
              <m:e>
                <m:r>
                  <w:rPr>
                    <w:rFonts w:ascii="Cambria Math" w:hAnsi="Cambria Math"/>
                  </w:rPr>
                  <m:t>R</m:t>
                </m:r>
              </m:e>
              <m:sub>
                <m:r>
                  <w:rPr>
                    <w:rFonts w:ascii="Cambria Math" w:hAnsi="Cambria Math"/>
                  </w:rPr>
                  <m:t>j</m:t>
                </m:r>
              </m:sub>
            </m:sSub>
          </m:den>
        </m:f>
      </m:oMath>
      <w:r w:rsidR="00870818" w:rsidRPr="0025589C">
        <w:t>.</w:t>
      </w:r>
    </w:p>
    <w:p w14:paraId="5BC802EB" w14:textId="0AEE6C91" w:rsidR="007A7F01" w:rsidRPr="0025589C" w:rsidRDefault="007A7F01" w:rsidP="00C34C28">
      <w:pPr>
        <w:tabs>
          <w:tab w:val="left" w:pos="1803"/>
          <w:tab w:val="center" w:pos="4153"/>
        </w:tabs>
      </w:pPr>
      <w:r w:rsidRPr="0025589C">
        <w:t xml:space="preserve">If the </w:t>
      </w:r>
      <w:r w:rsidR="00E541DF">
        <w:t>up</w:t>
      </w:r>
      <w:r w:rsidR="00E541DF" w:rsidRPr="0025589C">
        <w:t xml:space="preserve">take </w:t>
      </w:r>
      <w:r w:rsidRPr="0025589C">
        <w:t>rates</w:t>
      </w:r>
      <w:r w:rsidR="00E541DF">
        <w:t xml:space="preserve"> </w:t>
      </w:r>
      <m:oMath>
        <m:sSub>
          <m:sSubPr>
            <m:ctrlPr>
              <w:rPr>
                <w:rFonts w:ascii="Cambria Math" w:hAnsi="Cambria Math"/>
                <w:i/>
              </w:rPr>
            </m:ctrlPr>
          </m:sSubPr>
          <m:e>
            <m:r>
              <w:rPr>
                <w:rFonts w:ascii="Cambria Math" w:hAnsi="Cambria Math"/>
              </w:rPr>
              <m:t>h</m:t>
            </m:r>
          </m:e>
          <m:sub>
            <m:r>
              <w:rPr>
                <w:rFonts w:ascii="Cambria Math" w:hAnsi="Cambria Math"/>
              </w:rPr>
              <m:t>i</m:t>
            </m:r>
          </m:sub>
        </m:sSub>
      </m:oMath>
      <w:r w:rsidRPr="0025589C">
        <w:t xml:space="preserve"> depend on the resource</w:t>
      </w:r>
      <w:r w:rsidR="00E541DF">
        <w:t xml:space="preserve"> </w:t>
      </w:r>
      <m:oMath>
        <m:sSub>
          <m:sSubPr>
            <m:ctrlPr>
              <w:rPr>
                <w:rFonts w:ascii="Cambria Math" w:hAnsi="Cambria Math"/>
                <w:i/>
              </w:rPr>
            </m:ctrlPr>
          </m:sSubPr>
          <m:e>
            <m:r>
              <w:rPr>
                <w:rFonts w:ascii="Cambria Math" w:hAnsi="Cambria Math"/>
              </w:rPr>
              <m:t>R</m:t>
            </m:r>
          </m:e>
          <m:sub>
            <m:r>
              <w:rPr>
                <w:rFonts w:ascii="Cambria Math" w:hAnsi="Cambria Math"/>
              </w:rPr>
              <m:t>i</m:t>
            </m:r>
          </m:sub>
        </m:sSub>
      </m:oMath>
      <w:r w:rsidR="00B42DA4" w:rsidRPr="0025589C">
        <w:t xml:space="preserve"> </w:t>
      </w:r>
      <w:r w:rsidR="00E541DF">
        <w:t xml:space="preserve">rather than the strain </w:t>
      </w:r>
      <m:oMath>
        <m:sSub>
          <m:sSubPr>
            <m:ctrlPr>
              <w:rPr>
                <w:rFonts w:ascii="Cambria Math" w:hAnsi="Cambria Math"/>
                <w:i/>
              </w:rPr>
            </m:ctrlPr>
          </m:sSubPr>
          <m:e>
            <m:r>
              <w:rPr>
                <w:rFonts w:ascii="Cambria Math" w:hAnsi="Cambria Math"/>
              </w:rPr>
              <m:t>N</m:t>
            </m:r>
          </m:e>
          <m:sub>
            <m:r>
              <w:rPr>
                <w:rFonts w:ascii="Cambria Math" w:hAnsi="Cambria Math"/>
              </w:rPr>
              <m:t>i</m:t>
            </m:r>
          </m:sub>
        </m:sSub>
      </m:oMath>
      <w:r w:rsidR="00E541DF">
        <w:t xml:space="preserve"> </w:t>
      </w:r>
      <w:r w:rsidR="00B42DA4" w:rsidRPr="0025589C">
        <w:t>then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51"/>
        <w:gridCol w:w="5103"/>
        <w:gridCol w:w="1468"/>
      </w:tblGrid>
      <w:tr w:rsidR="007A7F01" w:rsidRPr="0025589C" w14:paraId="2B1C1765" w14:textId="77777777" w:rsidTr="00B57EC6">
        <w:tc>
          <w:tcPr>
            <w:tcW w:w="1951" w:type="dxa"/>
            <w:vAlign w:val="center"/>
          </w:tcPr>
          <w:p w14:paraId="2324C572" w14:textId="77777777" w:rsidR="007A7F01" w:rsidRPr="0025589C" w:rsidRDefault="007A7F01" w:rsidP="00C34C28">
            <w:pPr>
              <w:jc w:val="right"/>
              <w:rPr>
                <w:i/>
                <w:iCs/>
              </w:rPr>
            </w:pPr>
          </w:p>
        </w:tc>
        <w:tc>
          <w:tcPr>
            <w:tcW w:w="5103" w:type="dxa"/>
            <w:vAlign w:val="center"/>
          </w:tcPr>
          <w:p w14:paraId="54B75DB6" w14:textId="53A200A3" w:rsidR="007A7F01" w:rsidRPr="0025589C" w:rsidRDefault="00B5596A" w:rsidP="00C34C28">
            <w:pPr>
              <w:jc w:val="center"/>
              <w:rPr>
                <w:i/>
                <w:iCs/>
              </w:rPr>
            </w:pPr>
            <m:oMathPara>
              <m:oMath>
                <m:d>
                  <m:dPr>
                    <m:begChr m:val="{"/>
                    <m:endChr m:val=""/>
                    <m:ctrlPr>
                      <w:rPr>
                        <w:rFonts w:ascii="Cambria Math" w:hAnsi="Cambria Math"/>
                        <w:i/>
                        <w:iCs/>
                      </w:rPr>
                    </m:ctrlPr>
                  </m:dPr>
                  <m:e>
                    <m:eqArr>
                      <m:eqArrPr>
                        <m:ctrlPr>
                          <w:rPr>
                            <w:rFonts w:ascii="Cambria Math" w:hAnsi="Cambria Math"/>
                            <w:i/>
                            <w:iCs/>
                          </w:rPr>
                        </m:ctrlPr>
                      </m:eqArrPr>
                      <m:e>
                        <m:f>
                          <m:fPr>
                            <m:ctrlPr>
                              <w:rPr>
                                <w:rFonts w:ascii="Cambria Math" w:hAnsi="Cambria Math"/>
                                <w:i/>
                                <w:iCs/>
                              </w:rPr>
                            </m:ctrlPr>
                          </m:fPr>
                          <m:num>
                            <m:r>
                              <w:rPr>
                                <w:rFonts w:ascii="Cambria Math" w:hAnsi="Cambria Math"/>
                              </w:rPr>
                              <m:t>d</m:t>
                            </m:r>
                            <m:sSub>
                              <m:sSubPr>
                                <m:ctrlPr>
                                  <w:rPr>
                                    <w:rFonts w:ascii="Cambria Math" w:hAnsi="Cambria Math"/>
                                    <w:i/>
                                    <w:iCs/>
                                  </w:rPr>
                                </m:ctrlPr>
                              </m:sSubPr>
                              <m:e>
                                <m:r>
                                  <w:rPr>
                                    <w:rFonts w:ascii="Cambria Math" w:hAnsi="Cambria Math"/>
                                  </w:rPr>
                                  <m:t>R</m:t>
                                </m:r>
                              </m:e>
                              <m:sub>
                                <m:r>
                                  <w:rPr>
                                    <w:rFonts w:ascii="Cambria Math" w:hAnsi="Cambria Math"/>
                                  </w:rPr>
                                  <m:t>1</m:t>
                                </m:r>
                              </m:sub>
                            </m:sSub>
                          </m:num>
                          <m:den>
                            <m:r>
                              <w:rPr>
                                <w:rFonts w:ascii="Cambria Math" w:hAnsi="Cambria Math"/>
                              </w:rPr>
                              <m:t>dt</m:t>
                            </m:r>
                          </m:den>
                        </m:f>
                        <m:r>
                          <w:rPr>
                            <w:rFonts w:ascii="Cambria Math" w:hAnsi="Cambria Math"/>
                          </w:rPr>
                          <m:t>=</m:t>
                        </m:r>
                        <m:r>
                          <w:rPr>
                            <w:rFonts w:ascii="Helvetica" w:eastAsia="Helvetica" w:hAnsi="Helvetica" w:cs="Helvetica"/>
                          </w:rPr>
                          <m:t>-</m:t>
                        </m:r>
                        <m:sSub>
                          <m:sSubPr>
                            <m:ctrlPr>
                              <w:rPr>
                                <w:rFonts w:ascii="Cambria Math" w:hAnsi="Cambria Math"/>
                                <w:i/>
                                <w:iCs/>
                              </w:rPr>
                            </m:ctrlPr>
                          </m:sSubPr>
                          <m:e>
                            <m:r>
                              <w:rPr>
                                <w:rFonts w:ascii="MS Mincho" w:eastAsia="MS Mincho" w:hAnsi="MS Mincho" w:cs="MS Mincho"/>
                              </w:rPr>
                              <m:t>h</m:t>
                            </m:r>
                          </m:e>
                          <m:sub>
                            <m:r>
                              <w:rPr>
                                <w:rFonts w:ascii="Cambria Math" w:hAnsi="Cambria Math"/>
                              </w:rPr>
                              <m:t>1</m:t>
                            </m:r>
                          </m:sub>
                        </m:sSub>
                        <m:sSub>
                          <m:sSubPr>
                            <m:ctrlPr>
                              <w:rPr>
                                <w:rFonts w:ascii="Cambria Math" w:hAnsi="Cambria Math"/>
                                <w:i/>
                                <w:iCs/>
                              </w:rPr>
                            </m:ctrlPr>
                          </m:sSubPr>
                          <m:e>
                            <m:r>
                              <w:rPr>
                                <w:rFonts w:ascii="Cambria Math" w:hAnsi="Cambria Math"/>
                              </w:rPr>
                              <m:t>R</m:t>
                            </m:r>
                          </m:e>
                          <m:sub>
                            <m:r>
                              <w:rPr>
                                <w:rFonts w:ascii="Cambria Math" w:hAnsi="Cambria Math"/>
                              </w:rPr>
                              <m:t>1</m:t>
                            </m:r>
                          </m:sub>
                        </m:sSub>
                        <m:sSubSup>
                          <m:sSubSupPr>
                            <m:ctrlPr>
                              <w:rPr>
                                <w:rFonts w:ascii="Cambria Math" w:hAnsi="Cambria Math"/>
                                <w:i/>
                              </w:rPr>
                            </m:ctrlPr>
                          </m:sSubSupPr>
                          <m:e>
                            <m:r>
                              <w:rPr>
                                <w:rFonts w:ascii="Cambria Math" w:hAnsi="Cambria Math"/>
                              </w:rPr>
                              <m:t>N</m:t>
                            </m:r>
                          </m:e>
                          <m:sub>
                            <m:r>
                              <w:rPr>
                                <w:rFonts w:ascii="Cambria Math" w:hAnsi="Cambria Math"/>
                              </w:rPr>
                              <m:t>1</m:t>
                            </m:r>
                          </m:sub>
                          <m:sup>
                            <m:sSub>
                              <m:sSubPr>
                                <m:ctrlPr>
                                  <w:rPr>
                                    <w:rFonts w:ascii="Cambria Math" w:hAnsi="Cambria Math"/>
                                    <w:i/>
                                  </w:rPr>
                                </m:ctrlPr>
                              </m:sSubPr>
                              <m:e>
                                <m:r>
                                  <w:rPr>
                                    <w:rFonts w:ascii="Cambria Math" w:hAnsi="Cambria Math"/>
                                  </w:rPr>
                                  <m:t>ν</m:t>
                                </m:r>
                              </m:e>
                              <m:sub>
                                <m:r>
                                  <w:rPr>
                                    <w:rFonts w:ascii="Cambria Math" w:hAnsi="Cambria Math"/>
                                  </w:rPr>
                                  <m:t>1</m:t>
                                </m:r>
                              </m:sub>
                            </m:sSub>
                          </m:sup>
                        </m:sSubSup>
                        <m:r>
                          <w:rPr>
                            <w:rFonts w:ascii="Helvetica" w:eastAsia="Helvetica" w:hAnsi="Helvetica" w:cs="Helvetica"/>
                          </w:rPr>
                          <m:t>-</m:t>
                        </m:r>
                        <m:sSub>
                          <m:sSubPr>
                            <m:ctrlPr>
                              <w:rPr>
                                <w:rFonts w:ascii="Cambria Math" w:hAnsi="Cambria Math"/>
                                <w:i/>
                                <w:iCs/>
                              </w:rPr>
                            </m:ctrlPr>
                          </m:sSubPr>
                          <m:e>
                            <m:r>
                              <w:rPr>
                                <w:rFonts w:ascii="MS Mincho" w:eastAsia="MS Mincho" w:hAnsi="MS Mincho" w:cs="MS Mincho"/>
                              </w:rPr>
                              <m:t>h</m:t>
                            </m:r>
                          </m:e>
                          <m:sub>
                            <m:r>
                              <w:rPr>
                                <w:rFonts w:ascii="Cambria Math" w:hAnsi="Cambria Math"/>
                              </w:rPr>
                              <m:t>1</m:t>
                            </m:r>
                          </m:sub>
                        </m:sSub>
                        <m:sSub>
                          <m:sSubPr>
                            <m:ctrlPr>
                              <w:rPr>
                                <w:rFonts w:ascii="Cambria Math" w:hAnsi="Cambria Math"/>
                                <w:i/>
                                <w:iCs/>
                              </w:rPr>
                            </m:ctrlPr>
                          </m:sSubPr>
                          <m:e>
                            <m:r>
                              <w:rPr>
                                <w:rFonts w:ascii="Cambria Math" w:hAnsi="Cambria Math"/>
                              </w:rPr>
                              <m:t>R</m:t>
                            </m:r>
                          </m:e>
                          <m:sub>
                            <m:r>
                              <w:rPr>
                                <w:rFonts w:ascii="Cambria Math" w:hAnsi="Cambria Math"/>
                              </w:rPr>
                              <m:t>1</m:t>
                            </m:r>
                          </m:sub>
                        </m:sSub>
                        <m:sSubSup>
                          <m:sSubSupPr>
                            <m:ctrlPr>
                              <w:rPr>
                                <w:rFonts w:ascii="Cambria Math" w:hAnsi="Cambria Math"/>
                                <w:i/>
                              </w:rPr>
                            </m:ctrlPr>
                          </m:sSubSupPr>
                          <m:e>
                            <m:r>
                              <w:rPr>
                                <w:rFonts w:ascii="Cambria Math" w:hAnsi="Cambria Math"/>
                              </w:rPr>
                              <m:t>N</m:t>
                            </m:r>
                          </m:e>
                          <m:sub>
                            <m:r>
                              <w:rPr>
                                <w:rFonts w:ascii="Cambria Math" w:hAnsi="Cambria Math"/>
                              </w:rPr>
                              <m:t>2</m:t>
                            </m:r>
                          </m:sub>
                          <m:sup>
                            <m:sSub>
                              <m:sSubPr>
                                <m:ctrlPr>
                                  <w:rPr>
                                    <w:rFonts w:ascii="Cambria Math" w:hAnsi="Cambria Math"/>
                                    <w:i/>
                                  </w:rPr>
                                </m:ctrlPr>
                              </m:sSubPr>
                              <m:e>
                                <m:r>
                                  <w:rPr>
                                    <w:rFonts w:ascii="Cambria Math" w:hAnsi="Cambria Math"/>
                                  </w:rPr>
                                  <m:t>ν</m:t>
                                </m:r>
                              </m:e>
                              <m:sub>
                                <m:r>
                                  <w:rPr>
                                    <w:rFonts w:ascii="Cambria Math" w:hAnsi="Cambria Math"/>
                                  </w:rPr>
                                  <m:t>2</m:t>
                                </m:r>
                              </m:sub>
                            </m:sSub>
                          </m:sup>
                        </m:sSubSup>
                        <m:r>
                          <w:rPr>
                            <w:rFonts w:ascii="Cambria Math" w:hAnsi="Cambria Math"/>
                          </w:rPr>
                          <m:t xml:space="preserve"> </m:t>
                        </m:r>
                      </m:e>
                      <m:e>
                        <m:f>
                          <m:fPr>
                            <m:ctrlPr>
                              <w:rPr>
                                <w:rFonts w:ascii="Cambria Math" w:hAnsi="Cambria Math"/>
                                <w:i/>
                                <w:iCs/>
                              </w:rPr>
                            </m:ctrlPr>
                          </m:fPr>
                          <m:num>
                            <m:r>
                              <w:rPr>
                                <w:rFonts w:ascii="Cambria Math" w:hAnsi="Cambria Math"/>
                              </w:rPr>
                              <m:t>d</m:t>
                            </m:r>
                            <m:sSub>
                              <m:sSubPr>
                                <m:ctrlPr>
                                  <w:rPr>
                                    <w:rFonts w:ascii="Cambria Math" w:hAnsi="Cambria Math"/>
                                    <w:i/>
                                    <w:iCs/>
                                  </w:rPr>
                                </m:ctrlPr>
                              </m:sSubPr>
                              <m:e>
                                <m:r>
                                  <w:rPr>
                                    <w:rFonts w:ascii="Cambria Math" w:hAnsi="Cambria Math"/>
                                  </w:rPr>
                                  <m:t>R</m:t>
                                </m:r>
                              </m:e>
                              <m:sub>
                                <m:r>
                                  <w:rPr>
                                    <w:rFonts w:ascii="Cambria Math" w:hAnsi="Cambria Math"/>
                                  </w:rPr>
                                  <m:t>2</m:t>
                                </m:r>
                              </m:sub>
                            </m:sSub>
                          </m:num>
                          <m:den>
                            <m:r>
                              <w:rPr>
                                <w:rFonts w:ascii="Cambria Math" w:hAnsi="Cambria Math"/>
                              </w:rPr>
                              <m:t>dt</m:t>
                            </m:r>
                          </m:den>
                        </m:f>
                        <m:r>
                          <w:rPr>
                            <w:rFonts w:ascii="Cambria Math" w:hAnsi="Cambria Math"/>
                          </w:rPr>
                          <m:t>=</m:t>
                        </m:r>
                        <m:r>
                          <w:rPr>
                            <w:rFonts w:ascii="Helvetica" w:eastAsia="Helvetica" w:hAnsi="Helvetica" w:cs="Helvetica"/>
                          </w:rPr>
                          <m:t>-</m:t>
                        </m:r>
                        <m:sSub>
                          <m:sSubPr>
                            <m:ctrlPr>
                              <w:rPr>
                                <w:rFonts w:ascii="Cambria Math" w:hAnsi="Cambria Math"/>
                                <w:i/>
                                <w:iCs/>
                              </w:rPr>
                            </m:ctrlPr>
                          </m:sSubPr>
                          <m:e>
                            <m:r>
                              <w:rPr>
                                <w:rFonts w:ascii="MS Mincho" w:eastAsia="MS Mincho" w:hAnsi="MS Mincho" w:cs="MS Mincho"/>
                              </w:rPr>
                              <m:t>h</m:t>
                            </m:r>
                          </m:e>
                          <m:sub>
                            <m:r>
                              <w:rPr>
                                <w:rFonts w:ascii="Cambria Math" w:hAnsi="Cambria Math"/>
                              </w:rPr>
                              <m:t>2</m:t>
                            </m:r>
                          </m:sub>
                        </m:sSub>
                        <m:sSub>
                          <m:sSubPr>
                            <m:ctrlPr>
                              <w:rPr>
                                <w:rFonts w:ascii="Cambria Math" w:hAnsi="Cambria Math"/>
                                <w:i/>
                                <w:iCs/>
                              </w:rPr>
                            </m:ctrlPr>
                          </m:sSubPr>
                          <m:e>
                            <m:r>
                              <w:rPr>
                                <w:rFonts w:ascii="Cambria Math" w:hAnsi="Cambria Math"/>
                              </w:rPr>
                              <m:t>R</m:t>
                            </m:r>
                          </m:e>
                          <m:sub>
                            <m:r>
                              <w:rPr>
                                <w:rFonts w:ascii="Cambria Math" w:hAnsi="Cambria Math"/>
                              </w:rPr>
                              <m:t>2</m:t>
                            </m:r>
                          </m:sub>
                        </m:sSub>
                        <m:sSubSup>
                          <m:sSubSupPr>
                            <m:ctrlPr>
                              <w:rPr>
                                <w:rFonts w:ascii="Cambria Math" w:hAnsi="Cambria Math"/>
                                <w:i/>
                              </w:rPr>
                            </m:ctrlPr>
                          </m:sSubSupPr>
                          <m:e>
                            <m:r>
                              <w:rPr>
                                <w:rFonts w:ascii="Cambria Math" w:hAnsi="Cambria Math"/>
                              </w:rPr>
                              <m:t>N</m:t>
                            </m:r>
                          </m:e>
                          <m:sub>
                            <m:r>
                              <w:rPr>
                                <w:rFonts w:ascii="Cambria Math" w:hAnsi="Cambria Math"/>
                              </w:rPr>
                              <m:t>1</m:t>
                            </m:r>
                          </m:sub>
                          <m:sup>
                            <m:sSub>
                              <m:sSubPr>
                                <m:ctrlPr>
                                  <w:rPr>
                                    <w:rFonts w:ascii="Cambria Math" w:hAnsi="Cambria Math"/>
                                    <w:i/>
                                  </w:rPr>
                                </m:ctrlPr>
                              </m:sSubPr>
                              <m:e>
                                <m:r>
                                  <w:rPr>
                                    <w:rFonts w:ascii="Cambria Math" w:hAnsi="Cambria Math"/>
                                  </w:rPr>
                                  <m:t>ν</m:t>
                                </m:r>
                              </m:e>
                              <m:sub>
                                <m:r>
                                  <w:rPr>
                                    <w:rFonts w:ascii="Cambria Math" w:hAnsi="Cambria Math"/>
                                  </w:rPr>
                                  <m:t>1</m:t>
                                </m:r>
                              </m:sub>
                            </m:sSub>
                          </m:sup>
                        </m:sSubSup>
                        <m:r>
                          <w:rPr>
                            <w:rFonts w:ascii="Helvetica" w:eastAsia="Helvetica" w:hAnsi="Helvetica" w:cs="Helvetica"/>
                          </w:rPr>
                          <m:t>-</m:t>
                        </m:r>
                        <m:sSub>
                          <m:sSubPr>
                            <m:ctrlPr>
                              <w:rPr>
                                <w:rFonts w:ascii="Cambria Math" w:hAnsi="Cambria Math"/>
                                <w:i/>
                                <w:iCs/>
                              </w:rPr>
                            </m:ctrlPr>
                          </m:sSubPr>
                          <m:e>
                            <m:r>
                              <w:rPr>
                                <w:rFonts w:ascii="MS Mincho" w:eastAsia="MS Mincho" w:hAnsi="MS Mincho" w:cs="MS Mincho"/>
                              </w:rPr>
                              <m:t>h</m:t>
                            </m:r>
                          </m:e>
                          <m:sub>
                            <m:r>
                              <w:rPr>
                                <w:rFonts w:ascii="Cambria Math" w:hAnsi="Cambria Math"/>
                              </w:rPr>
                              <m:t>2</m:t>
                            </m:r>
                          </m:sub>
                        </m:sSub>
                        <m:sSub>
                          <m:sSubPr>
                            <m:ctrlPr>
                              <w:rPr>
                                <w:rFonts w:ascii="Cambria Math" w:hAnsi="Cambria Math"/>
                                <w:i/>
                                <w:iCs/>
                              </w:rPr>
                            </m:ctrlPr>
                          </m:sSubPr>
                          <m:e>
                            <m:r>
                              <w:rPr>
                                <w:rFonts w:ascii="Cambria Math" w:hAnsi="Cambria Math"/>
                              </w:rPr>
                              <m:t>R</m:t>
                            </m:r>
                          </m:e>
                          <m:sub>
                            <m:r>
                              <w:rPr>
                                <w:rFonts w:ascii="Cambria Math" w:hAnsi="Cambria Math"/>
                              </w:rPr>
                              <m:t>2</m:t>
                            </m:r>
                          </m:sub>
                        </m:sSub>
                        <m:sSubSup>
                          <m:sSubSupPr>
                            <m:ctrlPr>
                              <w:rPr>
                                <w:rFonts w:ascii="Cambria Math" w:hAnsi="Cambria Math"/>
                                <w:i/>
                              </w:rPr>
                            </m:ctrlPr>
                          </m:sSubSupPr>
                          <m:e>
                            <m:r>
                              <w:rPr>
                                <w:rFonts w:ascii="Cambria Math" w:hAnsi="Cambria Math"/>
                              </w:rPr>
                              <m:t>N</m:t>
                            </m:r>
                          </m:e>
                          <m:sub>
                            <m:r>
                              <w:rPr>
                                <w:rFonts w:ascii="Cambria Math" w:hAnsi="Cambria Math"/>
                              </w:rPr>
                              <m:t>2</m:t>
                            </m:r>
                          </m:sub>
                          <m:sup>
                            <m:sSub>
                              <m:sSubPr>
                                <m:ctrlPr>
                                  <w:rPr>
                                    <w:rFonts w:ascii="Cambria Math" w:hAnsi="Cambria Math"/>
                                    <w:i/>
                                  </w:rPr>
                                </m:ctrlPr>
                              </m:sSubPr>
                              <m:e>
                                <m:r>
                                  <w:rPr>
                                    <w:rFonts w:ascii="Cambria Math" w:hAnsi="Cambria Math"/>
                                  </w:rPr>
                                  <m:t>ν</m:t>
                                </m:r>
                              </m:e>
                              <m:sub>
                                <m:r>
                                  <w:rPr>
                                    <w:rFonts w:ascii="Cambria Math" w:hAnsi="Cambria Math"/>
                                  </w:rPr>
                                  <m:t>2</m:t>
                                </m:r>
                              </m:sub>
                            </m:sSub>
                          </m:sup>
                        </m:sSubSup>
                        <m:r>
                          <w:rPr>
                            <w:rFonts w:ascii="Cambria Math" w:hAnsi="Cambria Math"/>
                          </w:rPr>
                          <m:t xml:space="preserve"> </m:t>
                        </m:r>
                      </m:e>
                    </m:eqArr>
                  </m:e>
                </m:d>
              </m:oMath>
            </m:oMathPara>
          </w:p>
        </w:tc>
        <w:tc>
          <w:tcPr>
            <w:tcW w:w="1468" w:type="dxa"/>
            <w:vAlign w:val="center"/>
          </w:tcPr>
          <w:p w14:paraId="1992EAE8" w14:textId="637518B5" w:rsidR="007A7F01" w:rsidRPr="0025589C" w:rsidRDefault="007E41E1" w:rsidP="00C34C28">
            <w:pPr>
              <w:jc w:val="right"/>
            </w:pPr>
            <w:r>
              <w:t>(B4a)</w:t>
            </w:r>
          </w:p>
          <w:p w14:paraId="344A8D50" w14:textId="5C156AC4" w:rsidR="007A7F01" w:rsidRPr="0025589C" w:rsidRDefault="007E41E1" w:rsidP="00C34C28">
            <w:pPr>
              <w:jc w:val="right"/>
            </w:pPr>
            <w:r>
              <w:t>(B4b)</w:t>
            </w:r>
          </w:p>
        </w:tc>
      </w:tr>
    </w:tbl>
    <w:p w14:paraId="71BB6ACE" w14:textId="1A080D85" w:rsidR="0095414A" w:rsidRDefault="007A7F01" w:rsidP="00C34C28">
      <w:r w:rsidRPr="0025589C">
        <w:t xml:space="preserve">Then we define </w:t>
      </w:r>
      <m:oMath>
        <m:r>
          <w:rPr>
            <w:rFonts w:ascii="Cambria Math" w:hAnsi="Cambria Math"/>
          </w:rPr>
          <m:t>H=</m:t>
        </m:r>
        <m:sSub>
          <m:sSubPr>
            <m:ctrlPr>
              <w:rPr>
                <w:rFonts w:ascii="Cambria Math" w:hAnsi="Cambria Math"/>
                <w:i/>
              </w:rPr>
            </m:ctrlPr>
          </m:sSubPr>
          <m:e>
            <m:r>
              <w:rPr>
                <w:rFonts w:ascii="MS Mincho" w:eastAsia="MS Mincho" w:hAnsi="MS Mincho" w:cs="MS Mincho"/>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MS Mincho" w:eastAsia="MS Mincho" w:hAnsi="MS Mincho" w:cs="MS Mincho"/>
              </w:rPr>
              <m:t>h</m:t>
            </m:r>
          </m:e>
          <m:sub>
            <m:r>
              <w:rPr>
                <w:rFonts w:ascii="Cambria Math" w:hAnsi="Cambria Math"/>
              </w:rPr>
              <m:t>2</m:t>
            </m:r>
          </m:sub>
        </m:sSub>
      </m:oMath>
      <w:r w:rsidRPr="0025589C">
        <w:t xml:space="preserve"> and </w:t>
      </w:r>
      <m:oMath>
        <m:r>
          <w:rPr>
            <w:rFonts w:ascii="Cambria Math" w:hAnsi="Cambria Math"/>
          </w:rPr>
          <m:t>ρ=</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num>
          <m:den>
            <m:sSubSup>
              <m:sSubSupPr>
                <m:ctrlPr>
                  <w:rPr>
                    <w:rFonts w:ascii="Cambria Math" w:hAnsi="Cambria Math"/>
                    <w:i/>
                  </w:rPr>
                </m:ctrlPr>
              </m:sSubSupPr>
              <m:e>
                <m:r>
                  <w:rPr>
                    <w:rFonts w:ascii="Cambria Math" w:hAnsi="Cambria Math"/>
                  </w:rPr>
                  <m:t>R</m:t>
                </m:r>
              </m:e>
              <m:sub>
                <m:r>
                  <w:rPr>
                    <w:rFonts w:ascii="Cambria Math" w:hAnsi="Cambria Math"/>
                  </w:rPr>
                  <m:t>2</m:t>
                </m:r>
              </m:sub>
              <m:sup>
                <m:r>
                  <w:rPr>
                    <w:rFonts w:ascii="Cambria Math" w:hAnsi="Cambria Math"/>
                  </w:rPr>
                  <m:t>H</m:t>
                </m:r>
              </m:sup>
            </m:sSubSup>
          </m:den>
        </m:f>
      </m:oMath>
      <w:r w:rsidRPr="0025589C">
        <w:t xml:space="preserve"> and again continue as above.</w:t>
      </w:r>
    </w:p>
    <w:p w14:paraId="41FB7551" w14:textId="77777777" w:rsidR="0095414A" w:rsidRDefault="0095414A" w:rsidP="00C34C28">
      <w:pPr>
        <w:spacing w:after="200"/>
      </w:pPr>
      <w:r>
        <w:br w:type="page"/>
      </w:r>
    </w:p>
    <w:p w14:paraId="3CADD1D2" w14:textId="50606729" w:rsidR="007E41E1" w:rsidRDefault="007E41E1" w:rsidP="00C34C28">
      <w:pPr>
        <w:pStyle w:val="Heading1"/>
        <w:spacing w:line="360" w:lineRule="auto"/>
        <w:ind w:firstLine="284"/>
      </w:pPr>
      <w:r>
        <w:lastRenderedPageBreak/>
        <w:t>Supporting information</w:t>
      </w:r>
    </w:p>
    <w:p w14:paraId="7830BB69" w14:textId="77777777" w:rsidR="002C16C6" w:rsidRDefault="00FE4A98" w:rsidP="00C34C28">
      <w:pPr>
        <w:pStyle w:val="Caption"/>
        <w:keepNext/>
        <w:spacing w:line="360" w:lineRule="auto"/>
        <w:jc w:val="center"/>
      </w:pPr>
      <w:bookmarkStart w:id="732" w:name="_Ref447623874"/>
      <w:r>
        <w:rPr>
          <w:noProof/>
          <w:color w:val="auto"/>
          <w:sz w:val="24"/>
          <w:szCs w:val="24"/>
        </w:rPr>
        <w:drawing>
          <wp:inline distT="0" distB="0" distL="0" distR="0" wp14:anchorId="104C2476" wp14:editId="25810F9B">
            <wp:extent cx="5264150" cy="4445000"/>
            <wp:effectExtent l="0" t="0" r="0" b="0"/>
            <wp:docPr id="4" name="Picture 4" descr="Fig-microscope-26jun15-930-comp_start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ig-microscope-26jun15-930-comp_start002.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64150" cy="4445000"/>
                    </a:xfrm>
                    <a:prstGeom prst="rect">
                      <a:avLst/>
                    </a:prstGeom>
                    <a:noFill/>
                    <a:ln>
                      <a:noFill/>
                    </a:ln>
                  </pic:spPr>
                </pic:pic>
              </a:graphicData>
            </a:graphic>
          </wp:inline>
        </w:drawing>
      </w:r>
    </w:p>
    <w:p w14:paraId="35E249C5" w14:textId="508D81AE" w:rsidR="007E41E1" w:rsidRPr="009B1A45" w:rsidRDefault="002C16C6" w:rsidP="00C34C28">
      <w:pPr>
        <w:pStyle w:val="Caption"/>
        <w:spacing w:line="360" w:lineRule="auto"/>
        <w:rPr>
          <w:b w:val="0"/>
          <w:bCs w:val="0"/>
          <w:color w:val="auto"/>
          <w:sz w:val="22"/>
          <w:szCs w:val="22"/>
        </w:rPr>
      </w:pPr>
      <w:r w:rsidRPr="009B1A45">
        <w:rPr>
          <w:color w:val="auto"/>
          <w:sz w:val="22"/>
          <w:szCs w:val="22"/>
        </w:rPr>
        <w:t>Figure S</w:t>
      </w:r>
      <w:r w:rsidRPr="009B1A45">
        <w:rPr>
          <w:color w:val="auto"/>
          <w:sz w:val="22"/>
          <w:szCs w:val="22"/>
        </w:rPr>
        <w:fldChar w:fldCharType="begin"/>
      </w:r>
      <w:r w:rsidRPr="009B1A45">
        <w:rPr>
          <w:color w:val="auto"/>
          <w:sz w:val="22"/>
          <w:szCs w:val="22"/>
        </w:rPr>
        <w:instrText xml:space="preserve"> SEQ Figure_S \* ARABIC </w:instrText>
      </w:r>
      <w:r w:rsidRPr="009B1A45">
        <w:rPr>
          <w:color w:val="auto"/>
          <w:sz w:val="22"/>
          <w:szCs w:val="22"/>
        </w:rPr>
        <w:fldChar w:fldCharType="separate"/>
      </w:r>
      <w:r w:rsidR="00E66975">
        <w:rPr>
          <w:noProof/>
          <w:color w:val="auto"/>
          <w:sz w:val="22"/>
          <w:szCs w:val="22"/>
        </w:rPr>
        <w:t>1</w:t>
      </w:r>
      <w:r w:rsidRPr="009B1A45">
        <w:rPr>
          <w:color w:val="auto"/>
          <w:sz w:val="22"/>
          <w:szCs w:val="22"/>
        </w:rPr>
        <w:fldChar w:fldCharType="end"/>
      </w:r>
      <w:r w:rsidRPr="009B1A45">
        <w:rPr>
          <w:color w:val="auto"/>
          <w:sz w:val="22"/>
          <w:szCs w:val="22"/>
        </w:rPr>
        <w:t xml:space="preserve">. </w:t>
      </w:r>
      <w:bookmarkEnd w:id="732"/>
      <w:r w:rsidR="007E41E1" w:rsidRPr="009B1A45">
        <w:rPr>
          <w:color w:val="auto"/>
          <w:sz w:val="22"/>
          <w:szCs w:val="22"/>
        </w:rPr>
        <w:t xml:space="preserve">Fluorescence microscopy of </w:t>
      </w:r>
      <w:r w:rsidR="007E41E1" w:rsidRPr="009B1A45">
        <w:rPr>
          <w:i/>
          <w:iCs/>
          <w:color w:val="auto"/>
          <w:sz w:val="22"/>
          <w:szCs w:val="22"/>
        </w:rPr>
        <w:t xml:space="preserve">E. coli </w:t>
      </w:r>
      <w:r w:rsidR="007E41E1" w:rsidRPr="009B1A45">
        <w:rPr>
          <w:color w:val="auto"/>
          <w:sz w:val="22"/>
          <w:szCs w:val="22"/>
        </w:rPr>
        <w:t xml:space="preserve">strains carrying GFP or RFP. </w:t>
      </w:r>
      <w:r w:rsidR="007E41E1" w:rsidRPr="009B1A45">
        <w:rPr>
          <w:b w:val="0"/>
          <w:bCs w:val="0"/>
          <w:color w:val="auto"/>
          <w:sz w:val="22"/>
          <w:szCs w:val="22"/>
        </w:rPr>
        <w:t>Image of a mixture of TG1-RFP</w:t>
      </w:r>
      <w:r w:rsidRPr="009B1A45">
        <w:rPr>
          <w:b w:val="0"/>
          <w:bCs w:val="0"/>
          <w:color w:val="auto"/>
          <w:sz w:val="22"/>
          <w:szCs w:val="22"/>
        </w:rPr>
        <w:t xml:space="preserve"> (strain A1 and B1)</w:t>
      </w:r>
      <w:r w:rsidR="007E41E1" w:rsidRPr="009B1A45">
        <w:rPr>
          <w:b w:val="0"/>
          <w:bCs w:val="0"/>
          <w:color w:val="auto"/>
          <w:sz w:val="22"/>
          <w:szCs w:val="22"/>
        </w:rPr>
        <w:t xml:space="preserve"> </w:t>
      </w:r>
      <w:r w:rsidRPr="009B1A45">
        <w:rPr>
          <w:b w:val="0"/>
          <w:bCs w:val="0"/>
          <w:color w:val="auto"/>
          <w:sz w:val="22"/>
          <w:szCs w:val="22"/>
        </w:rPr>
        <w:t xml:space="preserve">and DH5α-GFP (strain A2 and B2) </w:t>
      </w:r>
      <w:r w:rsidR="007E41E1" w:rsidRPr="009B1A45">
        <w:rPr>
          <w:b w:val="0"/>
          <w:bCs w:val="0"/>
          <w:color w:val="auto"/>
          <w:sz w:val="22"/>
          <w:szCs w:val="22"/>
        </w:rPr>
        <w:t>cells.</w:t>
      </w:r>
    </w:p>
    <w:p w14:paraId="2A2BE77C" w14:textId="77777777" w:rsidR="00FE4A98" w:rsidRDefault="00FE4A98" w:rsidP="00C34C28">
      <w:pPr>
        <w:spacing w:after="200"/>
        <w:rPr>
          <w:b/>
          <w:bCs/>
        </w:rPr>
      </w:pPr>
      <w:bookmarkStart w:id="733" w:name="_Ref453761140"/>
      <w:bookmarkStart w:id="734" w:name="_Ref453761136"/>
      <w:r>
        <w:br w:type="page"/>
      </w:r>
    </w:p>
    <w:p w14:paraId="3AAAE5EA" w14:textId="77777777" w:rsidR="002C16C6" w:rsidRDefault="00FE4A98" w:rsidP="00C34C28">
      <w:pPr>
        <w:pStyle w:val="Caption"/>
        <w:keepNext/>
        <w:spacing w:line="360" w:lineRule="auto"/>
        <w:jc w:val="center"/>
      </w:pPr>
      <w:r>
        <w:rPr>
          <w:noProof/>
          <w:color w:val="auto"/>
          <w:sz w:val="24"/>
          <w:szCs w:val="24"/>
        </w:rPr>
        <w:lastRenderedPageBreak/>
        <w:drawing>
          <wp:inline distT="0" distB="0" distL="0" distR="0" wp14:anchorId="41A905A1" wp14:editId="23A53A53">
            <wp:extent cx="5270500" cy="1295400"/>
            <wp:effectExtent l="0" t="0" r="12700" b="0"/>
            <wp:docPr id="5" name="Picture 5" descr="model_diagram.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odel_diagram.pdf"/>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0500" cy="1295400"/>
                    </a:xfrm>
                    <a:prstGeom prst="rect">
                      <a:avLst/>
                    </a:prstGeom>
                    <a:noFill/>
                    <a:ln>
                      <a:noFill/>
                    </a:ln>
                  </pic:spPr>
                </pic:pic>
              </a:graphicData>
            </a:graphic>
          </wp:inline>
        </w:drawing>
      </w:r>
    </w:p>
    <w:p w14:paraId="69737AAC" w14:textId="2828A586" w:rsidR="007E41E1" w:rsidRPr="009B1A45" w:rsidRDefault="002C16C6" w:rsidP="00C34C28">
      <w:pPr>
        <w:pStyle w:val="Caption"/>
        <w:spacing w:line="360" w:lineRule="auto"/>
        <w:rPr>
          <w:b w:val="0"/>
          <w:bCs w:val="0"/>
          <w:color w:val="auto"/>
          <w:sz w:val="22"/>
          <w:szCs w:val="22"/>
        </w:rPr>
      </w:pPr>
      <w:bookmarkStart w:id="735" w:name="_Ref509484308"/>
      <w:r w:rsidRPr="009B1A45">
        <w:rPr>
          <w:color w:val="auto"/>
          <w:sz w:val="22"/>
          <w:szCs w:val="22"/>
        </w:rPr>
        <w:t>Figure S</w:t>
      </w:r>
      <w:r w:rsidRPr="009B1A45">
        <w:rPr>
          <w:color w:val="auto"/>
          <w:sz w:val="22"/>
          <w:szCs w:val="22"/>
        </w:rPr>
        <w:fldChar w:fldCharType="begin"/>
      </w:r>
      <w:r w:rsidRPr="009B1A45">
        <w:rPr>
          <w:color w:val="auto"/>
          <w:sz w:val="22"/>
          <w:szCs w:val="22"/>
        </w:rPr>
        <w:instrText xml:space="preserve"> SEQ Figure_S \* ARABIC </w:instrText>
      </w:r>
      <w:r w:rsidRPr="009B1A45">
        <w:rPr>
          <w:color w:val="auto"/>
          <w:sz w:val="22"/>
          <w:szCs w:val="22"/>
        </w:rPr>
        <w:fldChar w:fldCharType="separate"/>
      </w:r>
      <w:r w:rsidR="00E66975">
        <w:rPr>
          <w:noProof/>
          <w:color w:val="auto"/>
          <w:sz w:val="22"/>
          <w:szCs w:val="22"/>
        </w:rPr>
        <w:t>2</w:t>
      </w:r>
      <w:r w:rsidRPr="009B1A45">
        <w:rPr>
          <w:color w:val="auto"/>
          <w:sz w:val="22"/>
          <w:szCs w:val="22"/>
        </w:rPr>
        <w:fldChar w:fldCharType="end"/>
      </w:r>
      <w:bookmarkEnd w:id="735"/>
      <w:r w:rsidRPr="009B1A45">
        <w:rPr>
          <w:color w:val="auto"/>
          <w:sz w:val="22"/>
          <w:szCs w:val="22"/>
        </w:rPr>
        <w:t xml:space="preserve">. </w:t>
      </w:r>
      <w:bookmarkEnd w:id="733"/>
      <w:r w:rsidR="007E41E1" w:rsidRPr="009B1A45">
        <w:rPr>
          <w:color w:val="auto"/>
          <w:sz w:val="22"/>
          <w:szCs w:val="22"/>
        </w:rPr>
        <w:t xml:space="preserve">Growth models hierarchy. </w:t>
      </w:r>
      <w:r w:rsidR="007E41E1" w:rsidRPr="009B1A45">
        <w:rPr>
          <w:b w:val="0"/>
          <w:bCs w:val="0"/>
          <w:color w:val="auto"/>
          <w:sz w:val="22"/>
          <w:szCs w:val="22"/>
        </w:rPr>
        <w:t xml:space="preserve">The </w:t>
      </w:r>
      <w:proofErr w:type="spellStart"/>
      <w:r w:rsidR="007E41E1" w:rsidRPr="009B1A45">
        <w:rPr>
          <w:b w:val="0"/>
          <w:bCs w:val="0"/>
          <w:color w:val="auto"/>
          <w:sz w:val="22"/>
          <w:szCs w:val="22"/>
        </w:rPr>
        <w:t>Baranyi</w:t>
      </w:r>
      <w:proofErr w:type="spellEnd"/>
      <w:r w:rsidR="007E41E1" w:rsidRPr="009B1A45">
        <w:rPr>
          <w:b w:val="0"/>
          <w:bCs w:val="0"/>
          <w:color w:val="auto"/>
          <w:sz w:val="22"/>
          <w:szCs w:val="22"/>
        </w:rPr>
        <w:t xml:space="preserve">-Roberts model and five nested models defined by fixing one or two parameters. See </w:t>
      </w:r>
      <w:r w:rsidR="007E41E1" w:rsidRPr="009B1A45">
        <w:rPr>
          <w:color w:val="auto"/>
          <w:sz w:val="22"/>
          <w:szCs w:val="22"/>
        </w:rPr>
        <w:t xml:space="preserve">Appendix 1 </w:t>
      </w:r>
      <w:r w:rsidR="007E41E1" w:rsidRPr="009B1A45">
        <w:rPr>
          <w:b w:val="0"/>
          <w:bCs w:val="0"/>
          <w:color w:val="auto"/>
          <w:sz w:val="22"/>
          <w:szCs w:val="22"/>
        </w:rPr>
        <w:t xml:space="preserve">and </w:t>
      </w:r>
      <w:r w:rsidR="007E41E1" w:rsidRPr="009B1A45">
        <w:rPr>
          <w:color w:val="auto"/>
          <w:sz w:val="22"/>
          <w:szCs w:val="22"/>
        </w:rPr>
        <w:t xml:space="preserve">Table </w:t>
      </w:r>
      <w:r w:rsidR="000F53ED" w:rsidRPr="009B1A45">
        <w:rPr>
          <w:color w:val="auto"/>
          <w:sz w:val="22"/>
          <w:szCs w:val="22"/>
        </w:rPr>
        <w:t>S1</w:t>
      </w:r>
      <w:r w:rsidR="000F53ED" w:rsidRPr="009B1A45">
        <w:rPr>
          <w:b w:val="0"/>
          <w:bCs w:val="0"/>
          <w:color w:val="auto"/>
          <w:sz w:val="22"/>
          <w:szCs w:val="22"/>
        </w:rPr>
        <w:t xml:space="preserve"> </w:t>
      </w:r>
      <w:r w:rsidR="007E41E1" w:rsidRPr="009B1A45">
        <w:rPr>
          <w:b w:val="0"/>
          <w:bCs w:val="0"/>
          <w:color w:val="auto"/>
          <w:sz w:val="22"/>
          <w:szCs w:val="22"/>
        </w:rPr>
        <w:t>for more details.</w:t>
      </w:r>
      <w:bookmarkEnd w:id="734"/>
    </w:p>
    <w:p w14:paraId="094F0F89" w14:textId="1D33B8A6" w:rsidR="00FE4A98" w:rsidRDefault="00FE4A98" w:rsidP="00C34C28">
      <w:pPr>
        <w:spacing w:after="200"/>
        <w:rPr>
          <w:b/>
          <w:bCs/>
        </w:rPr>
      </w:pPr>
      <w:bookmarkStart w:id="736" w:name="_Ref454205793"/>
    </w:p>
    <w:p w14:paraId="65C16406" w14:textId="77777777" w:rsidR="00643E5F" w:rsidRDefault="00643E5F" w:rsidP="00C34C28">
      <w:pPr>
        <w:spacing w:after="200"/>
        <w:rPr>
          <w:b/>
          <w:bCs/>
        </w:rPr>
      </w:pPr>
    </w:p>
    <w:p w14:paraId="79CF6A79" w14:textId="77777777" w:rsidR="00643E5F" w:rsidRDefault="00643E5F" w:rsidP="00C34C28">
      <w:pPr>
        <w:spacing w:after="200"/>
        <w:rPr>
          <w:b/>
          <w:bCs/>
        </w:rPr>
      </w:pPr>
    </w:p>
    <w:p w14:paraId="38D720EB" w14:textId="77777777" w:rsidR="002C16C6" w:rsidRDefault="00FE4A98" w:rsidP="00C34C28">
      <w:pPr>
        <w:pStyle w:val="Caption"/>
        <w:keepNext/>
        <w:spacing w:line="360" w:lineRule="auto"/>
        <w:jc w:val="center"/>
      </w:pPr>
      <w:r>
        <w:rPr>
          <w:noProof/>
          <w:sz w:val="24"/>
          <w:szCs w:val="24"/>
        </w:rPr>
        <w:drawing>
          <wp:inline distT="0" distB="0" distL="0" distR="0" wp14:anchorId="3277CFD0" wp14:editId="396C3EC5">
            <wp:extent cx="5264150" cy="1206500"/>
            <wp:effectExtent l="0" t="0" r="0" b="12700"/>
            <wp:docPr id="6" name="Picture 6" descr="Fig-Competition_prediction_c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ig-Competition_prediction_ci.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64150" cy="1206500"/>
                    </a:xfrm>
                    <a:prstGeom prst="rect">
                      <a:avLst/>
                    </a:prstGeom>
                    <a:noFill/>
                    <a:ln>
                      <a:noFill/>
                    </a:ln>
                  </pic:spPr>
                </pic:pic>
              </a:graphicData>
            </a:graphic>
          </wp:inline>
        </w:drawing>
      </w:r>
    </w:p>
    <w:p w14:paraId="36D6CEC6" w14:textId="58F122D4" w:rsidR="007E41E1" w:rsidRPr="009B1A45" w:rsidRDefault="002C16C6" w:rsidP="00C34C28">
      <w:pPr>
        <w:pStyle w:val="Caption"/>
        <w:spacing w:line="360" w:lineRule="auto"/>
        <w:rPr>
          <w:b w:val="0"/>
          <w:bCs w:val="0"/>
          <w:color w:val="auto"/>
          <w:sz w:val="22"/>
          <w:szCs w:val="22"/>
        </w:rPr>
      </w:pPr>
      <w:r w:rsidRPr="009B1A45">
        <w:rPr>
          <w:color w:val="auto"/>
          <w:sz w:val="22"/>
          <w:szCs w:val="22"/>
        </w:rPr>
        <w:t>Figure S</w:t>
      </w:r>
      <w:r w:rsidRPr="009B1A45">
        <w:rPr>
          <w:color w:val="auto"/>
          <w:sz w:val="22"/>
          <w:szCs w:val="22"/>
        </w:rPr>
        <w:fldChar w:fldCharType="begin"/>
      </w:r>
      <w:r w:rsidRPr="009B1A45">
        <w:rPr>
          <w:color w:val="auto"/>
          <w:sz w:val="22"/>
          <w:szCs w:val="22"/>
        </w:rPr>
        <w:instrText xml:space="preserve"> SEQ Figure_S \* ARABIC </w:instrText>
      </w:r>
      <w:r w:rsidRPr="009B1A45">
        <w:rPr>
          <w:color w:val="auto"/>
          <w:sz w:val="22"/>
          <w:szCs w:val="22"/>
        </w:rPr>
        <w:fldChar w:fldCharType="separate"/>
      </w:r>
      <w:r w:rsidR="00E66975">
        <w:rPr>
          <w:noProof/>
          <w:color w:val="auto"/>
          <w:sz w:val="22"/>
          <w:szCs w:val="22"/>
        </w:rPr>
        <w:t>3</w:t>
      </w:r>
      <w:r w:rsidRPr="009B1A45">
        <w:rPr>
          <w:color w:val="auto"/>
          <w:sz w:val="22"/>
          <w:szCs w:val="22"/>
        </w:rPr>
        <w:fldChar w:fldCharType="end"/>
      </w:r>
      <w:r w:rsidRPr="009B1A45">
        <w:rPr>
          <w:color w:val="auto"/>
          <w:sz w:val="22"/>
          <w:szCs w:val="22"/>
        </w:rPr>
        <w:t xml:space="preserve">. </w:t>
      </w:r>
      <w:bookmarkEnd w:id="736"/>
      <w:r w:rsidR="007E41E1" w:rsidRPr="009B1A45">
        <w:rPr>
          <w:color w:val="auto"/>
          <w:sz w:val="22"/>
          <w:szCs w:val="22"/>
        </w:rPr>
        <w:t>Mixed culture growth predictions with confidence intervals.</w:t>
      </w:r>
      <w:r w:rsidR="007E41E1" w:rsidRPr="009B1A45">
        <w:rPr>
          <w:b w:val="0"/>
          <w:bCs w:val="0"/>
          <w:color w:val="auto"/>
          <w:sz w:val="22"/>
          <w:szCs w:val="22"/>
        </w:rPr>
        <w:t xml:space="preserve"> </w:t>
      </w:r>
      <w:r w:rsidR="003E3C9C" w:rsidRPr="009B1A45">
        <w:rPr>
          <w:b w:val="0"/>
          <w:bCs w:val="0"/>
          <w:color w:val="auto"/>
          <w:sz w:val="22"/>
          <w:szCs w:val="22"/>
        </w:rPr>
        <w:t>See legend of</w:t>
      </w:r>
      <w:r w:rsidR="000F53ED" w:rsidRPr="009B1A45">
        <w:rPr>
          <w:b w:val="0"/>
          <w:bCs w:val="0"/>
          <w:color w:val="auto"/>
          <w:sz w:val="22"/>
          <w:szCs w:val="22"/>
        </w:rPr>
        <w:t xml:space="preserve"> </w:t>
      </w:r>
      <w:r w:rsidR="000F53ED" w:rsidRPr="009B1A45">
        <w:rPr>
          <w:b w:val="0"/>
          <w:bCs w:val="0"/>
          <w:color w:val="auto"/>
          <w:sz w:val="22"/>
          <w:szCs w:val="22"/>
        </w:rPr>
        <w:fldChar w:fldCharType="begin"/>
      </w:r>
      <w:r w:rsidR="000F53ED" w:rsidRPr="009B1A45">
        <w:rPr>
          <w:b w:val="0"/>
          <w:bCs w:val="0"/>
          <w:color w:val="auto"/>
          <w:sz w:val="22"/>
          <w:szCs w:val="22"/>
        </w:rPr>
        <w:instrText xml:space="preserve"> REF _Ref509481405 \h </w:instrText>
      </w:r>
      <w:r w:rsidR="00C54697" w:rsidRPr="009B1A45">
        <w:rPr>
          <w:b w:val="0"/>
          <w:bCs w:val="0"/>
          <w:color w:val="auto"/>
          <w:sz w:val="22"/>
          <w:szCs w:val="22"/>
        </w:rPr>
        <w:instrText xml:space="preserve"> \* MERGEFORMAT </w:instrText>
      </w:r>
      <w:r w:rsidR="000F53ED" w:rsidRPr="009B1A45">
        <w:rPr>
          <w:b w:val="0"/>
          <w:bCs w:val="0"/>
          <w:color w:val="auto"/>
          <w:sz w:val="22"/>
          <w:szCs w:val="22"/>
        </w:rPr>
      </w:r>
      <w:r w:rsidR="000F53ED" w:rsidRPr="009B1A45">
        <w:rPr>
          <w:b w:val="0"/>
          <w:bCs w:val="0"/>
          <w:color w:val="auto"/>
          <w:sz w:val="22"/>
          <w:szCs w:val="22"/>
        </w:rPr>
        <w:fldChar w:fldCharType="separate"/>
      </w:r>
      <w:r w:rsidR="00E66975" w:rsidRPr="00F3419E">
        <w:rPr>
          <w:color w:val="000000" w:themeColor="text1"/>
          <w:sz w:val="22"/>
          <w:szCs w:val="22"/>
        </w:rPr>
        <w:t xml:space="preserve">Figure </w:t>
      </w:r>
      <w:r w:rsidR="00E66975">
        <w:rPr>
          <w:noProof/>
          <w:color w:val="000000" w:themeColor="text1"/>
          <w:sz w:val="22"/>
          <w:szCs w:val="22"/>
        </w:rPr>
        <w:t>5</w:t>
      </w:r>
      <w:r w:rsidR="000F53ED" w:rsidRPr="009B1A45">
        <w:rPr>
          <w:b w:val="0"/>
          <w:bCs w:val="0"/>
          <w:color w:val="auto"/>
          <w:sz w:val="22"/>
          <w:szCs w:val="22"/>
        </w:rPr>
        <w:fldChar w:fldCharType="end"/>
      </w:r>
      <w:r w:rsidR="000F53ED" w:rsidRPr="009B1A45">
        <w:rPr>
          <w:b w:val="0"/>
          <w:bCs w:val="0"/>
          <w:color w:val="auto"/>
          <w:sz w:val="22"/>
          <w:szCs w:val="22"/>
        </w:rPr>
        <w:t xml:space="preserve"> </w:t>
      </w:r>
      <w:r w:rsidR="003E3C9C" w:rsidRPr="009B1A45">
        <w:rPr>
          <w:b w:val="0"/>
          <w:bCs w:val="0"/>
          <w:color w:val="auto"/>
          <w:sz w:val="22"/>
          <w:szCs w:val="22"/>
        </w:rPr>
        <w:t xml:space="preserve">for description of the markers and lines. </w:t>
      </w:r>
      <w:r w:rsidR="007E41E1" w:rsidRPr="009B1A45">
        <w:rPr>
          <w:b w:val="0"/>
          <w:bCs w:val="0"/>
          <w:color w:val="auto"/>
          <w:sz w:val="22"/>
          <w:szCs w:val="22"/>
        </w:rPr>
        <w:t>The gray area shows the 95% confidence interval</w:t>
      </w:r>
      <w:r w:rsidR="003E3C9C" w:rsidRPr="009B1A45">
        <w:rPr>
          <w:b w:val="0"/>
          <w:bCs w:val="0"/>
          <w:color w:val="auto"/>
          <w:sz w:val="22"/>
          <w:szCs w:val="22"/>
        </w:rPr>
        <w:t xml:space="preserve"> of the best-fit model</w:t>
      </w:r>
      <w:r w:rsidR="007E41E1" w:rsidRPr="009B1A45">
        <w:rPr>
          <w:b w:val="0"/>
          <w:bCs w:val="0"/>
          <w:color w:val="auto"/>
          <w:sz w:val="22"/>
          <w:szCs w:val="22"/>
        </w:rPr>
        <w:t>, calculated using bootstrap (1</w:t>
      </w:r>
      <w:r w:rsidR="003E3C9C" w:rsidRPr="009B1A45">
        <w:rPr>
          <w:b w:val="0"/>
          <w:bCs w:val="0"/>
          <w:color w:val="auto"/>
          <w:sz w:val="22"/>
          <w:szCs w:val="22"/>
        </w:rPr>
        <w:t>,</w:t>
      </w:r>
      <w:r w:rsidR="007E41E1" w:rsidRPr="009B1A45">
        <w:rPr>
          <w:b w:val="0"/>
          <w:bCs w:val="0"/>
          <w:color w:val="auto"/>
          <w:sz w:val="22"/>
          <w:szCs w:val="22"/>
        </w:rPr>
        <w:t>000 samples).</w:t>
      </w:r>
    </w:p>
    <w:p w14:paraId="390A8E9B" w14:textId="77777777" w:rsidR="00FE4A98" w:rsidRDefault="00FE4A98" w:rsidP="00C34C28">
      <w:pPr>
        <w:spacing w:after="200"/>
        <w:rPr>
          <w:b/>
          <w:bCs/>
        </w:rPr>
      </w:pPr>
      <w:bookmarkStart w:id="737" w:name="_Ref453761035"/>
      <w:r>
        <w:br w:type="page"/>
      </w:r>
    </w:p>
    <w:bookmarkEnd w:id="737"/>
    <w:p w14:paraId="1216030F" w14:textId="2BD6E161" w:rsidR="00AD4132" w:rsidRPr="002732BE" w:rsidRDefault="00AD4132" w:rsidP="00C34C28">
      <w:pPr>
        <w:pStyle w:val="Caption"/>
        <w:spacing w:line="360" w:lineRule="auto"/>
        <w:outlineLvl w:val="0"/>
        <w:rPr>
          <w:b w:val="0"/>
          <w:bCs w:val="0"/>
          <w:color w:val="auto"/>
          <w:sz w:val="24"/>
          <w:szCs w:val="24"/>
        </w:rPr>
      </w:pPr>
      <w:r w:rsidRPr="002732BE">
        <w:rPr>
          <w:color w:val="auto"/>
          <w:sz w:val="24"/>
          <w:szCs w:val="24"/>
        </w:rPr>
        <w:lastRenderedPageBreak/>
        <w:t>Tabl</w:t>
      </w:r>
      <w:r>
        <w:rPr>
          <w:color w:val="auto"/>
          <w:sz w:val="24"/>
          <w:szCs w:val="24"/>
        </w:rPr>
        <w:t>e</w:t>
      </w:r>
      <w:r w:rsidR="002C16C6">
        <w:rPr>
          <w:color w:val="auto"/>
          <w:sz w:val="24"/>
          <w:szCs w:val="24"/>
        </w:rPr>
        <w:t xml:space="preserve"> S1</w:t>
      </w:r>
      <w:r w:rsidRPr="002732BE">
        <w:rPr>
          <w:color w:val="auto"/>
          <w:sz w:val="24"/>
          <w:szCs w:val="24"/>
        </w:rPr>
        <w:t>. Growth models.</w:t>
      </w:r>
    </w:p>
    <w:tbl>
      <w:tblPr>
        <w:tblStyle w:val="MediumList1"/>
        <w:tblW w:w="0" w:type="auto"/>
        <w:jc w:val="center"/>
        <w:tblLook w:val="04A0" w:firstRow="1" w:lastRow="0" w:firstColumn="1" w:lastColumn="0" w:noHBand="0" w:noVBand="1"/>
      </w:tblPr>
      <w:tblGrid>
        <w:gridCol w:w="917"/>
        <w:gridCol w:w="1106"/>
        <w:gridCol w:w="1377"/>
        <w:gridCol w:w="1106"/>
        <w:gridCol w:w="1056"/>
      </w:tblGrid>
      <w:tr w:rsidR="00AD4132" w:rsidRPr="001E0803" w14:paraId="5D9D4A92" w14:textId="77777777" w:rsidTr="00C34C2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dxa"/>
            <w:vAlign w:val="center"/>
          </w:tcPr>
          <w:p w14:paraId="7180038E" w14:textId="77777777" w:rsidR="00AD4132" w:rsidRPr="001E0803" w:rsidRDefault="00AD4132" w:rsidP="00C34C28">
            <w:pPr>
              <w:jc w:val="center"/>
              <w:rPr>
                <w:sz w:val="18"/>
                <w:szCs w:val="18"/>
              </w:rPr>
            </w:pPr>
            <w:r w:rsidRPr="001E0803">
              <w:rPr>
                <w:sz w:val="18"/>
                <w:szCs w:val="18"/>
              </w:rPr>
              <w:t>Model name</w:t>
            </w:r>
          </w:p>
        </w:tc>
        <w:tc>
          <w:tcPr>
            <w:tcW w:w="0" w:type="dxa"/>
            <w:vAlign w:val="center"/>
          </w:tcPr>
          <w:p w14:paraId="571545C3" w14:textId="77777777" w:rsidR="00AD4132" w:rsidRPr="001E0803" w:rsidRDefault="00AD4132" w:rsidP="00C34C28">
            <w:pPr>
              <w:jc w:val="center"/>
              <w:cnfStyle w:val="100000000000" w:firstRow="1" w:lastRow="0" w:firstColumn="0" w:lastColumn="0" w:oddVBand="0" w:evenVBand="0" w:oddHBand="0" w:evenHBand="0" w:firstRowFirstColumn="0" w:firstRowLastColumn="0" w:lastRowFirstColumn="0" w:lastRowLastColumn="0"/>
              <w:rPr>
                <w:b/>
                <w:bCs/>
                <w:sz w:val="18"/>
                <w:szCs w:val="18"/>
              </w:rPr>
            </w:pPr>
            <w:r w:rsidRPr="001E0803">
              <w:rPr>
                <w:b/>
                <w:bCs/>
                <w:sz w:val="18"/>
                <w:szCs w:val="18"/>
              </w:rPr>
              <w:t># Parameters</w:t>
            </w:r>
          </w:p>
        </w:tc>
        <w:tc>
          <w:tcPr>
            <w:tcW w:w="0" w:type="dxa"/>
            <w:vAlign w:val="center"/>
          </w:tcPr>
          <w:p w14:paraId="66222853" w14:textId="77777777" w:rsidR="00AD4132" w:rsidRPr="001E0803" w:rsidRDefault="00AD4132" w:rsidP="00C34C28">
            <w:pPr>
              <w:jc w:val="center"/>
              <w:cnfStyle w:val="100000000000" w:firstRow="1" w:lastRow="0" w:firstColumn="0" w:lastColumn="0" w:oddVBand="0" w:evenVBand="0" w:oddHBand="0" w:evenHBand="0" w:firstRowFirstColumn="0" w:firstRowLastColumn="0" w:lastRowFirstColumn="0" w:lastRowLastColumn="0"/>
              <w:rPr>
                <w:b/>
                <w:bCs/>
                <w:sz w:val="18"/>
                <w:szCs w:val="18"/>
              </w:rPr>
            </w:pPr>
            <w:r w:rsidRPr="001E0803">
              <w:rPr>
                <w:b/>
                <w:bCs/>
                <w:sz w:val="18"/>
                <w:szCs w:val="18"/>
              </w:rPr>
              <w:t>Free Parameters</w:t>
            </w:r>
          </w:p>
        </w:tc>
        <w:tc>
          <w:tcPr>
            <w:tcW w:w="0" w:type="dxa"/>
            <w:vAlign w:val="center"/>
          </w:tcPr>
          <w:p w14:paraId="4771D3DD" w14:textId="77777777" w:rsidR="00AD4132" w:rsidRPr="001E0803" w:rsidRDefault="00AD4132" w:rsidP="00C34C28">
            <w:pPr>
              <w:jc w:val="center"/>
              <w:cnfStyle w:val="100000000000" w:firstRow="1" w:lastRow="0" w:firstColumn="0" w:lastColumn="0" w:oddVBand="0" w:evenVBand="0" w:oddHBand="0" w:evenHBand="0" w:firstRowFirstColumn="0" w:firstRowLastColumn="0" w:lastRowFirstColumn="0" w:lastRowLastColumn="0"/>
              <w:rPr>
                <w:b/>
                <w:bCs/>
                <w:sz w:val="18"/>
                <w:szCs w:val="18"/>
              </w:rPr>
            </w:pPr>
            <w:r w:rsidRPr="001E0803">
              <w:rPr>
                <w:b/>
                <w:bCs/>
                <w:sz w:val="18"/>
                <w:szCs w:val="18"/>
              </w:rPr>
              <w:t>Fixed Parameters</w:t>
            </w:r>
          </w:p>
        </w:tc>
        <w:tc>
          <w:tcPr>
            <w:tcW w:w="0" w:type="dxa"/>
            <w:vAlign w:val="center"/>
          </w:tcPr>
          <w:p w14:paraId="74D9ABB6" w14:textId="77777777" w:rsidR="00AD4132" w:rsidRPr="001E0803" w:rsidRDefault="00AD4132" w:rsidP="00C34C28">
            <w:pPr>
              <w:jc w:val="center"/>
              <w:cnfStyle w:val="100000000000" w:firstRow="1" w:lastRow="0" w:firstColumn="0" w:lastColumn="0" w:oddVBand="0" w:evenVBand="0" w:oddHBand="0" w:evenHBand="0" w:firstRowFirstColumn="0" w:firstRowLastColumn="0" w:lastRowFirstColumn="0" w:lastRowLastColumn="0"/>
              <w:rPr>
                <w:b/>
                <w:bCs/>
                <w:sz w:val="18"/>
                <w:szCs w:val="18"/>
              </w:rPr>
            </w:pPr>
            <w:r w:rsidRPr="001E0803">
              <w:rPr>
                <w:b/>
                <w:bCs/>
                <w:sz w:val="18"/>
                <w:szCs w:val="18"/>
              </w:rPr>
              <w:t>References</w:t>
            </w:r>
          </w:p>
        </w:tc>
      </w:tr>
      <w:tr w:rsidR="00AD4132" w:rsidRPr="001E0803" w14:paraId="3EF924D6" w14:textId="77777777" w:rsidTr="00C34C2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dxa"/>
            <w:vAlign w:val="center"/>
          </w:tcPr>
          <w:p w14:paraId="76429AC7" w14:textId="77777777" w:rsidR="00AD4132" w:rsidRPr="001E0803" w:rsidRDefault="00AD4132" w:rsidP="00C34C28">
            <w:pPr>
              <w:jc w:val="center"/>
              <w:rPr>
                <w:sz w:val="18"/>
                <w:szCs w:val="18"/>
              </w:rPr>
            </w:pPr>
            <w:proofErr w:type="spellStart"/>
            <w:r w:rsidRPr="001E0803">
              <w:rPr>
                <w:sz w:val="18"/>
                <w:szCs w:val="18"/>
              </w:rPr>
              <w:t>Baranyi</w:t>
            </w:r>
            <w:proofErr w:type="spellEnd"/>
            <w:r w:rsidRPr="001E0803">
              <w:rPr>
                <w:sz w:val="18"/>
                <w:szCs w:val="18"/>
              </w:rPr>
              <w:t xml:space="preserve"> Roberts 1994</w:t>
            </w:r>
          </w:p>
        </w:tc>
        <w:tc>
          <w:tcPr>
            <w:tcW w:w="0" w:type="dxa"/>
            <w:vAlign w:val="center"/>
          </w:tcPr>
          <w:p w14:paraId="7438B907" w14:textId="77777777" w:rsidR="00AD4132" w:rsidRPr="001E0803" w:rsidRDefault="00AD4132" w:rsidP="00C34C28">
            <w:pPr>
              <w:jc w:val="center"/>
              <w:cnfStyle w:val="000000100000" w:firstRow="0" w:lastRow="0" w:firstColumn="0" w:lastColumn="0" w:oddVBand="0" w:evenVBand="0" w:oddHBand="1" w:evenHBand="0" w:firstRowFirstColumn="0" w:firstRowLastColumn="0" w:lastRowFirstColumn="0" w:lastRowLastColumn="0"/>
              <w:rPr>
                <w:sz w:val="18"/>
                <w:szCs w:val="18"/>
              </w:rPr>
            </w:pPr>
            <w:r w:rsidRPr="001E0803">
              <w:rPr>
                <w:sz w:val="18"/>
                <w:szCs w:val="18"/>
              </w:rPr>
              <w:t>6</w:t>
            </w:r>
          </w:p>
        </w:tc>
        <w:tc>
          <w:tcPr>
            <w:tcW w:w="0" w:type="dxa"/>
            <w:vAlign w:val="center"/>
          </w:tcPr>
          <w:p w14:paraId="3F1F41BF" w14:textId="4E0A0832" w:rsidR="00AD4132" w:rsidRPr="001E0803" w:rsidRDefault="00B5596A" w:rsidP="00C34C28">
            <w:pPr>
              <w:jc w:val="center"/>
              <w:cnfStyle w:val="000000100000" w:firstRow="0" w:lastRow="0" w:firstColumn="0" w:lastColumn="0" w:oddVBand="0" w:evenVBand="0" w:oddHBand="1" w:evenHBand="0" w:firstRowFirstColumn="0" w:firstRowLastColumn="0" w:lastRowFirstColumn="0" w:lastRowLastColumn="0"/>
              <w:rPr>
                <w:sz w:val="18"/>
                <w:szCs w:val="18"/>
              </w:rPr>
            </w:pPr>
            <m:oMathPara>
              <m:oMath>
                <m:sSub>
                  <m:sSubPr>
                    <m:ctrlPr>
                      <w:rPr>
                        <w:rFonts w:ascii="Cambria Math" w:hAnsi="Cambria Math"/>
                        <w:sz w:val="18"/>
                        <w:szCs w:val="18"/>
                      </w:rPr>
                    </m:ctrlPr>
                  </m:sSubPr>
                  <m:e>
                    <m:r>
                      <m:rPr>
                        <m:sty m:val="p"/>
                      </m:rPr>
                      <w:rPr>
                        <w:rFonts w:ascii="Cambria Math" w:hAnsi="Cambria Math"/>
                        <w:sz w:val="18"/>
                        <w:szCs w:val="18"/>
                      </w:rPr>
                      <m:t>N</m:t>
                    </m:r>
                  </m:e>
                  <m:sub>
                    <m:r>
                      <m:rPr>
                        <m:sty m:val="p"/>
                      </m:rPr>
                      <w:rPr>
                        <w:rFonts w:ascii="Cambria Math" w:hAnsi="Cambria Math"/>
                        <w:sz w:val="18"/>
                        <w:szCs w:val="18"/>
                      </w:rPr>
                      <m:t>0</m:t>
                    </m:r>
                  </m:sub>
                </m:sSub>
                <m:r>
                  <m:rPr>
                    <m:sty m:val="p"/>
                  </m:rPr>
                  <w:rPr>
                    <w:rFonts w:ascii="Cambria Math" w:hAnsi="Cambria Math"/>
                    <w:sz w:val="18"/>
                    <w:szCs w:val="18"/>
                  </w:rPr>
                  <m:t>,K,r,</m:t>
                </m:r>
                <m:r>
                  <w:rPr>
                    <w:rFonts w:ascii="Cambria Math" w:hAnsi="Cambria Math"/>
                    <w:sz w:val="18"/>
                    <w:szCs w:val="18"/>
                  </w:rPr>
                  <m:t>ν</m:t>
                </m:r>
                <m:r>
                  <m:rPr>
                    <m:sty m:val="p"/>
                  </m:rPr>
                  <w:rPr>
                    <w:rFonts w:ascii="Helvetica" w:eastAsia="Helvetica" w:hAnsi="Helvetica" w:cs="Helvetica"/>
                    <w:sz w:val="18"/>
                    <w:szCs w:val="18"/>
                  </w:rPr>
                  <m:t>,</m:t>
                </m:r>
                <m:sSub>
                  <m:sSubPr>
                    <m:ctrlPr>
                      <w:rPr>
                        <w:rFonts w:ascii="Cambria Math" w:hAnsi="Cambria Math"/>
                        <w:sz w:val="18"/>
                        <w:szCs w:val="18"/>
                      </w:rPr>
                    </m:ctrlPr>
                  </m:sSubPr>
                  <m:e>
                    <m:r>
                      <m:rPr>
                        <m:sty m:val="p"/>
                      </m:rPr>
                      <w:rPr>
                        <w:rFonts w:ascii="Cambria Math" w:hAnsi="Cambria Math"/>
                        <w:sz w:val="18"/>
                        <w:szCs w:val="18"/>
                      </w:rPr>
                      <m:t>q</m:t>
                    </m:r>
                  </m:e>
                  <m:sub>
                    <m:r>
                      <m:rPr>
                        <m:sty m:val="p"/>
                      </m:rPr>
                      <w:rPr>
                        <w:rFonts w:ascii="Cambria Math" w:hAnsi="Cambria Math"/>
                        <w:sz w:val="18"/>
                        <w:szCs w:val="18"/>
                      </w:rPr>
                      <m:t>0</m:t>
                    </m:r>
                  </m:sub>
                </m:sSub>
                <m:r>
                  <m:rPr>
                    <m:sty m:val="p"/>
                  </m:rPr>
                  <w:rPr>
                    <w:rFonts w:ascii="Cambria Math" w:hAnsi="Cambria Math"/>
                    <w:sz w:val="18"/>
                    <w:szCs w:val="18"/>
                  </w:rPr>
                  <m:t>,m</m:t>
                </m:r>
              </m:oMath>
            </m:oMathPara>
          </w:p>
        </w:tc>
        <w:tc>
          <w:tcPr>
            <w:tcW w:w="0" w:type="dxa"/>
            <w:vAlign w:val="center"/>
          </w:tcPr>
          <w:p w14:paraId="2D2A0E23" w14:textId="77777777" w:rsidR="00AD4132" w:rsidRPr="001E0803" w:rsidRDefault="00AD4132" w:rsidP="00C34C28">
            <w:pPr>
              <w:jc w:val="center"/>
              <w:cnfStyle w:val="000000100000" w:firstRow="0" w:lastRow="0" w:firstColumn="0" w:lastColumn="0" w:oddVBand="0" w:evenVBand="0" w:oddHBand="1" w:evenHBand="0" w:firstRowFirstColumn="0" w:firstRowLastColumn="0" w:lastRowFirstColumn="0" w:lastRowLastColumn="0"/>
              <w:rPr>
                <w:sz w:val="18"/>
                <w:szCs w:val="18"/>
              </w:rPr>
            </w:pPr>
            <w:r w:rsidRPr="001E0803">
              <w:rPr>
                <w:sz w:val="18"/>
                <w:szCs w:val="18"/>
              </w:rPr>
              <w:t>-</w:t>
            </w:r>
          </w:p>
          <w:p w14:paraId="416D0EB6" w14:textId="77777777" w:rsidR="00AD4132" w:rsidRPr="001E0803" w:rsidRDefault="00AD4132" w:rsidP="00C34C28">
            <w:pPr>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0" w:type="dxa"/>
            <w:vAlign w:val="center"/>
          </w:tcPr>
          <w:p w14:paraId="0FDA2639" w14:textId="78293DF9" w:rsidR="00AD4132" w:rsidRPr="001E0803" w:rsidRDefault="00AD4132" w:rsidP="00C34C28">
            <w:pPr>
              <w:jc w:val="center"/>
              <w:cnfStyle w:val="000000100000" w:firstRow="0" w:lastRow="0" w:firstColumn="0" w:lastColumn="0" w:oddVBand="0" w:evenVBand="0" w:oddHBand="1" w:evenHBand="0" w:firstRowFirstColumn="0" w:firstRowLastColumn="0" w:lastRowFirstColumn="0" w:lastRowLastColumn="0"/>
              <w:rPr>
                <w:sz w:val="18"/>
                <w:szCs w:val="18"/>
              </w:rPr>
            </w:pPr>
            <w:r w:rsidRPr="001E0803">
              <w:rPr>
                <w:sz w:val="18"/>
                <w:szCs w:val="18"/>
              </w:rPr>
              <w:fldChar w:fldCharType="begin" w:fldLock="1"/>
            </w:r>
            <w:r w:rsidR="00F74E04">
              <w:rPr>
                <w:sz w:val="18"/>
                <w:szCs w:val="18"/>
              </w:rPr>
              <w:instrText>ADDIN CSL_CITATION {"citationItems":[{"id":"ITEM-1","itemData":{"DOI":"10.1016/0168-1605(94)90157-0","ISSN":"01681605","PMID":"7873331","abstract":"A new member of the family of growth models described by Baranyi et al. (1993a) is introduced in which the physiological state of the cells is represented by a single variable. The duration of lag is determined by the value of that variable at inoculation and by the post-inoculation environment. When the subculturing procedure is standardized, as occurs in laboratory experiments leading to models, the physiological state of the inoculum is relatively constant and independent of subsequent growth conditions. It is shown that, with cells with the same pre-inoculation history, the product of the lag parameter and the maximum specific growth rate is a simple transformation of the initial physiological state. An important consequence is that it is sufficient to estimate this constant product and to determine how the environmental factors define the specific growth rate without modelling the environment dependence of the lag separately. Assuming that the specific growth rate follows the environmental changes instantaneously, the new model can also describe the bacterial growth in an environment where the factors, such as temperature, pH and a(w), change with time.","author":[{"dropping-particle":"","family":"Baranyi","given":"József","non-dropping-particle":"","parse-names":false,"suffix":""},{"dropping-particle":"","family":"Roberts","given":"Terry A.","non-dropping-particle":"","parse-names":false,"suffix":""}],"container-title":"International Journal of Food Microbiology","id":"ITEM-1","issued":{"date-parts":[["1994"]]},"page":"277-294","title":"A dynamic approach to predicting bacterial growth in food","type":"article-journal","volume":"23"},"uris":["http://www.mendeley.com/documents/?uuid=4a4a90f6-8019-47cf-aa0a-4aa3d269b6ab"]}],"mendeley":{"formattedCitation":"(12)","plainTextFormattedCitation":"(12)","previouslyFormattedCitation":"(12)"},"properties":{"noteIndex":0},"schema":"https://github.com/citation-style-language/schema/raw/master/csl-citation.json"}</w:instrText>
            </w:r>
            <w:r w:rsidRPr="001E0803">
              <w:rPr>
                <w:sz w:val="18"/>
                <w:szCs w:val="18"/>
              </w:rPr>
              <w:fldChar w:fldCharType="separate"/>
            </w:r>
            <w:r w:rsidR="00667056" w:rsidRPr="00667056">
              <w:rPr>
                <w:noProof/>
                <w:sz w:val="18"/>
                <w:szCs w:val="18"/>
              </w:rPr>
              <w:t>(12)</w:t>
            </w:r>
            <w:r w:rsidRPr="001E0803">
              <w:rPr>
                <w:sz w:val="18"/>
                <w:szCs w:val="18"/>
              </w:rPr>
              <w:fldChar w:fldCharType="end"/>
            </w:r>
          </w:p>
        </w:tc>
      </w:tr>
      <w:tr w:rsidR="00AD4132" w:rsidRPr="001E0803" w14:paraId="28B9FC0F" w14:textId="77777777" w:rsidTr="00C34C28">
        <w:trPr>
          <w:jc w:val="center"/>
        </w:trPr>
        <w:tc>
          <w:tcPr>
            <w:cnfStyle w:val="001000000000" w:firstRow="0" w:lastRow="0" w:firstColumn="1" w:lastColumn="0" w:oddVBand="0" w:evenVBand="0" w:oddHBand="0" w:evenHBand="0" w:firstRowFirstColumn="0" w:firstRowLastColumn="0" w:lastRowFirstColumn="0" w:lastRowLastColumn="0"/>
            <w:tcW w:w="0" w:type="dxa"/>
            <w:vAlign w:val="center"/>
          </w:tcPr>
          <w:p w14:paraId="7706EE32" w14:textId="77777777" w:rsidR="00AD4132" w:rsidRPr="001E0803" w:rsidRDefault="00AD4132" w:rsidP="00C34C28">
            <w:pPr>
              <w:jc w:val="center"/>
              <w:rPr>
                <w:sz w:val="18"/>
                <w:szCs w:val="18"/>
              </w:rPr>
            </w:pPr>
            <w:proofErr w:type="spellStart"/>
            <w:r w:rsidRPr="001E0803">
              <w:rPr>
                <w:sz w:val="18"/>
                <w:szCs w:val="18"/>
              </w:rPr>
              <w:t>Baranyi</w:t>
            </w:r>
            <w:proofErr w:type="spellEnd"/>
            <w:r w:rsidRPr="001E0803">
              <w:rPr>
                <w:sz w:val="18"/>
                <w:szCs w:val="18"/>
              </w:rPr>
              <w:t xml:space="preserve"> 1997</w:t>
            </w:r>
          </w:p>
        </w:tc>
        <w:tc>
          <w:tcPr>
            <w:tcW w:w="0" w:type="dxa"/>
            <w:vAlign w:val="center"/>
          </w:tcPr>
          <w:p w14:paraId="5FECE6CE" w14:textId="77777777" w:rsidR="00AD4132" w:rsidRPr="001E0803" w:rsidRDefault="00AD4132" w:rsidP="00C34C28">
            <w:pPr>
              <w:jc w:val="center"/>
              <w:cnfStyle w:val="000000000000" w:firstRow="0" w:lastRow="0" w:firstColumn="0" w:lastColumn="0" w:oddVBand="0" w:evenVBand="0" w:oddHBand="0" w:evenHBand="0" w:firstRowFirstColumn="0" w:firstRowLastColumn="0" w:lastRowFirstColumn="0" w:lastRowLastColumn="0"/>
              <w:rPr>
                <w:sz w:val="18"/>
                <w:szCs w:val="18"/>
              </w:rPr>
            </w:pPr>
            <w:r w:rsidRPr="001E0803">
              <w:rPr>
                <w:sz w:val="18"/>
                <w:szCs w:val="18"/>
              </w:rPr>
              <w:t>5</w:t>
            </w:r>
          </w:p>
        </w:tc>
        <w:tc>
          <w:tcPr>
            <w:tcW w:w="0" w:type="dxa"/>
            <w:vAlign w:val="center"/>
          </w:tcPr>
          <w:p w14:paraId="1E5F4361" w14:textId="4B533F61" w:rsidR="00AD4132" w:rsidRPr="001E0803" w:rsidRDefault="00B5596A" w:rsidP="00C34C28">
            <w:pPr>
              <w:jc w:val="center"/>
              <w:cnfStyle w:val="000000000000" w:firstRow="0" w:lastRow="0" w:firstColumn="0" w:lastColumn="0" w:oddVBand="0" w:evenVBand="0" w:oddHBand="0" w:evenHBand="0" w:firstRowFirstColumn="0" w:firstRowLastColumn="0" w:lastRowFirstColumn="0" w:lastRowLastColumn="0"/>
              <w:rPr>
                <w:sz w:val="18"/>
                <w:szCs w:val="18"/>
              </w:rPr>
            </w:pPr>
            <m:oMathPara>
              <m:oMath>
                <m:sSub>
                  <m:sSubPr>
                    <m:ctrlPr>
                      <w:rPr>
                        <w:rFonts w:ascii="Cambria Math" w:hAnsi="Cambria Math"/>
                        <w:sz w:val="18"/>
                        <w:szCs w:val="18"/>
                      </w:rPr>
                    </m:ctrlPr>
                  </m:sSubPr>
                  <m:e>
                    <m:r>
                      <m:rPr>
                        <m:sty m:val="p"/>
                      </m:rPr>
                      <w:rPr>
                        <w:rFonts w:ascii="Cambria Math" w:hAnsi="Cambria Math"/>
                        <w:sz w:val="18"/>
                        <w:szCs w:val="18"/>
                      </w:rPr>
                      <m:t>N</m:t>
                    </m:r>
                  </m:e>
                  <m:sub>
                    <m:r>
                      <m:rPr>
                        <m:sty m:val="p"/>
                      </m:rPr>
                      <w:rPr>
                        <w:rFonts w:ascii="Cambria Math" w:hAnsi="Cambria Math"/>
                        <w:sz w:val="18"/>
                        <w:szCs w:val="18"/>
                      </w:rPr>
                      <m:t>0</m:t>
                    </m:r>
                  </m:sub>
                </m:sSub>
                <m:r>
                  <m:rPr>
                    <m:sty m:val="p"/>
                  </m:rPr>
                  <w:rPr>
                    <w:rFonts w:ascii="Cambria Math" w:hAnsi="Cambria Math"/>
                    <w:sz w:val="18"/>
                    <w:szCs w:val="18"/>
                  </w:rPr>
                  <m:t>,K,r,</m:t>
                </m:r>
                <m:r>
                  <w:rPr>
                    <w:rFonts w:ascii="Cambria Math" w:hAnsi="Cambria Math"/>
                    <w:sz w:val="18"/>
                    <w:szCs w:val="18"/>
                  </w:rPr>
                  <m:t>ν</m:t>
                </m:r>
                <m:r>
                  <m:rPr>
                    <m:sty m:val="p"/>
                  </m:rPr>
                  <w:rPr>
                    <w:rFonts w:ascii="Helvetica" w:eastAsia="Helvetica" w:hAnsi="Helvetica" w:cs="Helvetica"/>
                    <w:sz w:val="18"/>
                    <w:szCs w:val="18"/>
                  </w:rPr>
                  <m:t>,</m:t>
                </m:r>
                <m:sSub>
                  <m:sSubPr>
                    <m:ctrlPr>
                      <w:rPr>
                        <w:rFonts w:ascii="Cambria Math" w:hAnsi="Cambria Math"/>
                        <w:sz w:val="18"/>
                        <w:szCs w:val="18"/>
                      </w:rPr>
                    </m:ctrlPr>
                  </m:sSubPr>
                  <m:e>
                    <m:r>
                      <m:rPr>
                        <m:sty m:val="p"/>
                      </m:rPr>
                      <w:rPr>
                        <w:rFonts w:ascii="Cambria Math" w:hAnsi="Cambria Math"/>
                        <w:sz w:val="18"/>
                        <w:szCs w:val="18"/>
                      </w:rPr>
                      <m:t>q</m:t>
                    </m:r>
                  </m:e>
                  <m:sub>
                    <m:r>
                      <m:rPr>
                        <m:sty m:val="p"/>
                      </m:rPr>
                      <w:rPr>
                        <w:rFonts w:ascii="Cambria Math" w:hAnsi="Cambria Math"/>
                        <w:sz w:val="18"/>
                        <w:szCs w:val="18"/>
                      </w:rPr>
                      <m:t>0</m:t>
                    </m:r>
                  </m:sub>
                </m:sSub>
              </m:oMath>
            </m:oMathPara>
          </w:p>
        </w:tc>
        <w:tc>
          <w:tcPr>
            <w:tcW w:w="0" w:type="dxa"/>
            <w:vAlign w:val="center"/>
          </w:tcPr>
          <w:p w14:paraId="47A8B236" w14:textId="77777777" w:rsidR="00AD4132" w:rsidRPr="001E0803" w:rsidRDefault="00AD4132" w:rsidP="00C34C28">
            <w:pPr>
              <w:jc w:val="center"/>
              <w:cnfStyle w:val="000000000000" w:firstRow="0" w:lastRow="0" w:firstColumn="0" w:lastColumn="0" w:oddVBand="0" w:evenVBand="0" w:oddHBand="0" w:evenHBand="0" w:firstRowFirstColumn="0" w:firstRowLastColumn="0" w:lastRowFirstColumn="0" w:lastRowLastColumn="0"/>
              <w:rPr>
                <w:sz w:val="18"/>
                <w:szCs w:val="18"/>
              </w:rPr>
            </w:pPr>
            <m:oMathPara>
              <m:oMath>
                <m:r>
                  <m:rPr>
                    <m:sty m:val="p"/>
                  </m:rPr>
                  <w:rPr>
                    <w:rFonts w:ascii="Cambria Math" w:hAnsi="Cambria Math"/>
                    <w:sz w:val="18"/>
                    <w:szCs w:val="18"/>
                  </w:rPr>
                  <m:t>m=r</m:t>
                </m:r>
              </m:oMath>
            </m:oMathPara>
          </w:p>
        </w:tc>
        <w:tc>
          <w:tcPr>
            <w:tcW w:w="0" w:type="dxa"/>
            <w:vAlign w:val="center"/>
          </w:tcPr>
          <w:p w14:paraId="2DC99085" w14:textId="77777777" w:rsidR="00AD4132" w:rsidRPr="001E0803" w:rsidRDefault="00AD4132" w:rsidP="00C34C28">
            <w:pPr>
              <w:jc w:val="center"/>
              <w:cnfStyle w:val="000000000000" w:firstRow="0" w:lastRow="0" w:firstColumn="0" w:lastColumn="0" w:oddVBand="0" w:evenVBand="0" w:oddHBand="0" w:evenHBand="0" w:firstRowFirstColumn="0" w:firstRowLastColumn="0" w:lastRowFirstColumn="0" w:lastRowLastColumn="0"/>
              <w:rPr>
                <w:sz w:val="18"/>
                <w:szCs w:val="18"/>
              </w:rPr>
            </w:pPr>
            <w:r w:rsidRPr="001E0803">
              <w:rPr>
                <w:sz w:val="18"/>
                <w:szCs w:val="18"/>
              </w:rPr>
              <w:t>-</w:t>
            </w:r>
          </w:p>
        </w:tc>
      </w:tr>
      <w:tr w:rsidR="00AD4132" w:rsidRPr="001E0803" w14:paraId="39764689" w14:textId="77777777" w:rsidTr="00C34C2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dxa"/>
            <w:vAlign w:val="center"/>
          </w:tcPr>
          <w:p w14:paraId="020798B4" w14:textId="77777777" w:rsidR="00AD4132" w:rsidRPr="001E0803" w:rsidRDefault="00AD4132" w:rsidP="00C34C28">
            <w:pPr>
              <w:jc w:val="center"/>
              <w:rPr>
                <w:sz w:val="18"/>
                <w:szCs w:val="18"/>
              </w:rPr>
            </w:pPr>
            <w:proofErr w:type="spellStart"/>
            <w:r w:rsidRPr="001E0803">
              <w:rPr>
                <w:sz w:val="18"/>
                <w:szCs w:val="18"/>
              </w:rPr>
              <w:t>Baranyi</w:t>
            </w:r>
            <w:proofErr w:type="spellEnd"/>
            <w:r w:rsidRPr="001E0803">
              <w:rPr>
                <w:sz w:val="18"/>
                <w:szCs w:val="18"/>
              </w:rPr>
              <w:t xml:space="preserve"> Roberts 1994</w:t>
            </w:r>
          </w:p>
        </w:tc>
        <w:tc>
          <w:tcPr>
            <w:tcW w:w="0" w:type="dxa"/>
            <w:vAlign w:val="center"/>
          </w:tcPr>
          <w:p w14:paraId="7879EF47" w14:textId="77777777" w:rsidR="00AD4132" w:rsidRPr="001E0803" w:rsidRDefault="00AD4132" w:rsidP="00C34C28">
            <w:pPr>
              <w:jc w:val="center"/>
              <w:cnfStyle w:val="000000100000" w:firstRow="0" w:lastRow="0" w:firstColumn="0" w:lastColumn="0" w:oddVBand="0" w:evenVBand="0" w:oddHBand="1" w:evenHBand="0" w:firstRowFirstColumn="0" w:firstRowLastColumn="0" w:lastRowFirstColumn="0" w:lastRowLastColumn="0"/>
              <w:rPr>
                <w:sz w:val="18"/>
                <w:szCs w:val="18"/>
              </w:rPr>
            </w:pPr>
            <w:r w:rsidRPr="001E0803">
              <w:rPr>
                <w:sz w:val="18"/>
                <w:szCs w:val="18"/>
              </w:rPr>
              <w:t>5</w:t>
            </w:r>
          </w:p>
        </w:tc>
        <w:tc>
          <w:tcPr>
            <w:tcW w:w="0" w:type="dxa"/>
            <w:vAlign w:val="center"/>
          </w:tcPr>
          <w:p w14:paraId="78DD7858" w14:textId="77777777" w:rsidR="00AD4132" w:rsidRPr="001E0803" w:rsidRDefault="00B5596A" w:rsidP="00C34C28">
            <w:pPr>
              <w:jc w:val="center"/>
              <w:cnfStyle w:val="000000100000" w:firstRow="0" w:lastRow="0" w:firstColumn="0" w:lastColumn="0" w:oddVBand="0" w:evenVBand="0" w:oddHBand="1" w:evenHBand="0" w:firstRowFirstColumn="0" w:firstRowLastColumn="0" w:lastRowFirstColumn="0" w:lastRowLastColumn="0"/>
              <w:rPr>
                <w:sz w:val="18"/>
                <w:szCs w:val="18"/>
              </w:rPr>
            </w:pPr>
            <m:oMathPara>
              <m:oMath>
                <m:sSub>
                  <m:sSubPr>
                    <m:ctrlPr>
                      <w:rPr>
                        <w:rFonts w:ascii="Cambria Math" w:hAnsi="Cambria Math"/>
                        <w:sz w:val="18"/>
                        <w:szCs w:val="18"/>
                      </w:rPr>
                    </m:ctrlPr>
                  </m:sSubPr>
                  <m:e>
                    <m:r>
                      <m:rPr>
                        <m:sty m:val="p"/>
                      </m:rPr>
                      <w:rPr>
                        <w:rFonts w:ascii="Cambria Math" w:hAnsi="Cambria Math"/>
                        <w:sz w:val="18"/>
                        <w:szCs w:val="18"/>
                      </w:rPr>
                      <m:t>N</m:t>
                    </m:r>
                  </m:e>
                  <m:sub>
                    <m:r>
                      <m:rPr>
                        <m:sty m:val="p"/>
                      </m:rPr>
                      <w:rPr>
                        <w:rFonts w:ascii="Cambria Math" w:hAnsi="Cambria Math"/>
                        <w:sz w:val="18"/>
                        <w:szCs w:val="18"/>
                      </w:rPr>
                      <m:t>0</m:t>
                    </m:r>
                  </m:sub>
                </m:sSub>
                <m:r>
                  <m:rPr>
                    <m:sty m:val="p"/>
                  </m:rPr>
                  <w:rPr>
                    <w:rFonts w:ascii="Cambria Math" w:hAnsi="Cambria Math"/>
                    <w:sz w:val="18"/>
                    <w:szCs w:val="18"/>
                  </w:rPr>
                  <m:t>,K,r,</m:t>
                </m:r>
                <m:sSub>
                  <m:sSubPr>
                    <m:ctrlPr>
                      <w:rPr>
                        <w:rFonts w:ascii="Cambria Math" w:hAnsi="Cambria Math"/>
                        <w:sz w:val="18"/>
                        <w:szCs w:val="18"/>
                      </w:rPr>
                    </m:ctrlPr>
                  </m:sSubPr>
                  <m:e>
                    <m:r>
                      <m:rPr>
                        <m:sty m:val="p"/>
                      </m:rPr>
                      <w:rPr>
                        <w:rFonts w:ascii="Cambria Math" w:hAnsi="Cambria Math"/>
                        <w:sz w:val="18"/>
                        <w:szCs w:val="18"/>
                      </w:rPr>
                      <m:t>q</m:t>
                    </m:r>
                  </m:e>
                  <m:sub>
                    <m:r>
                      <m:rPr>
                        <m:sty m:val="p"/>
                      </m:rPr>
                      <w:rPr>
                        <w:rFonts w:ascii="Cambria Math" w:hAnsi="Cambria Math"/>
                        <w:sz w:val="18"/>
                        <w:szCs w:val="18"/>
                      </w:rPr>
                      <m:t>0</m:t>
                    </m:r>
                  </m:sub>
                </m:sSub>
                <m:r>
                  <m:rPr>
                    <m:sty m:val="p"/>
                  </m:rPr>
                  <w:rPr>
                    <w:rFonts w:ascii="Cambria Math" w:hAnsi="Cambria Math"/>
                    <w:sz w:val="18"/>
                    <w:szCs w:val="18"/>
                  </w:rPr>
                  <m:t>,m</m:t>
                </m:r>
              </m:oMath>
            </m:oMathPara>
          </w:p>
        </w:tc>
        <w:tc>
          <w:tcPr>
            <w:tcW w:w="0" w:type="dxa"/>
            <w:vAlign w:val="center"/>
          </w:tcPr>
          <w:p w14:paraId="635EBAFB" w14:textId="4F134AC2" w:rsidR="00AD4132" w:rsidRPr="001E0803" w:rsidRDefault="00B36A9E" w:rsidP="00C34C28">
            <w:pPr>
              <w:jc w:val="center"/>
              <w:cnfStyle w:val="000000100000" w:firstRow="0" w:lastRow="0" w:firstColumn="0" w:lastColumn="0" w:oddVBand="0" w:evenVBand="0" w:oddHBand="1" w:evenHBand="0" w:firstRowFirstColumn="0" w:firstRowLastColumn="0" w:lastRowFirstColumn="0" w:lastRowLastColumn="0"/>
              <w:rPr>
                <w:sz w:val="18"/>
                <w:szCs w:val="18"/>
              </w:rPr>
            </w:pPr>
            <m:oMathPara>
              <m:oMath>
                <m:r>
                  <w:rPr>
                    <w:rFonts w:ascii="Cambria Math" w:hAnsi="Cambria Math"/>
                    <w:sz w:val="18"/>
                    <w:szCs w:val="18"/>
                  </w:rPr>
                  <m:t>ν</m:t>
                </m:r>
                <m:r>
                  <m:rPr>
                    <m:sty m:val="p"/>
                  </m:rPr>
                  <w:rPr>
                    <w:rFonts w:ascii="Helvetica" w:eastAsia="Helvetica" w:hAnsi="Helvetica" w:cs="Helvetica"/>
                    <w:sz w:val="18"/>
                    <w:szCs w:val="18"/>
                  </w:rPr>
                  <m:t>=1</m:t>
                </m:r>
              </m:oMath>
            </m:oMathPara>
          </w:p>
        </w:tc>
        <w:tc>
          <w:tcPr>
            <w:tcW w:w="0" w:type="dxa"/>
            <w:vAlign w:val="center"/>
          </w:tcPr>
          <w:p w14:paraId="4438287E" w14:textId="77777777" w:rsidR="00AD4132" w:rsidRPr="001E0803" w:rsidRDefault="00AD4132" w:rsidP="00C34C28">
            <w:pPr>
              <w:jc w:val="center"/>
              <w:cnfStyle w:val="000000100000" w:firstRow="0" w:lastRow="0" w:firstColumn="0" w:lastColumn="0" w:oddVBand="0" w:evenVBand="0" w:oddHBand="1" w:evenHBand="0" w:firstRowFirstColumn="0" w:firstRowLastColumn="0" w:lastRowFirstColumn="0" w:lastRowLastColumn="0"/>
              <w:rPr>
                <w:sz w:val="18"/>
                <w:szCs w:val="18"/>
              </w:rPr>
            </w:pPr>
            <w:r w:rsidRPr="001E0803">
              <w:rPr>
                <w:sz w:val="18"/>
                <w:szCs w:val="18"/>
              </w:rPr>
              <w:t>-</w:t>
            </w:r>
          </w:p>
        </w:tc>
      </w:tr>
      <w:tr w:rsidR="00AD4132" w:rsidRPr="001E0803" w14:paraId="5C0F3857" w14:textId="77777777" w:rsidTr="00C34C28">
        <w:trPr>
          <w:jc w:val="center"/>
        </w:trPr>
        <w:tc>
          <w:tcPr>
            <w:cnfStyle w:val="001000000000" w:firstRow="0" w:lastRow="0" w:firstColumn="1" w:lastColumn="0" w:oddVBand="0" w:evenVBand="0" w:oddHBand="0" w:evenHBand="0" w:firstRowFirstColumn="0" w:firstRowLastColumn="0" w:lastRowFirstColumn="0" w:lastRowLastColumn="0"/>
            <w:tcW w:w="0" w:type="dxa"/>
            <w:vAlign w:val="center"/>
          </w:tcPr>
          <w:p w14:paraId="097CCAAB" w14:textId="77777777" w:rsidR="00AD4132" w:rsidRPr="001E0803" w:rsidRDefault="00AD4132" w:rsidP="00C34C28">
            <w:pPr>
              <w:jc w:val="center"/>
              <w:rPr>
                <w:sz w:val="18"/>
                <w:szCs w:val="18"/>
              </w:rPr>
            </w:pPr>
            <w:r w:rsidRPr="001E0803">
              <w:rPr>
                <w:sz w:val="18"/>
                <w:szCs w:val="18"/>
              </w:rPr>
              <w:t>Richards 1959</w:t>
            </w:r>
          </w:p>
        </w:tc>
        <w:tc>
          <w:tcPr>
            <w:tcW w:w="0" w:type="dxa"/>
            <w:vAlign w:val="center"/>
          </w:tcPr>
          <w:p w14:paraId="1377ADE2" w14:textId="77777777" w:rsidR="00AD4132" w:rsidRPr="001E0803" w:rsidRDefault="00AD4132" w:rsidP="00C34C28">
            <w:pPr>
              <w:jc w:val="center"/>
              <w:cnfStyle w:val="000000000000" w:firstRow="0" w:lastRow="0" w:firstColumn="0" w:lastColumn="0" w:oddVBand="0" w:evenVBand="0" w:oddHBand="0" w:evenHBand="0" w:firstRowFirstColumn="0" w:firstRowLastColumn="0" w:lastRowFirstColumn="0" w:lastRowLastColumn="0"/>
              <w:rPr>
                <w:sz w:val="18"/>
                <w:szCs w:val="18"/>
              </w:rPr>
            </w:pPr>
            <w:r w:rsidRPr="001E0803">
              <w:rPr>
                <w:sz w:val="18"/>
                <w:szCs w:val="18"/>
              </w:rPr>
              <w:t>4</w:t>
            </w:r>
          </w:p>
        </w:tc>
        <w:tc>
          <w:tcPr>
            <w:tcW w:w="0" w:type="dxa"/>
            <w:vAlign w:val="center"/>
          </w:tcPr>
          <w:p w14:paraId="71566D92" w14:textId="04E8687B" w:rsidR="00AD4132" w:rsidRPr="00B36A9E" w:rsidRDefault="00B5596A" w:rsidP="00C34C28">
            <w:pPr>
              <w:jc w:val="center"/>
              <w:cnfStyle w:val="000000000000" w:firstRow="0" w:lastRow="0" w:firstColumn="0" w:lastColumn="0" w:oddVBand="0" w:evenVBand="0" w:oddHBand="0" w:evenHBand="0" w:firstRowFirstColumn="0" w:firstRowLastColumn="0" w:lastRowFirstColumn="0" w:lastRowLastColumn="0"/>
              <w:rPr>
                <w:sz w:val="18"/>
                <w:szCs w:val="18"/>
              </w:rPr>
            </w:pPr>
            <m:oMathPara>
              <m:oMath>
                <m:sSub>
                  <m:sSubPr>
                    <m:ctrlPr>
                      <w:rPr>
                        <w:rFonts w:ascii="Cambria Math" w:hAnsi="Cambria Math"/>
                        <w:sz w:val="18"/>
                        <w:szCs w:val="18"/>
                      </w:rPr>
                    </m:ctrlPr>
                  </m:sSubPr>
                  <m:e>
                    <m:r>
                      <m:rPr>
                        <m:sty m:val="p"/>
                      </m:rPr>
                      <w:rPr>
                        <w:rFonts w:ascii="Cambria Math" w:hAnsi="Cambria Math"/>
                        <w:sz w:val="18"/>
                        <w:szCs w:val="18"/>
                      </w:rPr>
                      <m:t>N</m:t>
                    </m:r>
                  </m:e>
                  <m:sub>
                    <m:r>
                      <m:rPr>
                        <m:sty m:val="p"/>
                      </m:rPr>
                      <w:rPr>
                        <w:rFonts w:ascii="Cambria Math" w:hAnsi="Cambria Math"/>
                        <w:sz w:val="18"/>
                        <w:szCs w:val="18"/>
                      </w:rPr>
                      <m:t>0</m:t>
                    </m:r>
                  </m:sub>
                </m:sSub>
                <m:r>
                  <m:rPr>
                    <m:sty m:val="p"/>
                  </m:rPr>
                  <w:rPr>
                    <w:rFonts w:ascii="Cambria Math" w:hAnsi="Cambria Math"/>
                    <w:sz w:val="18"/>
                    <w:szCs w:val="18"/>
                  </w:rPr>
                  <m:t>,K,r,</m:t>
                </m:r>
                <m:r>
                  <w:rPr>
                    <w:rFonts w:ascii="Cambria Math" w:hAnsi="Cambria Math"/>
                    <w:sz w:val="18"/>
                    <w:szCs w:val="18"/>
                  </w:rPr>
                  <m:t>ν</m:t>
                </m:r>
              </m:oMath>
            </m:oMathPara>
          </w:p>
        </w:tc>
        <w:tc>
          <w:tcPr>
            <w:tcW w:w="0" w:type="dxa"/>
            <w:vAlign w:val="center"/>
          </w:tcPr>
          <w:p w14:paraId="1BB67C44" w14:textId="427103C1" w:rsidR="00AD4132" w:rsidRPr="001E0803" w:rsidRDefault="00B5596A" w:rsidP="00C34C28">
            <w:pPr>
              <w:jc w:val="center"/>
              <w:cnfStyle w:val="000000000000" w:firstRow="0" w:lastRow="0" w:firstColumn="0" w:lastColumn="0" w:oddVBand="0" w:evenVBand="0" w:oddHBand="0" w:evenHBand="0" w:firstRowFirstColumn="0" w:firstRowLastColumn="0" w:lastRowFirstColumn="0" w:lastRowLastColumn="0"/>
              <w:rPr>
                <w:sz w:val="18"/>
                <w:szCs w:val="18"/>
              </w:rPr>
            </w:pPr>
            <m:oMathPara>
              <m:oMath>
                <m:sSub>
                  <m:sSubPr>
                    <m:ctrlPr>
                      <w:rPr>
                        <w:rFonts w:ascii="Cambria Math" w:hAnsi="Cambria Math"/>
                        <w:sz w:val="18"/>
                        <w:szCs w:val="18"/>
                      </w:rPr>
                    </m:ctrlPr>
                  </m:sSubPr>
                  <m:e>
                    <m:r>
                      <m:rPr>
                        <m:sty m:val="p"/>
                      </m:rPr>
                      <w:rPr>
                        <w:rFonts w:ascii="Cambria Math" w:hAnsi="Cambria Math"/>
                        <w:sz w:val="18"/>
                        <w:szCs w:val="18"/>
                      </w:rPr>
                      <m:t>q</m:t>
                    </m:r>
                  </m:e>
                  <m:sub>
                    <m:r>
                      <m:rPr>
                        <m:sty m:val="p"/>
                      </m:rPr>
                      <w:rPr>
                        <w:rFonts w:ascii="Cambria Math" w:hAnsi="Cambria Math"/>
                        <w:sz w:val="18"/>
                        <w:szCs w:val="18"/>
                      </w:rPr>
                      <m:t>0</m:t>
                    </m:r>
                  </m:sub>
                </m:sSub>
                <m:r>
                  <m:rPr>
                    <m:sty m:val="p"/>
                  </m:rPr>
                  <w:rPr>
                    <w:rFonts w:ascii="Cambria Math" w:hAnsi="Cambria Math"/>
                    <w:sz w:val="18"/>
                    <w:szCs w:val="18"/>
                  </w:rPr>
                  <m:t>,m</m:t>
                </m:r>
                <m:r>
                  <m:rPr>
                    <m:sty m:val="p"/>
                  </m:rPr>
                  <w:rPr>
                    <w:rFonts w:ascii="Cambria Math" w:hAnsi="Cambria Math" w:hint="eastAsia"/>
                    <w:sz w:val="18"/>
                    <w:szCs w:val="18"/>
                  </w:rPr>
                  <m:t>→∞</m:t>
                </m:r>
              </m:oMath>
            </m:oMathPara>
          </w:p>
        </w:tc>
        <w:tc>
          <w:tcPr>
            <w:tcW w:w="0" w:type="dxa"/>
            <w:vAlign w:val="center"/>
          </w:tcPr>
          <w:p w14:paraId="42CA0ADA" w14:textId="70236D09" w:rsidR="00AD4132" w:rsidRPr="001E0803" w:rsidRDefault="00AD4132" w:rsidP="00C34C28">
            <w:pPr>
              <w:jc w:val="center"/>
              <w:cnfStyle w:val="000000000000" w:firstRow="0" w:lastRow="0" w:firstColumn="0" w:lastColumn="0" w:oddVBand="0" w:evenVBand="0" w:oddHBand="0" w:evenHBand="0" w:firstRowFirstColumn="0" w:firstRowLastColumn="0" w:lastRowFirstColumn="0" w:lastRowLastColumn="0"/>
              <w:rPr>
                <w:sz w:val="18"/>
                <w:szCs w:val="18"/>
              </w:rPr>
            </w:pPr>
            <w:r w:rsidRPr="001E0803">
              <w:rPr>
                <w:sz w:val="18"/>
                <w:szCs w:val="18"/>
              </w:rPr>
              <w:fldChar w:fldCharType="begin" w:fldLock="1"/>
            </w:r>
            <w:r w:rsidR="00667056">
              <w:rPr>
                <w:sz w:val="18"/>
                <w:szCs w:val="18"/>
              </w:rPr>
              <w:instrText>ADDIN CSL_CITATION {"citationItems":[{"id":"ITEM-1","itemData":{"DOI":"10.1093/jxb/10.2.290","ISSN":"0022-0957","author":[{"dropping-particle":"","family":"Richards","given":"F. J.","non-dropping-particle":"","parse-names":false,"suffix":""}],"container-title":"Journal of Experimental Botany","id":"ITEM-1","issue":"2","issued":{"date-parts":[["1959"]]},"note":"the main equation here is:\ndW/dt = KW((A/W)^(1-m)-1)/(1-m)\nto change it to the equation Curveball works with:\nrN(1-(N/K)^nu)\nyou these substitutions:\nW=N\nm=nu+1\nA=K\nr=k/nu","page":"290-301","title":"A Flexible Growth Function for Empirical Use","type":"article-journal","volume":"10"},"uris":["http://www.mendeley.com/documents/?uuid=670b32bc-a345-4abf-bcea-0172a7cce2b9"]}],"mendeley":{"formattedCitation":"(40)","plainTextFormattedCitation":"(40)","previouslyFormattedCitation":"(40)"},"properties":{"noteIndex":0},"schema":"https://github.com/citation-style-language/schema/raw/master/csl-citation.json"}</w:instrText>
            </w:r>
            <w:r w:rsidRPr="001E0803">
              <w:rPr>
                <w:sz w:val="18"/>
                <w:szCs w:val="18"/>
              </w:rPr>
              <w:fldChar w:fldCharType="separate"/>
            </w:r>
            <w:r w:rsidR="0075268D" w:rsidRPr="0075268D">
              <w:rPr>
                <w:noProof/>
                <w:sz w:val="18"/>
                <w:szCs w:val="18"/>
              </w:rPr>
              <w:t>(40)</w:t>
            </w:r>
            <w:r w:rsidRPr="001E0803">
              <w:rPr>
                <w:sz w:val="18"/>
                <w:szCs w:val="18"/>
              </w:rPr>
              <w:fldChar w:fldCharType="end"/>
            </w:r>
          </w:p>
        </w:tc>
      </w:tr>
      <w:tr w:rsidR="00AD4132" w:rsidRPr="001E0803" w14:paraId="44DF3162" w14:textId="77777777" w:rsidTr="00C34C2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dxa"/>
            <w:vAlign w:val="center"/>
          </w:tcPr>
          <w:p w14:paraId="4EF15811" w14:textId="77777777" w:rsidR="00AD4132" w:rsidRPr="001E0803" w:rsidRDefault="00AD4132" w:rsidP="00C34C28">
            <w:pPr>
              <w:jc w:val="center"/>
              <w:rPr>
                <w:sz w:val="18"/>
                <w:szCs w:val="18"/>
              </w:rPr>
            </w:pPr>
            <w:proofErr w:type="spellStart"/>
            <w:r w:rsidRPr="001E0803">
              <w:rPr>
                <w:sz w:val="18"/>
                <w:szCs w:val="18"/>
              </w:rPr>
              <w:t>Baranyi</w:t>
            </w:r>
            <w:proofErr w:type="spellEnd"/>
            <w:r w:rsidRPr="001E0803">
              <w:rPr>
                <w:sz w:val="18"/>
                <w:szCs w:val="18"/>
              </w:rPr>
              <w:t xml:space="preserve"> 1997</w:t>
            </w:r>
          </w:p>
        </w:tc>
        <w:tc>
          <w:tcPr>
            <w:tcW w:w="0" w:type="dxa"/>
            <w:vAlign w:val="center"/>
          </w:tcPr>
          <w:p w14:paraId="1BCC64B0" w14:textId="77777777" w:rsidR="00AD4132" w:rsidRPr="001E0803" w:rsidRDefault="00AD4132" w:rsidP="00C34C28">
            <w:pPr>
              <w:jc w:val="center"/>
              <w:cnfStyle w:val="000000100000" w:firstRow="0" w:lastRow="0" w:firstColumn="0" w:lastColumn="0" w:oddVBand="0" w:evenVBand="0" w:oddHBand="1" w:evenHBand="0" w:firstRowFirstColumn="0" w:firstRowLastColumn="0" w:lastRowFirstColumn="0" w:lastRowLastColumn="0"/>
              <w:rPr>
                <w:sz w:val="18"/>
                <w:szCs w:val="18"/>
              </w:rPr>
            </w:pPr>
            <w:r w:rsidRPr="001E0803">
              <w:rPr>
                <w:sz w:val="18"/>
                <w:szCs w:val="18"/>
              </w:rPr>
              <w:t>4</w:t>
            </w:r>
          </w:p>
        </w:tc>
        <w:tc>
          <w:tcPr>
            <w:tcW w:w="0" w:type="dxa"/>
            <w:vAlign w:val="center"/>
          </w:tcPr>
          <w:p w14:paraId="0B3F659E" w14:textId="77777777" w:rsidR="00AD4132" w:rsidRPr="001E0803" w:rsidRDefault="00B5596A" w:rsidP="00C34C28">
            <w:pPr>
              <w:jc w:val="center"/>
              <w:cnfStyle w:val="000000100000" w:firstRow="0" w:lastRow="0" w:firstColumn="0" w:lastColumn="0" w:oddVBand="0" w:evenVBand="0" w:oddHBand="1" w:evenHBand="0" w:firstRowFirstColumn="0" w:firstRowLastColumn="0" w:lastRowFirstColumn="0" w:lastRowLastColumn="0"/>
              <w:rPr>
                <w:sz w:val="18"/>
                <w:szCs w:val="18"/>
              </w:rPr>
            </w:pPr>
            <m:oMathPara>
              <m:oMath>
                <m:sSub>
                  <m:sSubPr>
                    <m:ctrlPr>
                      <w:rPr>
                        <w:rFonts w:ascii="Cambria Math" w:hAnsi="Cambria Math"/>
                        <w:sz w:val="18"/>
                        <w:szCs w:val="18"/>
                      </w:rPr>
                    </m:ctrlPr>
                  </m:sSubPr>
                  <m:e>
                    <m:r>
                      <m:rPr>
                        <m:sty m:val="p"/>
                      </m:rPr>
                      <w:rPr>
                        <w:rFonts w:ascii="Cambria Math" w:hAnsi="Cambria Math"/>
                        <w:sz w:val="18"/>
                        <w:szCs w:val="18"/>
                      </w:rPr>
                      <m:t>N</m:t>
                    </m:r>
                  </m:e>
                  <m:sub>
                    <m:r>
                      <m:rPr>
                        <m:sty m:val="p"/>
                      </m:rPr>
                      <w:rPr>
                        <w:rFonts w:ascii="Cambria Math" w:hAnsi="Cambria Math"/>
                        <w:sz w:val="18"/>
                        <w:szCs w:val="18"/>
                      </w:rPr>
                      <m:t>0</m:t>
                    </m:r>
                  </m:sub>
                </m:sSub>
                <m:r>
                  <m:rPr>
                    <m:sty m:val="p"/>
                  </m:rPr>
                  <w:rPr>
                    <w:rFonts w:ascii="Cambria Math" w:hAnsi="Cambria Math"/>
                    <w:sz w:val="18"/>
                    <w:szCs w:val="18"/>
                  </w:rPr>
                  <m:t>,K,r,</m:t>
                </m:r>
                <m:sSub>
                  <m:sSubPr>
                    <m:ctrlPr>
                      <w:rPr>
                        <w:rFonts w:ascii="Cambria Math" w:hAnsi="Cambria Math"/>
                        <w:sz w:val="18"/>
                        <w:szCs w:val="18"/>
                      </w:rPr>
                    </m:ctrlPr>
                  </m:sSubPr>
                  <m:e>
                    <m:r>
                      <m:rPr>
                        <m:sty m:val="p"/>
                      </m:rPr>
                      <w:rPr>
                        <w:rFonts w:ascii="Cambria Math" w:hAnsi="Cambria Math"/>
                        <w:sz w:val="18"/>
                        <w:szCs w:val="18"/>
                      </w:rPr>
                      <m:t>q</m:t>
                    </m:r>
                  </m:e>
                  <m:sub>
                    <m:r>
                      <m:rPr>
                        <m:sty m:val="p"/>
                      </m:rPr>
                      <w:rPr>
                        <w:rFonts w:ascii="Cambria Math" w:hAnsi="Cambria Math"/>
                        <w:sz w:val="18"/>
                        <w:szCs w:val="18"/>
                      </w:rPr>
                      <m:t>0</m:t>
                    </m:r>
                  </m:sub>
                </m:sSub>
              </m:oMath>
            </m:oMathPara>
          </w:p>
        </w:tc>
        <w:tc>
          <w:tcPr>
            <w:tcW w:w="0" w:type="dxa"/>
            <w:vAlign w:val="center"/>
          </w:tcPr>
          <w:p w14:paraId="1A2A2249" w14:textId="4056393D" w:rsidR="00AD4132" w:rsidRPr="00B36A9E" w:rsidRDefault="00B36A9E" w:rsidP="00C34C28">
            <w:pPr>
              <w:jc w:val="center"/>
              <w:cnfStyle w:val="000000100000" w:firstRow="0" w:lastRow="0" w:firstColumn="0" w:lastColumn="0" w:oddVBand="0" w:evenVBand="0" w:oddHBand="1" w:evenHBand="0" w:firstRowFirstColumn="0" w:firstRowLastColumn="0" w:lastRowFirstColumn="0" w:lastRowLastColumn="0"/>
              <w:rPr>
                <w:sz w:val="18"/>
                <w:szCs w:val="18"/>
              </w:rPr>
            </w:pPr>
            <m:oMathPara>
              <m:oMath>
                <m:r>
                  <w:rPr>
                    <w:rFonts w:ascii="Cambria Math" w:hAnsi="Cambria Math"/>
                    <w:sz w:val="18"/>
                    <w:szCs w:val="18"/>
                  </w:rPr>
                  <m:t>ν</m:t>
                </m:r>
                <m:r>
                  <m:rPr>
                    <m:sty m:val="p"/>
                  </m:rPr>
                  <w:rPr>
                    <w:rFonts w:ascii="Helvetica" w:eastAsia="Helvetica" w:hAnsi="Helvetica" w:cs="Helvetica"/>
                    <w:sz w:val="18"/>
                    <w:szCs w:val="18"/>
                  </w:rPr>
                  <m:t>=1</m:t>
                </m:r>
              </m:oMath>
            </m:oMathPara>
          </w:p>
          <w:p w14:paraId="5D7213B9" w14:textId="77777777" w:rsidR="00AD4132" w:rsidRPr="001E0803" w:rsidRDefault="00AD4132" w:rsidP="00C34C28">
            <w:pPr>
              <w:jc w:val="center"/>
              <w:cnfStyle w:val="000000100000" w:firstRow="0" w:lastRow="0" w:firstColumn="0" w:lastColumn="0" w:oddVBand="0" w:evenVBand="0" w:oddHBand="1" w:evenHBand="0" w:firstRowFirstColumn="0" w:firstRowLastColumn="0" w:lastRowFirstColumn="0" w:lastRowLastColumn="0"/>
              <w:rPr>
                <w:sz w:val="18"/>
                <w:szCs w:val="18"/>
              </w:rPr>
            </w:pPr>
            <m:oMathPara>
              <m:oMath>
                <m:r>
                  <m:rPr>
                    <m:sty m:val="p"/>
                  </m:rPr>
                  <w:rPr>
                    <w:rFonts w:ascii="Cambria Math" w:hAnsi="Cambria Math"/>
                    <w:sz w:val="18"/>
                    <w:szCs w:val="18"/>
                  </w:rPr>
                  <m:t>m=r</m:t>
                </m:r>
              </m:oMath>
            </m:oMathPara>
          </w:p>
        </w:tc>
        <w:tc>
          <w:tcPr>
            <w:tcW w:w="0" w:type="dxa"/>
            <w:vAlign w:val="center"/>
          </w:tcPr>
          <w:p w14:paraId="7C6B8BCD" w14:textId="0CF10716" w:rsidR="00AD4132" w:rsidRPr="001E0803" w:rsidRDefault="00AD4132" w:rsidP="00C34C28">
            <w:pPr>
              <w:jc w:val="center"/>
              <w:cnfStyle w:val="000000100000" w:firstRow="0" w:lastRow="0" w:firstColumn="0" w:lastColumn="0" w:oddVBand="0" w:evenVBand="0" w:oddHBand="1" w:evenHBand="0" w:firstRowFirstColumn="0" w:firstRowLastColumn="0" w:lastRowFirstColumn="0" w:lastRowLastColumn="0"/>
              <w:rPr>
                <w:sz w:val="18"/>
                <w:szCs w:val="18"/>
              </w:rPr>
            </w:pPr>
            <w:r w:rsidRPr="001E0803">
              <w:rPr>
                <w:sz w:val="18"/>
                <w:szCs w:val="18"/>
              </w:rPr>
              <w:fldChar w:fldCharType="begin" w:fldLock="1"/>
            </w:r>
            <w:r w:rsidR="00F74E04">
              <w:rPr>
                <w:sz w:val="18"/>
                <w:szCs w:val="18"/>
              </w:rPr>
              <w:instrText>ADDIN CSL_CITATION {"citationItems":[{"id":"ITEM-1","itemData":{"DOI":"10.1006/fmic.1996.0080","ISBN":"0740-0020","ISSN":"07400020","author":[{"dropping-particle":"","family":"Baranyi","given":"József","non-dropping-particle":"","parse-names":false,"suffix":""}],"container-title":"Commentary","id":"ITEM-1","issue":"1996","issued":{"date-parts":[["1997"]]},"page":"391-394","title":"Simple is good as long as it is enough","type":"article-journal"},"uris":["http://www.mendeley.com/documents/?uuid=c9e215a4-6f72-46bf-9808-a7c24ef6ebe6"]}],"mendeley":{"formattedCitation":"(17)","plainTextFormattedCitation":"(17)","previouslyFormattedCitation":"(17)"},"properties":{"noteIndex":0},"schema":"https://github.com/citation-style-language/schema/raw/master/csl-citation.json"}</w:instrText>
            </w:r>
            <w:r w:rsidRPr="001E0803">
              <w:rPr>
                <w:sz w:val="18"/>
                <w:szCs w:val="18"/>
              </w:rPr>
              <w:fldChar w:fldCharType="separate"/>
            </w:r>
            <w:r w:rsidR="00667056" w:rsidRPr="00667056">
              <w:rPr>
                <w:noProof/>
                <w:sz w:val="18"/>
                <w:szCs w:val="18"/>
              </w:rPr>
              <w:t>(17)</w:t>
            </w:r>
            <w:r w:rsidRPr="001E0803">
              <w:rPr>
                <w:sz w:val="18"/>
                <w:szCs w:val="18"/>
              </w:rPr>
              <w:fldChar w:fldCharType="end"/>
            </w:r>
          </w:p>
        </w:tc>
      </w:tr>
      <w:tr w:rsidR="00AD4132" w:rsidRPr="001E0803" w14:paraId="3970DE4E" w14:textId="77777777" w:rsidTr="00C34C28">
        <w:trPr>
          <w:jc w:val="center"/>
        </w:trPr>
        <w:tc>
          <w:tcPr>
            <w:cnfStyle w:val="001000000000" w:firstRow="0" w:lastRow="0" w:firstColumn="1" w:lastColumn="0" w:oddVBand="0" w:evenVBand="0" w:oddHBand="0" w:evenHBand="0" w:firstRowFirstColumn="0" w:firstRowLastColumn="0" w:lastRowFirstColumn="0" w:lastRowLastColumn="0"/>
            <w:tcW w:w="0" w:type="dxa"/>
            <w:vAlign w:val="center"/>
          </w:tcPr>
          <w:p w14:paraId="41764475" w14:textId="77777777" w:rsidR="00AD4132" w:rsidRPr="001E0803" w:rsidRDefault="00AD4132" w:rsidP="00C34C28">
            <w:pPr>
              <w:jc w:val="center"/>
              <w:rPr>
                <w:sz w:val="18"/>
                <w:szCs w:val="18"/>
              </w:rPr>
            </w:pPr>
            <w:r w:rsidRPr="001E0803">
              <w:rPr>
                <w:sz w:val="18"/>
                <w:szCs w:val="18"/>
              </w:rPr>
              <w:t>Logistic</w:t>
            </w:r>
          </w:p>
        </w:tc>
        <w:tc>
          <w:tcPr>
            <w:tcW w:w="0" w:type="dxa"/>
            <w:vAlign w:val="center"/>
          </w:tcPr>
          <w:p w14:paraId="712D1DC2" w14:textId="77777777" w:rsidR="00AD4132" w:rsidRPr="001E0803" w:rsidRDefault="00AD4132" w:rsidP="00C34C28">
            <w:pPr>
              <w:jc w:val="center"/>
              <w:cnfStyle w:val="000000000000" w:firstRow="0" w:lastRow="0" w:firstColumn="0" w:lastColumn="0" w:oddVBand="0" w:evenVBand="0" w:oddHBand="0" w:evenHBand="0" w:firstRowFirstColumn="0" w:firstRowLastColumn="0" w:lastRowFirstColumn="0" w:lastRowLastColumn="0"/>
              <w:rPr>
                <w:sz w:val="18"/>
                <w:szCs w:val="18"/>
              </w:rPr>
            </w:pPr>
            <w:r w:rsidRPr="001E0803">
              <w:rPr>
                <w:sz w:val="18"/>
                <w:szCs w:val="18"/>
              </w:rPr>
              <w:t>3</w:t>
            </w:r>
          </w:p>
        </w:tc>
        <w:tc>
          <w:tcPr>
            <w:tcW w:w="0" w:type="dxa"/>
            <w:vAlign w:val="center"/>
          </w:tcPr>
          <w:p w14:paraId="6ADB92D6" w14:textId="77777777" w:rsidR="00AD4132" w:rsidRPr="001E0803" w:rsidRDefault="00B5596A" w:rsidP="00C34C28">
            <w:pPr>
              <w:jc w:val="center"/>
              <w:cnfStyle w:val="000000000000" w:firstRow="0" w:lastRow="0" w:firstColumn="0" w:lastColumn="0" w:oddVBand="0" w:evenVBand="0" w:oddHBand="0" w:evenHBand="0" w:firstRowFirstColumn="0" w:firstRowLastColumn="0" w:lastRowFirstColumn="0" w:lastRowLastColumn="0"/>
              <w:rPr>
                <w:sz w:val="18"/>
                <w:szCs w:val="18"/>
              </w:rPr>
            </w:pPr>
            <m:oMathPara>
              <m:oMath>
                <m:sSub>
                  <m:sSubPr>
                    <m:ctrlPr>
                      <w:rPr>
                        <w:rFonts w:ascii="Cambria Math" w:hAnsi="Cambria Math"/>
                        <w:sz w:val="18"/>
                        <w:szCs w:val="18"/>
                      </w:rPr>
                    </m:ctrlPr>
                  </m:sSubPr>
                  <m:e>
                    <m:r>
                      <m:rPr>
                        <m:sty m:val="p"/>
                      </m:rPr>
                      <w:rPr>
                        <w:rFonts w:ascii="Cambria Math" w:hAnsi="Cambria Math"/>
                        <w:sz w:val="18"/>
                        <w:szCs w:val="18"/>
                      </w:rPr>
                      <m:t>N</m:t>
                    </m:r>
                  </m:e>
                  <m:sub>
                    <m:r>
                      <m:rPr>
                        <m:sty m:val="p"/>
                      </m:rPr>
                      <w:rPr>
                        <w:rFonts w:ascii="Cambria Math" w:hAnsi="Cambria Math"/>
                        <w:sz w:val="18"/>
                        <w:szCs w:val="18"/>
                      </w:rPr>
                      <m:t>0</m:t>
                    </m:r>
                  </m:sub>
                </m:sSub>
                <m:r>
                  <m:rPr>
                    <m:sty m:val="p"/>
                  </m:rPr>
                  <w:rPr>
                    <w:rFonts w:ascii="Cambria Math" w:hAnsi="Cambria Math"/>
                    <w:sz w:val="18"/>
                    <w:szCs w:val="18"/>
                  </w:rPr>
                  <m:t>,K,r</m:t>
                </m:r>
              </m:oMath>
            </m:oMathPara>
          </w:p>
        </w:tc>
        <w:tc>
          <w:tcPr>
            <w:tcW w:w="0" w:type="dxa"/>
            <w:vAlign w:val="center"/>
          </w:tcPr>
          <w:p w14:paraId="049D0339" w14:textId="60ED2999" w:rsidR="00AD4132" w:rsidRPr="001E0803" w:rsidRDefault="00B36A9E" w:rsidP="00C34C28">
            <w:pPr>
              <w:jc w:val="center"/>
              <w:cnfStyle w:val="000000000000" w:firstRow="0" w:lastRow="0" w:firstColumn="0" w:lastColumn="0" w:oddVBand="0" w:evenVBand="0" w:oddHBand="0" w:evenHBand="0" w:firstRowFirstColumn="0" w:firstRowLastColumn="0" w:lastRowFirstColumn="0" w:lastRowLastColumn="0"/>
              <w:rPr>
                <w:sz w:val="18"/>
                <w:szCs w:val="18"/>
              </w:rPr>
            </w:pPr>
            <m:oMathPara>
              <m:oMath>
                <m:r>
                  <w:rPr>
                    <w:rFonts w:ascii="Cambria Math" w:hAnsi="Cambria Math"/>
                    <w:sz w:val="18"/>
                    <w:szCs w:val="18"/>
                  </w:rPr>
                  <m:t>ν</m:t>
                </m:r>
                <m:r>
                  <m:rPr>
                    <m:sty m:val="p"/>
                  </m:rPr>
                  <w:rPr>
                    <w:rFonts w:ascii="Helvetica" w:eastAsia="Helvetica" w:hAnsi="Helvetica" w:cs="Helvetica"/>
                    <w:sz w:val="18"/>
                    <w:szCs w:val="18"/>
                  </w:rPr>
                  <m:t>=1</m:t>
                </m:r>
              </m:oMath>
            </m:oMathPara>
          </w:p>
          <w:p w14:paraId="16914F57" w14:textId="25B6BFD9" w:rsidR="00AD4132" w:rsidRPr="001E0803" w:rsidRDefault="00B5596A" w:rsidP="00C34C28">
            <w:pPr>
              <w:jc w:val="center"/>
              <w:cnfStyle w:val="000000000000" w:firstRow="0" w:lastRow="0" w:firstColumn="0" w:lastColumn="0" w:oddVBand="0" w:evenVBand="0" w:oddHBand="0" w:evenHBand="0" w:firstRowFirstColumn="0" w:firstRowLastColumn="0" w:lastRowFirstColumn="0" w:lastRowLastColumn="0"/>
              <w:rPr>
                <w:sz w:val="18"/>
                <w:szCs w:val="18"/>
              </w:rPr>
            </w:pPr>
            <m:oMathPara>
              <m:oMath>
                <m:sSub>
                  <m:sSubPr>
                    <m:ctrlPr>
                      <w:rPr>
                        <w:rFonts w:ascii="Cambria Math" w:hAnsi="Cambria Math"/>
                        <w:sz w:val="18"/>
                        <w:szCs w:val="18"/>
                      </w:rPr>
                    </m:ctrlPr>
                  </m:sSubPr>
                  <m:e>
                    <m:r>
                      <m:rPr>
                        <m:sty m:val="p"/>
                      </m:rPr>
                      <w:rPr>
                        <w:rFonts w:ascii="Cambria Math" w:hAnsi="Cambria Math"/>
                        <w:sz w:val="18"/>
                        <w:szCs w:val="18"/>
                      </w:rPr>
                      <m:t>q</m:t>
                    </m:r>
                  </m:e>
                  <m:sub>
                    <m:r>
                      <m:rPr>
                        <m:sty m:val="p"/>
                      </m:rPr>
                      <w:rPr>
                        <w:rFonts w:ascii="Cambria Math" w:hAnsi="Cambria Math"/>
                        <w:sz w:val="18"/>
                        <w:szCs w:val="18"/>
                      </w:rPr>
                      <m:t>0</m:t>
                    </m:r>
                  </m:sub>
                </m:sSub>
                <m:r>
                  <m:rPr>
                    <m:sty m:val="p"/>
                  </m:rPr>
                  <w:rPr>
                    <w:rFonts w:ascii="Cambria Math" w:hAnsi="Cambria Math"/>
                    <w:sz w:val="18"/>
                    <w:szCs w:val="18"/>
                  </w:rPr>
                  <m:t>,m</m:t>
                </m:r>
                <m:r>
                  <m:rPr>
                    <m:sty m:val="p"/>
                  </m:rPr>
                  <w:rPr>
                    <w:rFonts w:ascii="Cambria Math" w:hAnsi="Cambria Math" w:hint="eastAsia"/>
                    <w:sz w:val="18"/>
                    <w:szCs w:val="18"/>
                  </w:rPr>
                  <m:t>→∞</m:t>
                </m:r>
              </m:oMath>
            </m:oMathPara>
          </w:p>
        </w:tc>
        <w:tc>
          <w:tcPr>
            <w:tcW w:w="0" w:type="dxa"/>
            <w:vAlign w:val="center"/>
          </w:tcPr>
          <w:p w14:paraId="5F9D87D5" w14:textId="10F75E0C" w:rsidR="00AD4132" w:rsidRPr="001E0803" w:rsidRDefault="00AD4132" w:rsidP="00C34C28">
            <w:pPr>
              <w:keepNext/>
              <w:jc w:val="center"/>
              <w:cnfStyle w:val="000000000000" w:firstRow="0" w:lastRow="0" w:firstColumn="0" w:lastColumn="0" w:oddVBand="0" w:evenVBand="0" w:oddHBand="0" w:evenHBand="0" w:firstRowFirstColumn="0" w:firstRowLastColumn="0" w:lastRowFirstColumn="0" w:lastRowLastColumn="0"/>
              <w:rPr>
                <w:sz w:val="18"/>
                <w:szCs w:val="18"/>
              </w:rPr>
            </w:pPr>
            <w:r w:rsidRPr="001E0803">
              <w:rPr>
                <w:sz w:val="18"/>
                <w:szCs w:val="18"/>
              </w:rPr>
              <w:fldChar w:fldCharType="begin" w:fldLock="1"/>
            </w:r>
            <w:r w:rsidR="00667056">
              <w:rPr>
                <w:sz w:val="18"/>
                <w:szCs w:val="18"/>
              </w:rPr>
              <w:instrText>ADDIN CSL_CITATION {"citationItems":[{"id":"ITEM-1","itemData":{"author":[{"dropping-particle":"","family":"Verhulst","given":"Pierre-François","non-dropping-particle":"","parse-names":false,"suffix":""}],"container-title":"Quetelet","id":"ITEM-1","issued":{"date-parts":[["1838"]]},"page":"113-121","title":"Notice sur la loi que la population suit dans son accroissement. Correspondance Mathématique et Physique Publiée par A","type":"article-journal","volume":"10"},"uris":["http://www.mendeley.com/documents/?uuid=6adda804-3b0d-4cad-87ee-80f795595789"]}],"mendeley":{"formattedCitation":"(43)","plainTextFormattedCitation":"(43)","previouslyFormattedCitation":"(43)"},"properties":{"noteIndex":0},"schema":"https://github.com/citation-style-language/schema/raw/master/csl-citation.json"}</w:instrText>
            </w:r>
            <w:r w:rsidRPr="001E0803">
              <w:rPr>
                <w:sz w:val="18"/>
                <w:szCs w:val="18"/>
              </w:rPr>
              <w:fldChar w:fldCharType="separate"/>
            </w:r>
            <w:r w:rsidR="0075268D" w:rsidRPr="0075268D">
              <w:rPr>
                <w:noProof/>
                <w:sz w:val="18"/>
                <w:szCs w:val="18"/>
              </w:rPr>
              <w:t>(43)</w:t>
            </w:r>
            <w:r w:rsidRPr="001E0803">
              <w:rPr>
                <w:sz w:val="18"/>
                <w:szCs w:val="18"/>
              </w:rPr>
              <w:fldChar w:fldCharType="end"/>
            </w:r>
          </w:p>
        </w:tc>
      </w:tr>
    </w:tbl>
    <w:p w14:paraId="4C1CCEBB" w14:textId="35D20B23" w:rsidR="00FE4A98" w:rsidRPr="009B1A45" w:rsidRDefault="00AD4132" w:rsidP="00C34C28">
      <w:pPr>
        <w:jc w:val="center"/>
        <w:rPr>
          <w:sz w:val="22"/>
          <w:szCs w:val="22"/>
        </w:rPr>
      </w:pPr>
      <w:r w:rsidRPr="009B1A45">
        <w:rPr>
          <w:sz w:val="22"/>
          <w:szCs w:val="22"/>
        </w:rPr>
        <w:t xml:space="preserve">The table lists the growth models used for fitting growth curve data. All models are defined by </w:t>
      </w:r>
      <w:proofErr w:type="spellStart"/>
      <w:r w:rsidRPr="009B1A45">
        <w:rPr>
          <w:sz w:val="22"/>
          <w:szCs w:val="22"/>
        </w:rPr>
        <w:t>eqs</w:t>
      </w:r>
      <w:proofErr w:type="spellEnd"/>
      <w:r w:rsidRPr="009B1A45">
        <w:rPr>
          <w:sz w:val="22"/>
          <w:szCs w:val="22"/>
        </w:rPr>
        <w:t xml:space="preserve">. 1 and 2, by fixing specific </w:t>
      </w:r>
      <w:r w:rsidRPr="00876E70">
        <w:rPr>
          <w:sz w:val="22"/>
          <w:szCs w:val="22"/>
        </w:rPr>
        <w:t xml:space="preserve">parameters. </w:t>
      </w:r>
      <m:oMath>
        <m:sSub>
          <m:sSubPr>
            <m:ctrlPr>
              <w:rPr>
                <w:rFonts w:ascii="Cambria Math" w:hAnsi="Cambria Math"/>
                <w:i/>
                <w:sz w:val="22"/>
                <w:szCs w:val="22"/>
              </w:rPr>
            </m:ctrlPr>
          </m:sSubPr>
          <m:e>
            <m:r>
              <w:rPr>
                <w:rFonts w:ascii="Cambria Math" w:hAnsi="Cambria Math"/>
                <w:sz w:val="22"/>
                <w:szCs w:val="22"/>
              </w:rPr>
              <m:t>N</m:t>
            </m:r>
          </m:e>
          <m:sub>
            <m:r>
              <w:rPr>
                <w:rFonts w:ascii="Cambria Math" w:hAnsi="Cambria Math"/>
                <w:sz w:val="22"/>
                <w:szCs w:val="22"/>
              </w:rPr>
              <m:t>0</m:t>
            </m:r>
          </m:sub>
        </m:sSub>
      </m:oMath>
      <w:r w:rsidRPr="00876E70">
        <w:rPr>
          <w:sz w:val="22"/>
          <w:szCs w:val="22"/>
        </w:rPr>
        <w:t xml:space="preserve"> is the initial population density; </w:t>
      </w:r>
      <m:oMath>
        <m:r>
          <w:rPr>
            <w:rFonts w:ascii="Cambria Math" w:hAnsi="Cambria Math"/>
            <w:sz w:val="22"/>
            <w:szCs w:val="22"/>
          </w:rPr>
          <m:t>K</m:t>
        </m:r>
      </m:oMath>
      <w:r w:rsidRPr="00876E70">
        <w:rPr>
          <w:sz w:val="22"/>
          <w:szCs w:val="22"/>
        </w:rPr>
        <w:t xml:space="preserve"> is the maximum population density; </w:t>
      </w:r>
      <m:oMath>
        <m:r>
          <w:rPr>
            <w:rFonts w:ascii="Cambria Math" w:hAnsi="Cambria Math"/>
            <w:sz w:val="22"/>
            <w:szCs w:val="22"/>
          </w:rPr>
          <m:t>r</m:t>
        </m:r>
      </m:oMath>
      <w:r w:rsidRPr="00876E70">
        <w:rPr>
          <w:sz w:val="22"/>
          <w:szCs w:val="22"/>
        </w:rPr>
        <w:t xml:space="preserve"> is the specific growth rate in low density; </w:t>
      </w:r>
      <m:oMath>
        <m:r>
          <w:rPr>
            <w:rFonts w:ascii="Cambria Math" w:hAnsi="Cambria Math"/>
            <w:sz w:val="22"/>
            <w:szCs w:val="22"/>
          </w:rPr>
          <m:t>ν</m:t>
        </m:r>
      </m:oMath>
      <w:r w:rsidRPr="00876E70">
        <w:rPr>
          <w:sz w:val="22"/>
          <w:szCs w:val="22"/>
        </w:rPr>
        <w:t xml:space="preserve"> is the </w:t>
      </w:r>
      <w:r w:rsidR="00B36A9E" w:rsidRPr="00876E70">
        <w:rPr>
          <w:sz w:val="22"/>
          <w:szCs w:val="22"/>
        </w:rPr>
        <w:t>deceleration parameter</w:t>
      </w:r>
      <w:r w:rsidRPr="00876E70">
        <w:rPr>
          <w:sz w:val="22"/>
          <w:szCs w:val="22"/>
        </w:rPr>
        <w:t xml:space="preserve">; </w:t>
      </w:r>
      <m:oMath>
        <m:sSub>
          <m:sSubPr>
            <m:ctrlPr>
              <w:rPr>
                <w:rFonts w:ascii="Cambria Math" w:hAnsi="Cambria Math"/>
                <w:i/>
                <w:sz w:val="22"/>
                <w:szCs w:val="22"/>
              </w:rPr>
            </m:ctrlPr>
          </m:sSubPr>
          <m:e>
            <m:r>
              <w:rPr>
                <w:rFonts w:ascii="Cambria Math" w:hAnsi="Cambria Math"/>
                <w:sz w:val="22"/>
                <w:szCs w:val="22"/>
              </w:rPr>
              <m:t>q</m:t>
            </m:r>
          </m:e>
          <m:sub>
            <m:r>
              <w:rPr>
                <w:rFonts w:ascii="Cambria Math" w:hAnsi="Cambria Math"/>
                <w:sz w:val="22"/>
                <w:szCs w:val="22"/>
              </w:rPr>
              <m:t>0</m:t>
            </m:r>
          </m:sub>
        </m:sSub>
      </m:oMath>
      <w:r w:rsidRPr="00876E70">
        <w:rPr>
          <w:sz w:val="22"/>
          <w:szCs w:val="22"/>
        </w:rPr>
        <w:t xml:space="preserve"> is the initial physiological state; </w:t>
      </w:r>
      <m:oMath>
        <m:r>
          <w:rPr>
            <w:rFonts w:ascii="Cambria Math" w:hAnsi="Cambria Math"/>
            <w:sz w:val="22"/>
            <w:szCs w:val="22"/>
          </w:rPr>
          <m:t>m</m:t>
        </m:r>
      </m:oMath>
      <w:r w:rsidRPr="00876E70">
        <w:rPr>
          <w:sz w:val="22"/>
          <w:szCs w:val="22"/>
        </w:rPr>
        <w:t xml:space="preserve"> is the physiological adjustment rate. Note that when </w:t>
      </w:r>
      <m:oMath>
        <m:r>
          <w:rPr>
            <w:rFonts w:ascii="Cambria Math" w:hAnsi="Cambria Math"/>
            <w:sz w:val="22"/>
            <w:szCs w:val="22"/>
          </w:rPr>
          <m:t>m→∞</m:t>
        </m:r>
      </m:oMath>
      <w:r w:rsidRPr="00876E70">
        <w:rPr>
          <w:sz w:val="22"/>
          <w:szCs w:val="22"/>
        </w:rPr>
        <w:t xml:space="preserve">, the value of </w:t>
      </w:r>
      <m:oMath>
        <m:sSub>
          <m:sSubPr>
            <m:ctrlPr>
              <w:rPr>
                <w:rFonts w:ascii="Cambria Math" w:hAnsi="Cambria Math"/>
                <w:i/>
                <w:sz w:val="22"/>
                <w:szCs w:val="22"/>
              </w:rPr>
            </m:ctrlPr>
          </m:sSubPr>
          <m:e>
            <m:r>
              <w:rPr>
                <w:rFonts w:ascii="Cambria Math" w:hAnsi="Cambria Math"/>
                <w:sz w:val="22"/>
                <w:szCs w:val="22"/>
              </w:rPr>
              <m:t>q</m:t>
            </m:r>
          </m:e>
          <m:sub>
            <m:r>
              <w:rPr>
                <w:rFonts w:ascii="Cambria Math" w:hAnsi="Cambria Math"/>
                <w:sz w:val="22"/>
                <w:szCs w:val="22"/>
              </w:rPr>
              <m:t>0</m:t>
            </m:r>
          </m:sub>
        </m:sSub>
      </m:oMath>
      <w:r w:rsidRPr="00876E70">
        <w:rPr>
          <w:sz w:val="22"/>
          <w:szCs w:val="22"/>
        </w:rPr>
        <w:t xml:space="preserve"> is irrel</w:t>
      </w:r>
      <w:proofErr w:type="spellStart"/>
      <w:r w:rsidRPr="009B1A45">
        <w:rPr>
          <w:sz w:val="22"/>
          <w:szCs w:val="22"/>
        </w:rPr>
        <w:t>evant</w:t>
      </w:r>
      <w:proofErr w:type="spellEnd"/>
      <w:r w:rsidRPr="009B1A45">
        <w:rPr>
          <w:sz w:val="22"/>
          <w:szCs w:val="22"/>
        </w:rPr>
        <w:t>. See also the hierarchy diagram in</w:t>
      </w:r>
      <w:r w:rsidR="00B36A9E" w:rsidRPr="009B1A45">
        <w:rPr>
          <w:sz w:val="22"/>
          <w:szCs w:val="22"/>
        </w:rPr>
        <w:t xml:space="preserve"> </w:t>
      </w:r>
      <w:r w:rsidR="00B36A9E" w:rsidRPr="009B1A45">
        <w:rPr>
          <w:b/>
          <w:bCs/>
          <w:sz w:val="22"/>
          <w:szCs w:val="22"/>
        </w:rPr>
        <w:fldChar w:fldCharType="begin"/>
      </w:r>
      <w:r w:rsidR="00B36A9E" w:rsidRPr="009B1A45">
        <w:rPr>
          <w:b/>
          <w:bCs/>
          <w:sz w:val="22"/>
          <w:szCs w:val="22"/>
        </w:rPr>
        <w:instrText xml:space="preserve"> REF _Ref509484308 \h  \* MERGEFORMAT </w:instrText>
      </w:r>
      <w:r w:rsidR="00B36A9E" w:rsidRPr="009B1A45">
        <w:rPr>
          <w:b/>
          <w:bCs/>
          <w:sz w:val="22"/>
          <w:szCs w:val="22"/>
        </w:rPr>
      </w:r>
      <w:r w:rsidR="00B36A9E" w:rsidRPr="009B1A45">
        <w:rPr>
          <w:b/>
          <w:bCs/>
          <w:sz w:val="22"/>
          <w:szCs w:val="22"/>
        </w:rPr>
        <w:fldChar w:fldCharType="separate"/>
      </w:r>
      <w:r w:rsidR="00E66975" w:rsidRPr="00E66975">
        <w:rPr>
          <w:b/>
          <w:bCs/>
          <w:sz w:val="22"/>
          <w:szCs w:val="22"/>
        </w:rPr>
        <w:t>Figure S2</w:t>
      </w:r>
      <w:r w:rsidR="00B36A9E" w:rsidRPr="009B1A45">
        <w:rPr>
          <w:b/>
          <w:bCs/>
          <w:sz w:val="22"/>
          <w:szCs w:val="22"/>
        </w:rPr>
        <w:fldChar w:fldCharType="end"/>
      </w:r>
      <w:r w:rsidRPr="009B1A45">
        <w:rPr>
          <w:sz w:val="22"/>
          <w:szCs w:val="22"/>
        </w:rPr>
        <w:t xml:space="preserve"> and a detailed discussion in </w:t>
      </w:r>
      <w:r w:rsidRPr="009B1A45">
        <w:rPr>
          <w:b/>
          <w:bCs/>
          <w:sz w:val="22"/>
          <w:szCs w:val="22"/>
        </w:rPr>
        <w:t>Appendix 1</w:t>
      </w:r>
      <w:r w:rsidRPr="009B1A45">
        <w:rPr>
          <w:sz w:val="22"/>
          <w:szCs w:val="22"/>
        </w:rPr>
        <w:t>.</w:t>
      </w:r>
    </w:p>
    <w:p w14:paraId="667E8020" w14:textId="77777777" w:rsidR="00643E5F" w:rsidRDefault="00643E5F" w:rsidP="00C34C28">
      <w:pPr>
        <w:spacing w:after="200"/>
      </w:pPr>
    </w:p>
    <w:p w14:paraId="5850DF55" w14:textId="77777777" w:rsidR="00812388" w:rsidRDefault="00812388" w:rsidP="00C34C28">
      <w:pPr>
        <w:spacing w:after="200"/>
        <w:rPr>
          <w:b/>
          <w:bCs/>
        </w:rPr>
      </w:pPr>
      <w:bookmarkStart w:id="738" w:name="_Ref453683761"/>
      <w:r>
        <w:rPr>
          <w:b/>
          <w:bCs/>
        </w:rPr>
        <w:br w:type="page"/>
      </w:r>
    </w:p>
    <w:p w14:paraId="15FAE84B" w14:textId="587D41C4" w:rsidR="002C16C6" w:rsidRPr="002732BE" w:rsidRDefault="002C16C6" w:rsidP="00C34C28">
      <w:pPr>
        <w:outlineLvl w:val="0"/>
        <w:rPr>
          <w:b/>
          <w:bCs/>
        </w:rPr>
      </w:pPr>
      <w:r w:rsidRPr="002732BE">
        <w:rPr>
          <w:b/>
          <w:bCs/>
        </w:rPr>
        <w:lastRenderedPageBreak/>
        <w:t>Tabl</w:t>
      </w:r>
      <w:bookmarkEnd w:id="738"/>
      <w:r>
        <w:rPr>
          <w:b/>
          <w:bCs/>
        </w:rPr>
        <w:t>e S2</w:t>
      </w:r>
      <w:r w:rsidRPr="002732BE">
        <w:rPr>
          <w:b/>
          <w:bCs/>
        </w:rPr>
        <w:t xml:space="preserve">. Estimated </w:t>
      </w:r>
      <w:r w:rsidR="00396B38">
        <w:rPr>
          <w:b/>
          <w:bCs/>
        </w:rPr>
        <w:t xml:space="preserve">growth </w:t>
      </w:r>
      <w:r w:rsidRPr="002732BE">
        <w:rPr>
          <w:b/>
          <w:bCs/>
        </w:rPr>
        <w:t>parameters.</w:t>
      </w:r>
    </w:p>
    <w:tbl>
      <w:tblPr>
        <w:tblStyle w:val="LightShading"/>
        <w:tblW w:w="0" w:type="auto"/>
        <w:jc w:val="center"/>
        <w:tblLook w:val="04A0" w:firstRow="1" w:lastRow="0" w:firstColumn="1" w:lastColumn="0" w:noHBand="0" w:noVBand="1"/>
      </w:tblPr>
      <w:tblGrid>
        <w:gridCol w:w="606"/>
        <w:gridCol w:w="390"/>
        <w:gridCol w:w="298"/>
        <w:gridCol w:w="298"/>
        <w:gridCol w:w="383"/>
        <w:gridCol w:w="383"/>
        <w:gridCol w:w="298"/>
        <w:gridCol w:w="298"/>
        <w:gridCol w:w="383"/>
        <w:gridCol w:w="383"/>
        <w:gridCol w:w="298"/>
        <w:gridCol w:w="298"/>
        <w:gridCol w:w="751"/>
        <w:gridCol w:w="15"/>
      </w:tblGrid>
      <w:tr w:rsidR="009E5344" w:rsidRPr="001E0803" w14:paraId="3CCC45D0" w14:textId="77777777" w:rsidTr="00C34C28">
        <w:trPr>
          <w:gridAfter w:val="1"/>
          <w:cnfStyle w:val="100000000000" w:firstRow="1" w:lastRow="0" w:firstColumn="0" w:lastColumn="0" w:oddVBand="0" w:evenVBand="0" w:oddHBand="0" w:evenHBand="0" w:firstRowFirstColumn="0" w:firstRowLastColumn="0" w:lastRowFirstColumn="0" w:lastRowLastColumn="0"/>
          <w:wAfter w:w="6" w:type="dxa"/>
          <w:jc w:val="center"/>
        </w:trPr>
        <w:tc>
          <w:tcPr>
            <w:cnfStyle w:val="001000000000" w:firstRow="0" w:lastRow="0" w:firstColumn="1" w:lastColumn="0" w:oddVBand="0" w:evenVBand="0" w:oddHBand="0" w:evenHBand="0" w:firstRowFirstColumn="0" w:firstRowLastColumn="0" w:lastRowFirstColumn="0" w:lastRowLastColumn="0"/>
            <w:tcW w:w="0" w:type="dxa"/>
          </w:tcPr>
          <w:p w14:paraId="55AE3C64" w14:textId="77777777" w:rsidR="009E5344" w:rsidRPr="001E0803" w:rsidRDefault="009E5344" w:rsidP="00C34C28">
            <w:pPr>
              <w:jc w:val="center"/>
              <w:rPr>
                <w:sz w:val="18"/>
                <w:szCs w:val="18"/>
              </w:rPr>
            </w:pPr>
          </w:p>
        </w:tc>
        <w:tc>
          <w:tcPr>
            <w:tcW w:w="0" w:type="dxa"/>
            <w:gridSpan w:val="4"/>
          </w:tcPr>
          <w:p w14:paraId="184FBC8B" w14:textId="1CD63E7C" w:rsidR="009E5344" w:rsidRPr="001E0803" w:rsidRDefault="009E5344" w:rsidP="00C34C28">
            <w:pPr>
              <w:jc w:val="center"/>
              <w:cnfStyle w:val="100000000000" w:firstRow="1" w:lastRow="0" w:firstColumn="0" w:lastColumn="0" w:oddVBand="0" w:evenVBand="0" w:oddHBand="0" w:evenHBand="0" w:firstRowFirstColumn="0" w:firstRowLastColumn="0" w:lastRowFirstColumn="0" w:lastRowLastColumn="0"/>
              <w:rPr>
                <w:sz w:val="18"/>
                <w:szCs w:val="18"/>
              </w:rPr>
            </w:pPr>
            <w:r w:rsidRPr="001E0803">
              <w:rPr>
                <w:sz w:val="18"/>
                <w:szCs w:val="18"/>
              </w:rPr>
              <w:t>Experiment A</w:t>
            </w:r>
          </w:p>
        </w:tc>
        <w:tc>
          <w:tcPr>
            <w:tcW w:w="0" w:type="dxa"/>
            <w:gridSpan w:val="4"/>
          </w:tcPr>
          <w:p w14:paraId="4600EFC5" w14:textId="77777777" w:rsidR="009E5344" w:rsidRPr="001E0803" w:rsidRDefault="009E5344" w:rsidP="00C34C28">
            <w:pPr>
              <w:jc w:val="center"/>
              <w:cnfStyle w:val="100000000000" w:firstRow="1" w:lastRow="0" w:firstColumn="0" w:lastColumn="0" w:oddVBand="0" w:evenVBand="0" w:oddHBand="0" w:evenHBand="0" w:firstRowFirstColumn="0" w:firstRowLastColumn="0" w:lastRowFirstColumn="0" w:lastRowLastColumn="0"/>
              <w:rPr>
                <w:sz w:val="18"/>
                <w:szCs w:val="18"/>
              </w:rPr>
            </w:pPr>
            <w:r w:rsidRPr="001E0803">
              <w:rPr>
                <w:sz w:val="18"/>
                <w:szCs w:val="18"/>
              </w:rPr>
              <w:t>Experiment B</w:t>
            </w:r>
          </w:p>
        </w:tc>
        <w:tc>
          <w:tcPr>
            <w:tcW w:w="0" w:type="dxa"/>
            <w:gridSpan w:val="4"/>
          </w:tcPr>
          <w:p w14:paraId="2CFB3927" w14:textId="77777777" w:rsidR="009E5344" w:rsidRPr="001E0803" w:rsidRDefault="009E5344" w:rsidP="00C34C28">
            <w:pPr>
              <w:jc w:val="center"/>
              <w:cnfStyle w:val="100000000000" w:firstRow="1" w:lastRow="0" w:firstColumn="0" w:lastColumn="0" w:oddVBand="0" w:evenVBand="0" w:oddHBand="0" w:evenHBand="0" w:firstRowFirstColumn="0" w:firstRowLastColumn="0" w:lastRowFirstColumn="0" w:lastRowLastColumn="0"/>
              <w:rPr>
                <w:sz w:val="18"/>
                <w:szCs w:val="18"/>
              </w:rPr>
            </w:pPr>
            <w:r w:rsidRPr="001E0803">
              <w:rPr>
                <w:sz w:val="18"/>
                <w:szCs w:val="18"/>
              </w:rPr>
              <w:t>Experiment C</w:t>
            </w:r>
          </w:p>
        </w:tc>
      </w:tr>
      <w:tr w:rsidR="009E5344" w:rsidRPr="001E0803" w14:paraId="3092114A" w14:textId="77777777" w:rsidTr="00C34C2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dxa"/>
            <w:gridSpan w:val="2"/>
          </w:tcPr>
          <w:p w14:paraId="039F22B2" w14:textId="77777777" w:rsidR="009E5344" w:rsidRPr="001E0803" w:rsidRDefault="009E5344" w:rsidP="00C34C28">
            <w:pPr>
              <w:jc w:val="center"/>
              <w:rPr>
                <w:i/>
                <w:iCs/>
                <w:sz w:val="18"/>
                <w:szCs w:val="18"/>
              </w:rPr>
            </w:pPr>
            <w:r w:rsidRPr="001E0803">
              <w:rPr>
                <w:i/>
                <w:iCs/>
                <w:sz w:val="18"/>
                <w:szCs w:val="18"/>
              </w:rPr>
              <w:t>Strain</w:t>
            </w:r>
          </w:p>
          <w:p w14:paraId="0B02A9E2" w14:textId="77777777" w:rsidR="009E5344" w:rsidRPr="001E0803" w:rsidRDefault="009E5344" w:rsidP="00C34C28">
            <w:pPr>
              <w:jc w:val="center"/>
              <w:rPr>
                <w:sz w:val="18"/>
                <w:szCs w:val="18"/>
              </w:rPr>
            </w:pPr>
            <w:r w:rsidRPr="001E0803">
              <w:rPr>
                <w:i/>
                <w:iCs/>
                <w:sz w:val="18"/>
                <w:szCs w:val="18"/>
              </w:rPr>
              <w:t>Parameter</w:t>
            </w:r>
          </w:p>
        </w:tc>
        <w:tc>
          <w:tcPr>
            <w:tcW w:w="0" w:type="dxa"/>
            <w:gridSpan w:val="2"/>
          </w:tcPr>
          <w:p w14:paraId="003C04D1" w14:textId="7C94A561" w:rsidR="009E5344" w:rsidRPr="009E5344" w:rsidRDefault="009E5344" w:rsidP="00C34C28">
            <w:pPr>
              <w:jc w:val="center"/>
              <w:cnfStyle w:val="000000100000" w:firstRow="0" w:lastRow="0" w:firstColumn="0" w:lastColumn="0" w:oddVBand="0" w:evenVBand="0" w:oddHBand="1" w:evenHBand="0" w:firstRowFirstColumn="0" w:firstRowLastColumn="0" w:lastRowFirstColumn="0" w:lastRowLastColumn="0"/>
              <w:rPr>
                <w:b/>
                <w:bCs/>
                <w:sz w:val="18"/>
                <w:szCs w:val="18"/>
              </w:rPr>
            </w:pPr>
            <w:r w:rsidRPr="009E5344">
              <w:rPr>
                <w:b/>
                <w:bCs/>
                <w:sz w:val="18"/>
                <w:szCs w:val="18"/>
              </w:rPr>
              <w:t>A1 (red)</w:t>
            </w:r>
          </w:p>
        </w:tc>
        <w:tc>
          <w:tcPr>
            <w:tcW w:w="0" w:type="dxa"/>
            <w:gridSpan w:val="2"/>
          </w:tcPr>
          <w:p w14:paraId="199184DE" w14:textId="706F62DF" w:rsidR="009E5344" w:rsidRPr="009E5344" w:rsidRDefault="009E5344" w:rsidP="00C34C28">
            <w:pPr>
              <w:jc w:val="center"/>
              <w:cnfStyle w:val="000000100000" w:firstRow="0" w:lastRow="0" w:firstColumn="0" w:lastColumn="0" w:oddVBand="0" w:evenVBand="0" w:oddHBand="1" w:evenHBand="0" w:firstRowFirstColumn="0" w:firstRowLastColumn="0" w:lastRowFirstColumn="0" w:lastRowLastColumn="0"/>
              <w:rPr>
                <w:b/>
                <w:bCs/>
                <w:sz w:val="18"/>
                <w:szCs w:val="18"/>
              </w:rPr>
            </w:pPr>
            <w:r w:rsidRPr="009E5344">
              <w:rPr>
                <w:b/>
                <w:bCs/>
                <w:sz w:val="18"/>
                <w:szCs w:val="18"/>
              </w:rPr>
              <w:t>A2 (green)</w:t>
            </w:r>
          </w:p>
        </w:tc>
        <w:tc>
          <w:tcPr>
            <w:tcW w:w="0" w:type="dxa"/>
            <w:gridSpan w:val="2"/>
          </w:tcPr>
          <w:p w14:paraId="7EA3024D" w14:textId="612A482F" w:rsidR="009E5344" w:rsidRPr="009E5344" w:rsidRDefault="009E5344" w:rsidP="00C34C28">
            <w:pPr>
              <w:jc w:val="center"/>
              <w:cnfStyle w:val="000000100000" w:firstRow="0" w:lastRow="0" w:firstColumn="0" w:lastColumn="0" w:oddVBand="0" w:evenVBand="0" w:oddHBand="1" w:evenHBand="0" w:firstRowFirstColumn="0" w:firstRowLastColumn="0" w:lastRowFirstColumn="0" w:lastRowLastColumn="0"/>
              <w:rPr>
                <w:b/>
                <w:bCs/>
                <w:sz w:val="18"/>
                <w:szCs w:val="18"/>
              </w:rPr>
            </w:pPr>
            <w:r w:rsidRPr="009E5344">
              <w:rPr>
                <w:b/>
                <w:bCs/>
                <w:sz w:val="18"/>
                <w:szCs w:val="18"/>
              </w:rPr>
              <w:t>B1 (red)</w:t>
            </w:r>
          </w:p>
        </w:tc>
        <w:tc>
          <w:tcPr>
            <w:tcW w:w="0" w:type="dxa"/>
            <w:gridSpan w:val="2"/>
          </w:tcPr>
          <w:p w14:paraId="4E9C4162" w14:textId="3AC69165" w:rsidR="009E5344" w:rsidRPr="009E5344" w:rsidRDefault="009E5344" w:rsidP="00C34C28">
            <w:pPr>
              <w:jc w:val="center"/>
              <w:cnfStyle w:val="000000100000" w:firstRow="0" w:lastRow="0" w:firstColumn="0" w:lastColumn="0" w:oddVBand="0" w:evenVBand="0" w:oddHBand="1" w:evenHBand="0" w:firstRowFirstColumn="0" w:firstRowLastColumn="0" w:lastRowFirstColumn="0" w:lastRowLastColumn="0"/>
              <w:rPr>
                <w:b/>
                <w:bCs/>
                <w:sz w:val="18"/>
                <w:szCs w:val="18"/>
              </w:rPr>
            </w:pPr>
            <w:r w:rsidRPr="009E5344">
              <w:rPr>
                <w:b/>
                <w:bCs/>
                <w:sz w:val="18"/>
                <w:szCs w:val="18"/>
              </w:rPr>
              <w:t>B2 (green)</w:t>
            </w:r>
          </w:p>
        </w:tc>
        <w:tc>
          <w:tcPr>
            <w:tcW w:w="0" w:type="dxa"/>
            <w:gridSpan w:val="2"/>
          </w:tcPr>
          <w:p w14:paraId="5B8530EE" w14:textId="25B42269" w:rsidR="009E5344" w:rsidRPr="009E5344" w:rsidRDefault="009E5344" w:rsidP="00C34C28">
            <w:pPr>
              <w:jc w:val="center"/>
              <w:cnfStyle w:val="000000100000" w:firstRow="0" w:lastRow="0" w:firstColumn="0" w:lastColumn="0" w:oddVBand="0" w:evenVBand="0" w:oddHBand="1" w:evenHBand="0" w:firstRowFirstColumn="0" w:firstRowLastColumn="0" w:lastRowFirstColumn="0" w:lastRowLastColumn="0"/>
              <w:rPr>
                <w:b/>
                <w:bCs/>
                <w:sz w:val="18"/>
                <w:szCs w:val="18"/>
              </w:rPr>
            </w:pPr>
            <w:r w:rsidRPr="009E5344">
              <w:rPr>
                <w:b/>
                <w:bCs/>
                <w:sz w:val="18"/>
                <w:szCs w:val="18"/>
              </w:rPr>
              <w:t>C1 (red)</w:t>
            </w:r>
          </w:p>
        </w:tc>
        <w:tc>
          <w:tcPr>
            <w:tcW w:w="0" w:type="dxa"/>
            <w:gridSpan w:val="2"/>
          </w:tcPr>
          <w:p w14:paraId="1FB2FC9F" w14:textId="6D665F65" w:rsidR="009E5344" w:rsidRPr="009E5344" w:rsidRDefault="009E5344" w:rsidP="00C34C28">
            <w:pPr>
              <w:jc w:val="center"/>
              <w:cnfStyle w:val="000000100000" w:firstRow="0" w:lastRow="0" w:firstColumn="0" w:lastColumn="0" w:oddVBand="0" w:evenVBand="0" w:oddHBand="1" w:evenHBand="0" w:firstRowFirstColumn="0" w:firstRowLastColumn="0" w:lastRowFirstColumn="0" w:lastRowLastColumn="0"/>
              <w:rPr>
                <w:b/>
                <w:bCs/>
                <w:sz w:val="18"/>
                <w:szCs w:val="18"/>
              </w:rPr>
            </w:pPr>
            <w:r w:rsidRPr="009E5344">
              <w:rPr>
                <w:b/>
                <w:bCs/>
                <w:sz w:val="18"/>
                <w:szCs w:val="18"/>
              </w:rPr>
              <w:t>C2 (green)</w:t>
            </w:r>
          </w:p>
        </w:tc>
      </w:tr>
      <w:tr w:rsidR="009E5344" w:rsidRPr="001E0803" w14:paraId="1C5041F4" w14:textId="77777777" w:rsidTr="00C34C28">
        <w:trPr>
          <w:gridAfter w:val="1"/>
          <w:wAfter w:w="6" w:type="dxa"/>
          <w:jc w:val="center"/>
        </w:trPr>
        <w:tc>
          <w:tcPr>
            <w:cnfStyle w:val="001000000000" w:firstRow="0" w:lastRow="0" w:firstColumn="1" w:lastColumn="0" w:oddVBand="0" w:evenVBand="0" w:oddHBand="0" w:evenHBand="0" w:firstRowFirstColumn="0" w:firstRowLastColumn="0" w:lastRowFirstColumn="0" w:lastRowLastColumn="0"/>
            <w:tcW w:w="0" w:type="dxa"/>
          </w:tcPr>
          <w:p w14:paraId="6EAE2031" w14:textId="77777777" w:rsidR="009E5344" w:rsidRPr="001E0803" w:rsidRDefault="00B5596A" w:rsidP="00C34C28">
            <w:pPr>
              <w:jc w:val="center"/>
              <w:rPr>
                <w:sz w:val="18"/>
                <w:szCs w:val="18"/>
                <w:vertAlign w:val="subscript"/>
              </w:rPr>
            </w:pPr>
            <m:oMathPara>
              <m:oMath>
                <m:sSub>
                  <m:sSubPr>
                    <m:ctrlPr>
                      <w:rPr>
                        <w:rFonts w:ascii="Cambria Math" w:hAnsi="Cambria Math"/>
                        <w:i/>
                        <w:color w:val="auto"/>
                        <w:sz w:val="18"/>
                        <w:szCs w:val="18"/>
                      </w:rPr>
                    </m:ctrlPr>
                  </m:sSubPr>
                  <m:e>
                    <m:r>
                      <m:rPr>
                        <m:sty m:val="bi"/>
                      </m:rPr>
                      <w:rPr>
                        <w:rFonts w:ascii="Cambria Math" w:hAnsi="Cambria Math"/>
                        <w:color w:val="auto"/>
                        <w:sz w:val="18"/>
                        <w:szCs w:val="18"/>
                      </w:rPr>
                      <m:t>N</m:t>
                    </m:r>
                  </m:e>
                  <m:sub>
                    <m:r>
                      <m:rPr>
                        <m:sty m:val="bi"/>
                      </m:rPr>
                      <w:rPr>
                        <w:rFonts w:ascii="Cambria Math" w:hAnsi="Cambria Math"/>
                        <w:color w:val="auto"/>
                        <w:sz w:val="18"/>
                        <w:szCs w:val="18"/>
                      </w:rPr>
                      <m:t>0</m:t>
                    </m:r>
                  </m:sub>
                </m:sSub>
              </m:oMath>
            </m:oMathPara>
          </w:p>
        </w:tc>
        <w:tc>
          <w:tcPr>
            <w:tcW w:w="0" w:type="dxa"/>
            <w:gridSpan w:val="2"/>
          </w:tcPr>
          <w:p w14:paraId="2915EF9D" w14:textId="32D6388A" w:rsidR="009E5344" w:rsidRPr="001E0803" w:rsidRDefault="009E5344" w:rsidP="00C34C28">
            <w:pPr>
              <w:jc w:val="center"/>
              <w:cnfStyle w:val="000000000000" w:firstRow="0" w:lastRow="0" w:firstColumn="0" w:lastColumn="0" w:oddVBand="0" w:evenVBand="0" w:oddHBand="0" w:evenHBand="0" w:firstRowFirstColumn="0" w:firstRowLastColumn="0" w:lastRowFirstColumn="0" w:lastRowLastColumn="0"/>
              <w:rPr>
                <w:sz w:val="18"/>
                <w:szCs w:val="18"/>
              </w:rPr>
            </w:pPr>
            <w:r w:rsidRPr="001E0803">
              <w:rPr>
                <w:sz w:val="18"/>
                <w:szCs w:val="18"/>
              </w:rPr>
              <w:t>0.124</w:t>
            </w:r>
          </w:p>
        </w:tc>
        <w:tc>
          <w:tcPr>
            <w:tcW w:w="0" w:type="dxa"/>
            <w:gridSpan w:val="2"/>
          </w:tcPr>
          <w:p w14:paraId="49961E98" w14:textId="4F09C6C7" w:rsidR="009E5344" w:rsidRPr="001E0803" w:rsidRDefault="009E5344" w:rsidP="00C34C28">
            <w:pPr>
              <w:jc w:val="center"/>
              <w:cnfStyle w:val="000000000000" w:firstRow="0" w:lastRow="0" w:firstColumn="0" w:lastColumn="0" w:oddVBand="0" w:evenVBand="0" w:oddHBand="0" w:evenHBand="0" w:firstRowFirstColumn="0" w:firstRowLastColumn="0" w:lastRowFirstColumn="0" w:lastRowLastColumn="0"/>
              <w:rPr>
                <w:sz w:val="18"/>
                <w:szCs w:val="18"/>
              </w:rPr>
            </w:pPr>
            <w:r w:rsidRPr="001E0803">
              <w:rPr>
                <w:sz w:val="18"/>
                <w:szCs w:val="18"/>
              </w:rPr>
              <w:t>0.125</w:t>
            </w:r>
          </w:p>
        </w:tc>
        <w:tc>
          <w:tcPr>
            <w:tcW w:w="0" w:type="dxa"/>
            <w:gridSpan w:val="2"/>
          </w:tcPr>
          <w:p w14:paraId="1F208EC7" w14:textId="7F246861" w:rsidR="009E5344" w:rsidRPr="001E0803" w:rsidRDefault="009E5344" w:rsidP="00C34C28">
            <w:pPr>
              <w:jc w:val="center"/>
              <w:cnfStyle w:val="000000000000" w:firstRow="0" w:lastRow="0" w:firstColumn="0" w:lastColumn="0" w:oddVBand="0" w:evenVBand="0" w:oddHBand="0" w:evenHBand="0" w:firstRowFirstColumn="0" w:firstRowLastColumn="0" w:lastRowFirstColumn="0" w:lastRowLastColumn="0"/>
              <w:rPr>
                <w:sz w:val="18"/>
                <w:szCs w:val="18"/>
              </w:rPr>
            </w:pPr>
            <w:r w:rsidRPr="001E0803">
              <w:rPr>
                <w:sz w:val="18"/>
                <w:szCs w:val="18"/>
              </w:rPr>
              <w:t>0.23</w:t>
            </w:r>
          </w:p>
        </w:tc>
        <w:tc>
          <w:tcPr>
            <w:tcW w:w="0" w:type="dxa"/>
            <w:gridSpan w:val="2"/>
          </w:tcPr>
          <w:p w14:paraId="3F122ECD" w14:textId="52E30BB3" w:rsidR="009E5344" w:rsidRPr="001E0803" w:rsidRDefault="009E5344" w:rsidP="00C34C28">
            <w:pPr>
              <w:jc w:val="center"/>
              <w:cnfStyle w:val="000000000000" w:firstRow="0" w:lastRow="0" w:firstColumn="0" w:lastColumn="0" w:oddVBand="0" w:evenVBand="0" w:oddHBand="0" w:evenHBand="0" w:firstRowFirstColumn="0" w:firstRowLastColumn="0" w:lastRowFirstColumn="0" w:lastRowLastColumn="0"/>
              <w:rPr>
                <w:sz w:val="18"/>
                <w:szCs w:val="18"/>
              </w:rPr>
            </w:pPr>
            <w:r w:rsidRPr="001E0803">
              <w:rPr>
                <w:sz w:val="18"/>
                <w:szCs w:val="18"/>
              </w:rPr>
              <w:t>0.286</w:t>
            </w:r>
          </w:p>
        </w:tc>
        <w:tc>
          <w:tcPr>
            <w:tcW w:w="0" w:type="dxa"/>
            <w:gridSpan w:val="2"/>
          </w:tcPr>
          <w:p w14:paraId="379A4564" w14:textId="6E82E2DC" w:rsidR="009E5344" w:rsidRPr="001E0803" w:rsidRDefault="009E5344" w:rsidP="00C34C28">
            <w:pPr>
              <w:jc w:val="center"/>
              <w:cnfStyle w:val="000000000000" w:firstRow="0" w:lastRow="0" w:firstColumn="0" w:lastColumn="0" w:oddVBand="0" w:evenVBand="0" w:oddHBand="0" w:evenHBand="0" w:firstRowFirstColumn="0" w:firstRowLastColumn="0" w:lastRowFirstColumn="0" w:lastRowLastColumn="0"/>
              <w:rPr>
                <w:sz w:val="18"/>
                <w:szCs w:val="18"/>
              </w:rPr>
            </w:pPr>
            <w:r w:rsidRPr="001E0803">
              <w:rPr>
                <w:sz w:val="18"/>
                <w:szCs w:val="18"/>
              </w:rPr>
              <w:t>0.204</w:t>
            </w:r>
          </w:p>
        </w:tc>
        <w:tc>
          <w:tcPr>
            <w:tcW w:w="0" w:type="dxa"/>
            <w:gridSpan w:val="2"/>
          </w:tcPr>
          <w:p w14:paraId="3464DBC7" w14:textId="0190F548" w:rsidR="009E5344" w:rsidRPr="001E0803" w:rsidRDefault="009E5344" w:rsidP="00C34C28">
            <w:pPr>
              <w:jc w:val="center"/>
              <w:cnfStyle w:val="000000000000" w:firstRow="0" w:lastRow="0" w:firstColumn="0" w:lastColumn="0" w:oddVBand="0" w:evenVBand="0" w:oddHBand="0" w:evenHBand="0" w:firstRowFirstColumn="0" w:firstRowLastColumn="0" w:lastRowFirstColumn="0" w:lastRowLastColumn="0"/>
              <w:rPr>
                <w:sz w:val="18"/>
                <w:szCs w:val="18"/>
              </w:rPr>
            </w:pPr>
            <w:r w:rsidRPr="001E0803">
              <w:rPr>
                <w:sz w:val="18"/>
                <w:szCs w:val="18"/>
              </w:rPr>
              <w:t>0.188</w:t>
            </w:r>
          </w:p>
        </w:tc>
      </w:tr>
      <w:tr w:rsidR="009E5344" w:rsidRPr="001E0803" w14:paraId="443C5469" w14:textId="77777777" w:rsidTr="00C34C28">
        <w:trPr>
          <w:gridAfter w:val="1"/>
          <w:cnfStyle w:val="000000100000" w:firstRow="0" w:lastRow="0" w:firstColumn="0" w:lastColumn="0" w:oddVBand="0" w:evenVBand="0" w:oddHBand="1" w:evenHBand="0" w:firstRowFirstColumn="0" w:firstRowLastColumn="0" w:lastRowFirstColumn="0" w:lastRowLastColumn="0"/>
          <w:wAfter w:w="6" w:type="dxa"/>
          <w:jc w:val="center"/>
        </w:trPr>
        <w:tc>
          <w:tcPr>
            <w:cnfStyle w:val="001000000000" w:firstRow="0" w:lastRow="0" w:firstColumn="1" w:lastColumn="0" w:oddVBand="0" w:evenVBand="0" w:oddHBand="0" w:evenHBand="0" w:firstRowFirstColumn="0" w:firstRowLastColumn="0" w:lastRowFirstColumn="0" w:lastRowLastColumn="0"/>
            <w:tcW w:w="0" w:type="dxa"/>
          </w:tcPr>
          <w:p w14:paraId="4DFEED41" w14:textId="77777777" w:rsidR="009E5344" w:rsidRPr="001E0803" w:rsidRDefault="009E5344" w:rsidP="00C34C28">
            <w:pPr>
              <w:jc w:val="center"/>
              <w:rPr>
                <w:sz w:val="18"/>
                <w:szCs w:val="18"/>
              </w:rPr>
            </w:pPr>
            <m:oMathPara>
              <m:oMath>
                <m:r>
                  <m:rPr>
                    <m:sty m:val="bi"/>
                  </m:rPr>
                  <w:rPr>
                    <w:rFonts w:ascii="Cambria Math" w:hAnsi="Cambria Math"/>
                    <w:color w:val="auto"/>
                    <w:sz w:val="18"/>
                    <w:szCs w:val="18"/>
                  </w:rPr>
                  <m:t>K</m:t>
                </m:r>
              </m:oMath>
            </m:oMathPara>
          </w:p>
        </w:tc>
        <w:tc>
          <w:tcPr>
            <w:tcW w:w="0" w:type="dxa"/>
            <w:gridSpan w:val="2"/>
          </w:tcPr>
          <w:p w14:paraId="47E0B89F" w14:textId="5F43D7F4" w:rsidR="009E5344" w:rsidRPr="001E0803" w:rsidRDefault="009E5344" w:rsidP="00C34C28">
            <w:pPr>
              <w:jc w:val="center"/>
              <w:cnfStyle w:val="000000100000" w:firstRow="0" w:lastRow="0" w:firstColumn="0" w:lastColumn="0" w:oddVBand="0" w:evenVBand="0" w:oddHBand="1" w:evenHBand="0" w:firstRowFirstColumn="0" w:firstRowLastColumn="0" w:lastRowFirstColumn="0" w:lastRowLastColumn="0"/>
              <w:rPr>
                <w:sz w:val="18"/>
                <w:szCs w:val="18"/>
              </w:rPr>
            </w:pPr>
            <w:r w:rsidRPr="001E0803">
              <w:rPr>
                <w:sz w:val="18"/>
                <w:szCs w:val="18"/>
              </w:rPr>
              <w:t>0.65</w:t>
            </w:r>
          </w:p>
        </w:tc>
        <w:tc>
          <w:tcPr>
            <w:tcW w:w="0" w:type="dxa"/>
            <w:gridSpan w:val="2"/>
          </w:tcPr>
          <w:p w14:paraId="131775B8" w14:textId="451BAD17" w:rsidR="009E5344" w:rsidRPr="001E0803" w:rsidRDefault="009E5344" w:rsidP="00C34C28">
            <w:pPr>
              <w:jc w:val="center"/>
              <w:cnfStyle w:val="000000100000" w:firstRow="0" w:lastRow="0" w:firstColumn="0" w:lastColumn="0" w:oddVBand="0" w:evenVBand="0" w:oddHBand="1" w:evenHBand="0" w:firstRowFirstColumn="0" w:firstRowLastColumn="0" w:lastRowFirstColumn="0" w:lastRowLastColumn="0"/>
              <w:rPr>
                <w:sz w:val="18"/>
                <w:szCs w:val="18"/>
              </w:rPr>
            </w:pPr>
            <w:r w:rsidRPr="001E0803">
              <w:rPr>
                <w:sz w:val="18"/>
                <w:szCs w:val="18"/>
              </w:rPr>
              <w:t>0.528</w:t>
            </w:r>
          </w:p>
        </w:tc>
        <w:tc>
          <w:tcPr>
            <w:tcW w:w="0" w:type="dxa"/>
            <w:gridSpan w:val="2"/>
          </w:tcPr>
          <w:p w14:paraId="060BD20A" w14:textId="32C55DBB" w:rsidR="009E5344" w:rsidRPr="001E0803" w:rsidRDefault="009E5344" w:rsidP="00C34C28">
            <w:pPr>
              <w:jc w:val="center"/>
              <w:cnfStyle w:val="000000100000" w:firstRow="0" w:lastRow="0" w:firstColumn="0" w:lastColumn="0" w:oddVBand="0" w:evenVBand="0" w:oddHBand="1" w:evenHBand="0" w:firstRowFirstColumn="0" w:firstRowLastColumn="0" w:lastRowFirstColumn="0" w:lastRowLastColumn="0"/>
              <w:rPr>
                <w:sz w:val="18"/>
                <w:szCs w:val="18"/>
              </w:rPr>
            </w:pPr>
            <w:r w:rsidRPr="001E0803">
              <w:rPr>
                <w:sz w:val="18"/>
                <w:szCs w:val="18"/>
              </w:rPr>
              <w:t>0.628</w:t>
            </w:r>
          </w:p>
        </w:tc>
        <w:tc>
          <w:tcPr>
            <w:tcW w:w="0" w:type="dxa"/>
            <w:gridSpan w:val="2"/>
          </w:tcPr>
          <w:p w14:paraId="0E8573F8" w14:textId="6B44A9FE" w:rsidR="009E5344" w:rsidRPr="001E0803" w:rsidRDefault="009E5344" w:rsidP="00C34C28">
            <w:pPr>
              <w:jc w:val="center"/>
              <w:cnfStyle w:val="000000100000" w:firstRow="0" w:lastRow="0" w:firstColumn="0" w:lastColumn="0" w:oddVBand="0" w:evenVBand="0" w:oddHBand="1" w:evenHBand="0" w:firstRowFirstColumn="0" w:firstRowLastColumn="0" w:lastRowFirstColumn="0" w:lastRowLastColumn="0"/>
              <w:rPr>
                <w:sz w:val="18"/>
                <w:szCs w:val="18"/>
              </w:rPr>
            </w:pPr>
            <w:r w:rsidRPr="001E0803">
              <w:rPr>
                <w:sz w:val="18"/>
                <w:szCs w:val="18"/>
              </w:rPr>
              <w:t>0.619</w:t>
            </w:r>
          </w:p>
        </w:tc>
        <w:tc>
          <w:tcPr>
            <w:tcW w:w="0" w:type="dxa"/>
            <w:gridSpan w:val="2"/>
          </w:tcPr>
          <w:p w14:paraId="30BEBC9F" w14:textId="2E460311" w:rsidR="009E5344" w:rsidRPr="001E0803" w:rsidRDefault="009E5344" w:rsidP="00C34C28">
            <w:pPr>
              <w:jc w:val="center"/>
              <w:cnfStyle w:val="000000100000" w:firstRow="0" w:lastRow="0" w:firstColumn="0" w:lastColumn="0" w:oddVBand="0" w:evenVBand="0" w:oddHBand="1" w:evenHBand="0" w:firstRowFirstColumn="0" w:firstRowLastColumn="0" w:lastRowFirstColumn="0" w:lastRowLastColumn="0"/>
              <w:rPr>
                <w:sz w:val="18"/>
                <w:szCs w:val="18"/>
              </w:rPr>
            </w:pPr>
            <w:r w:rsidRPr="001E0803">
              <w:rPr>
                <w:sz w:val="18"/>
                <w:szCs w:val="18"/>
              </w:rPr>
              <w:t>0.741</w:t>
            </w:r>
          </w:p>
        </w:tc>
        <w:tc>
          <w:tcPr>
            <w:tcW w:w="0" w:type="dxa"/>
            <w:gridSpan w:val="2"/>
          </w:tcPr>
          <w:p w14:paraId="2056FD33" w14:textId="311E884D" w:rsidR="009E5344" w:rsidRPr="001E0803" w:rsidRDefault="009E5344" w:rsidP="00C34C28">
            <w:pPr>
              <w:jc w:val="center"/>
              <w:cnfStyle w:val="000000100000" w:firstRow="0" w:lastRow="0" w:firstColumn="0" w:lastColumn="0" w:oddVBand="0" w:evenVBand="0" w:oddHBand="1" w:evenHBand="0" w:firstRowFirstColumn="0" w:firstRowLastColumn="0" w:lastRowFirstColumn="0" w:lastRowLastColumn="0"/>
              <w:rPr>
                <w:sz w:val="18"/>
                <w:szCs w:val="18"/>
              </w:rPr>
            </w:pPr>
            <w:r w:rsidRPr="001E0803">
              <w:rPr>
                <w:sz w:val="18"/>
                <w:szCs w:val="18"/>
              </w:rPr>
              <w:t>0.633</w:t>
            </w:r>
          </w:p>
        </w:tc>
      </w:tr>
      <w:tr w:rsidR="009E5344" w:rsidRPr="001E0803" w14:paraId="157C5F04" w14:textId="77777777" w:rsidTr="00C34C28">
        <w:trPr>
          <w:gridAfter w:val="1"/>
          <w:wAfter w:w="6" w:type="dxa"/>
          <w:jc w:val="center"/>
        </w:trPr>
        <w:tc>
          <w:tcPr>
            <w:cnfStyle w:val="001000000000" w:firstRow="0" w:lastRow="0" w:firstColumn="1" w:lastColumn="0" w:oddVBand="0" w:evenVBand="0" w:oddHBand="0" w:evenHBand="0" w:firstRowFirstColumn="0" w:firstRowLastColumn="0" w:lastRowFirstColumn="0" w:lastRowLastColumn="0"/>
            <w:tcW w:w="0" w:type="dxa"/>
          </w:tcPr>
          <w:p w14:paraId="597F138A" w14:textId="77777777" w:rsidR="009E5344" w:rsidRPr="001E0803" w:rsidRDefault="009E5344" w:rsidP="00C34C28">
            <w:pPr>
              <w:jc w:val="center"/>
              <w:rPr>
                <w:sz w:val="18"/>
                <w:szCs w:val="18"/>
              </w:rPr>
            </w:pPr>
            <m:oMathPara>
              <m:oMath>
                <m:r>
                  <m:rPr>
                    <m:sty m:val="bi"/>
                  </m:rPr>
                  <w:rPr>
                    <w:rFonts w:ascii="Cambria Math" w:hAnsi="Cambria Math"/>
                    <w:color w:val="auto"/>
                    <w:sz w:val="18"/>
                    <w:szCs w:val="18"/>
                  </w:rPr>
                  <m:t>r</m:t>
                </m:r>
              </m:oMath>
            </m:oMathPara>
          </w:p>
        </w:tc>
        <w:tc>
          <w:tcPr>
            <w:tcW w:w="0" w:type="dxa"/>
            <w:gridSpan w:val="2"/>
          </w:tcPr>
          <w:p w14:paraId="7B1D7556" w14:textId="48C092F7" w:rsidR="009E5344" w:rsidRPr="001E0803" w:rsidRDefault="009E5344" w:rsidP="00C34C28">
            <w:pPr>
              <w:jc w:val="center"/>
              <w:cnfStyle w:val="000000000000" w:firstRow="0" w:lastRow="0" w:firstColumn="0" w:lastColumn="0" w:oddVBand="0" w:evenVBand="0" w:oddHBand="0" w:evenHBand="0" w:firstRowFirstColumn="0" w:firstRowLastColumn="0" w:lastRowFirstColumn="0" w:lastRowLastColumn="0"/>
              <w:rPr>
                <w:sz w:val="18"/>
                <w:szCs w:val="18"/>
              </w:rPr>
            </w:pPr>
            <w:r w:rsidRPr="001E0803">
              <w:rPr>
                <w:sz w:val="18"/>
                <w:szCs w:val="18"/>
              </w:rPr>
              <w:t>0.587</w:t>
            </w:r>
          </w:p>
        </w:tc>
        <w:tc>
          <w:tcPr>
            <w:tcW w:w="0" w:type="dxa"/>
            <w:gridSpan w:val="2"/>
          </w:tcPr>
          <w:p w14:paraId="342B6D23" w14:textId="51CC1B4E" w:rsidR="009E5344" w:rsidRPr="001E0803" w:rsidRDefault="009E5344" w:rsidP="00C34C28">
            <w:pPr>
              <w:jc w:val="center"/>
              <w:cnfStyle w:val="000000000000" w:firstRow="0" w:lastRow="0" w:firstColumn="0" w:lastColumn="0" w:oddVBand="0" w:evenVBand="0" w:oddHBand="0" w:evenHBand="0" w:firstRowFirstColumn="0" w:firstRowLastColumn="0" w:lastRowFirstColumn="0" w:lastRowLastColumn="0"/>
              <w:rPr>
                <w:sz w:val="18"/>
                <w:szCs w:val="18"/>
              </w:rPr>
            </w:pPr>
            <w:r w:rsidRPr="001E0803">
              <w:rPr>
                <w:sz w:val="18"/>
                <w:szCs w:val="18"/>
              </w:rPr>
              <w:t>0.376</w:t>
            </w:r>
          </w:p>
        </w:tc>
        <w:tc>
          <w:tcPr>
            <w:tcW w:w="0" w:type="dxa"/>
            <w:gridSpan w:val="2"/>
          </w:tcPr>
          <w:p w14:paraId="0106AC2A" w14:textId="58A99896" w:rsidR="009E5344" w:rsidRPr="001E0803" w:rsidRDefault="009E5344" w:rsidP="00C34C28">
            <w:pPr>
              <w:jc w:val="center"/>
              <w:cnfStyle w:val="000000000000" w:firstRow="0" w:lastRow="0" w:firstColumn="0" w:lastColumn="0" w:oddVBand="0" w:evenVBand="0" w:oddHBand="0" w:evenHBand="0" w:firstRowFirstColumn="0" w:firstRowLastColumn="0" w:lastRowFirstColumn="0" w:lastRowLastColumn="0"/>
              <w:rPr>
                <w:sz w:val="18"/>
                <w:szCs w:val="18"/>
              </w:rPr>
            </w:pPr>
            <w:r w:rsidRPr="001E0803">
              <w:rPr>
                <w:sz w:val="18"/>
                <w:szCs w:val="18"/>
              </w:rPr>
              <w:t>0.484</w:t>
            </w:r>
          </w:p>
        </w:tc>
        <w:tc>
          <w:tcPr>
            <w:tcW w:w="0" w:type="dxa"/>
            <w:gridSpan w:val="2"/>
          </w:tcPr>
          <w:p w14:paraId="78076F91" w14:textId="443A588E" w:rsidR="009E5344" w:rsidRPr="001E0803" w:rsidRDefault="009E5344" w:rsidP="00C34C28">
            <w:pPr>
              <w:jc w:val="center"/>
              <w:cnfStyle w:val="000000000000" w:firstRow="0" w:lastRow="0" w:firstColumn="0" w:lastColumn="0" w:oddVBand="0" w:evenVBand="0" w:oddHBand="0" w:evenHBand="0" w:firstRowFirstColumn="0" w:firstRowLastColumn="0" w:lastRowFirstColumn="0" w:lastRowLastColumn="0"/>
              <w:rPr>
                <w:sz w:val="18"/>
                <w:szCs w:val="18"/>
              </w:rPr>
            </w:pPr>
            <w:r w:rsidRPr="001E0803">
              <w:rPr>
                <w:sz w:val="18"/>
                <w:szCs w:val="18"/>
              </w:rPr>
              <w:t>0.304</w:t>
            </w:r>
          </w:p>
        </w:tc>
        <w:tc>
          <w:tcPr>
            <w:tcW w:w="0" w:type="dxa"/>
            <w:gridSpan w:val="2"/>
          </w:tcPr>
          <w:p w14:paraId="5050033D" w14:textId="4EF0785E" w:rsidR="009E5344" w:rsidRPr="001E0803" w:rsidRDefault="009E5344" w:rsidP="00C34C28">
            <w:pPr>
              <w:jc w:val="center"/>
              <w:cnfStyle w:val="000000000000" w:firstRow="0" w:lastRow="0" w:firstColumn="0" w:lastColumn="0" w:oddVBand="0" w:evenVBand="0" w:oddHBand="0" w:evenHBand="0" w:firstRowFirstColumn="0" w:firstRowLastColumn="0" w:lastRowFirstColumn="0" w:lastRowLastColumn="0"/>
              <w:rPr>
                <w:sz w:val="18"/>
                <w:szCs w:val="18"/>
              </w:rPr>
            </w:pPr>
            <w:r w:rsidRPr="001E0803">
              <w:rPr>
                <w:sz w:val="18"/>
                <w:szCs w:val="18"/>
              </w:rPr>
              <w:t>8</w:t>
            </w:r>
          </w:p>
        </w:tc>
        <w:tc>
          <w:tcPr>
            <w:tcW w:w="0" w:type="dxa"/>
            <w:gridSpan w:val="2"/>
          </w:tcPr>
          <w:p w14:paraId="28992064" w14:textId="7B5FADD7" w:rsidR="009E5344" w:rsidRPr="001E0803" w:rsidRDefault="009E5344" w:rsidP="00C34C28">
            <w:pPr>
              <w:jc w:val="center"/>
              <w:cnfStyle w:val="000000000000" w:firstRow="0" w:lastRow="0" w:firstColumn="0" w:lastColumn="0" w:oddVBand="0" w:evenVBand="0" w:oddHBand="0" w:evenHBand="0" w:firstRowFirstColumn="0" w:firstRowLastColumn="0" w:lastRowFirstColumn="0" w:lastRowLastColumn="0"/>
              <w:rPr>
                <w:sz w:val="18"/>
                <w:szCs w:val="18"/>
              </w:rPr>
            </w:pPr>
            <w:r w:rsidRPr="001E0803">
              <w:rPr>
                <w:sz w:val="18"/>
                <w:szCs w:val="18"/>
              </w:rPr>
              <w:t>8</w:t>
            </w:r>
          </w:p>
        </w:tc>
      </w:tr>
      <w:tr w:rsidR="009E5344" w:rsidRPr="001E0803" w14:paraId="60C4311F" w14:textId="77777777" w:rsidTr="00C34C28">
        <w:trPr>
          <w:gridAfter w:val="1"/>
          <w:cnfStyle w:val="000000100000" w:firstRow="0" w:lastRow="0" w:firstColumn="0" w:lastColumn="0" w:oddVBand="0" w:evenVBand="0" w:oddHBand="1" w:evenHBand="0" w:firstRowFirstColumn="0" w:firstRowLastColumn="0" w:lastRowFirstColumn="0" w:lastRowLastColumn="0"/>
          <w:wAfter w:w="6" w:type="dxa"/>
          <w:jc w:val="center"/>
        </w:trPr>
        <w:tc>
          <w:tcPr>
            <w:cnfStyle w:val="001000000000" w:firstRow="0" w:lastRow="0" w:firstColumn="1" w:lastColumn="0" w:oddVBand="0" w:evenVBand="0" w:oddHBand="0" w:evenHBand="0" w:firstRowFirstColumn="0" w:firstRowLastColumn="0" w:lastRowFirstColumn="0" w:lastRowLastColumn="0"/>
            <w:tcW w:w="0" w:type="dxa"/>
          </w:tcPr>
          <w:p w14:paraId="5F55E941" w14:textId="77777777" w:rsidR="009E5344" w:rsidRPr="001E0803" w:rsidRDefault="009E5344" w:rsidP="00C34C28">
            <w:pPr>
              <w:jc w:val="center"/>
              <w:rPr>
                <w:sz w:val="18"/>
                <w:szCs w:val="18"/>
              </w:rPr>
            </w:pPr>
            <m:oMathPara>
              <m:oMath>
                <m:r>
                  <m:rPr>
                    <m:sty m:val="bi"/>
                  </m:rPr>
                  <w:rPr>
                    <w:rFonts w:ascii="Cambria Math" w:hAnsi="Cambria Math"/>
                    <w:color w:val="auto"/>
                    <w:sz w:val="18"/>
                    <w:szCs w:val="18"/>
                  </w:rPr>
                  <m:t>ν</m:t>
                </m:r>
              </m:oMath>
            </m:oMathPara>
          </w:p>
        </w:tc>
        <w:tc>
          <w:tcPr>
            <w:tcW w:w="0" w:type="dxa"/>
            <w:gridSpan w:val="2"/>
          </w:tcPr>
          <w:p w14:paraId="7DE2436B" w14:textId="1ED2FA14" w:rsidR="009E5344" w:rsidRPr="001E0803" w:rsidRDefault="009E5344" w:rsidP="00C34C28">
            <w:pPr>
              <w:jc w:val="center"/>
              <w:cnfStyle w:val="000000100000" w:firstRow="0" w:lastRow="0" w:firstColumn="0" w:lastColumn="0" w:oddVBand="0" w:evenVBand="0" w:oddHBand="1" w:evenHBand="0" w:firstRowFirstColumn="0" w:firstRowLastColumn="0" w:lastRowFirstColumn="0" w:lastRowLastColumn="0"/>
              <w:rPr>
                <w:sz w:val="18"/>
                <w:szCs w:val="18"/>
              </w:rPr>
            </w:pPr>
            <w:r w:rsidRPr="001E0803">
              <w:rPr>
                <w:sz w:val="18"/>
                <w:szCs w:val="18"/>
              </w:rPr>
              <w:t>1*</w:t>
            </w:r>
          </w:p>
        </w:tc>
        <w:tc>
          <w:tcPr>
            <w:tcW w:w="0" w:type="dxa"/>
            <w:gridSpan w:val="2"/>
          </w:tcPr>
          <w:p w14:paraId="6C4153C8" w14:textId="1E4051E9" w:rsidR="009E5344" w:rsidRPr="001E0803" w:rsidRDefault="009E5344" w:rsidP="00C34C28">
            <w:pPr>
              <w:jc w:val="center"/>
              <w:cnfStyle w:val="000000100000" w:firstRow="0" w:lastRow="0" w:firstColumn="0" w:lastColumn="0" w:oddVBand="0" w:evenVBand="0" w:oddHBand="1" w:evenHBand="0" w:firstRowFirstColumn="0" w:firstRowLastColumn="0" w:lastRowFirstColumn="0" w:lastRowLastColumn="0"/>
              <w:rPr>
                <w:sz w:val="18"/>
                <w:szCs w:val="18"/>
              </w:rPr>
            </w:pPr>
            <w:r w:rsidRPr="001E0803">
              <w:rPr>
                <w:sz w:val="18"/>
                <w:szCs w:val="18"/>
              </w:rPr>
              <w:t>2.636</w:t>
            </w:r>
          </w:p>
        </w:tc>
        <w:tc>
          <w:tcPr>
            <w:tcW w:w="0" w:type="dxa"/>
            <w:gridSpan w:val="2"/>
          </w:tcPr>
          <w:p w14:paraId="21381FDC" w14:textId="7D4FA188" w:rsidR="009E5344" w:rsidRPr="001E0803" w:rsidRDefault="009E5344" w:rsidP="00C34C28">
            <w:pPr>
              <w:jc w:val="center"/>
              <w:cnfStyle w:val="000000100000" w:firstRow="0" w:lastRow="0" w:firstColumn="0" w:lastColumn="0" w:oddVBand="0" w:evenVBand="0" w:oddHBand="1" w:evenHBand="0" w:firstRowFirstColumn="0" w:firstRowLastColumn="0" w:lastRowFirstColumn="0" w:lastRowLastColumn="0"/>
              <w:rPr>
                <w:sz w:val="18"/>
                <w:szCs w:val="18"/>
              </w:rPr>
            </w:pPr>
            <w:r w:rsidRPr="001E0803">
              <w:rPr>
                <w:sz w:val="18"/>
                <w:szCs w:val="18"/>
              </w:rPr>
              <w:t>1.491</w:t>
            </w:r>
          </w:p>
        </w:tc>
        <w:tc>
          <w:tcPr>
            <w:tcW w:w="0" w:type="dxa"/>
            <w:gridSpan w:val="2"/>
          </w:tcPr>
          <w:p w14:paraId="012B0CAC" w14:textId="0D640CFE" w:rsidR="009E5344" w:rsidRPr="001E0803" w:rsidRDefault="009E5344" w:rsidP="00C34C28">
            <w:pPr>
              <w:jc w:val="center"/>
              <w:cnfStyle w:val="000000100000" w:firstRow="0" w:lastRow="0" w:firstColumn="0" w:lastColumn="0" w:oddVBand="0" w:evenVBand="0" w:oddHBand="1" w:evenHBand="0" w:firstRowFirstColumn="0" w:firstRowLastColumn="0" w:lastRowFirstColumn="0" w:lastRowLastColumn="0"/>
              <w:rPr>
                <w:sz w:val="18"/>
                <w:szCs w:val="18"/>
              </w:rPr>
            </w:pPr>
            <w:r w:rsidRPr="001E0803">
              <w:rPr>
                <w:sz w:val="18"/>
                <w:szCs w:val="18"/>
              </w:rPr>
              <w:t>2.484</w:t>
            </w:r>
          </w:p>
        </w:tc>
        <w:tc>
          <w:tcPr>
            <w:tcW w:w="0" w:type="dxa"/>
            <w:gridSpan w:val="2"/>
          </w:tcPr>
          <w:p w14:paraId="6B91DC7A" w14:textId="7A469C24" w:rsidR="009E5344" w:rsidRPr="001E0803" w:rsidRDefault="009E5344" w:rsidP="00C34C28">
            <w:pPr>
              <w:jc w:val="center"/>
              <w:cnfStyle w:val="000000100000" w:firstRow="0" w:lastRow="0" w:firstColumn="0" w:lastColumn="0" w:oddVBand="0" w:evenVBand="0" w:oddHBand="1" w:evenHBand="0" w:firstRowFirstColumn="0" w:firstRowLastColumn="0" w:lastRowFirstColumn="0" w:lastRowLastColumn="0"/>
              <w:rPr>
                <w:sz w:val="18"/>
                <w:szCs w:val="18"/>
              </w:rPr>
            </w:pPr>
            <w:r w:rsidRPr="001E0803">
              <w:rPr>
                <w:sz w:val="18"/>
                <w:szCs w:val="18"/>
              </w:rPr>
              <w:t>0.164</w:t>
            </w:r>
          </w:p>
        </w:tc>
        <w:tc>
          <w:tcPr>
            <w:tcW w:w="0" w:type="dxa"/>
            <w:gridSpan w:val="2"/>
          </w:tcPr>
          <w:p w14:paraId="55C424CA" w14:textId="209CFB78" w:rsidR="009E5344" w:rsidRPr="001E0803" w:rsidRDefault="009E5344" w:rsidP="00C34C28">
            <w:pPr>
              <w:jc w:val="center"/>
              <w:cnfStyle w:val="000000100000" w:firstRow="0" w:lastRow="0" w:firstColumn="0" w:lastColumn="0" w:oddVBand="0" w:evenVBand="0" w:oddHBand="1" w:evenHBand="0" w:firstRowFirstColumn="0" w:firstRowLastColumn="0" w:lastRowFirstColumn="0" w:lastRowLastColumn="0"/>
              <w:rPr>
                <w:sz w:val="18"/>
                <w:szCs w:val="18"/>
              </w:rPr>
            </w:pPr>
            <w:r w:rsidRPr="001E0803">
              <w:rPr>
                <w:sz w:val="18"/>
                <w:szCs w:val="18"/>
              </w:rPr>
              <w:t>1*</w:t>
            </w:r>
          </w:p>
        </w:tc>
      </w:tr>
      <w:tr w:rsidR="009E5344" w:rsidRPr="001E0803" w14:paraId="604EF0EE" w14:textId="77777777" w:rsidTr="00C34C28">
        <w:trPr>
          <w:gridAfter w:val="1"/>
          <w:wAfter w:w="6" w:type="dxa"/>
          <w:jc w:val="center"/>
        </w:trPr>
        <w:tc>
          <w:tcPr>
            <w:cnfStyle w:val="001000000000" w:firstRow="0" w:lastRow="0" w:firstColumn="1" w:lastColumn="0" w:oddVBand="0" w:evenVBand="0" w:oddHBand="0" w:evenHBand="0" w:firstRowFirstColumn="0" w:firstRowLastColumn="0" w:lastRowFirstColumn="0" w:lastRowLastColumn="0"/>
            <w:tcW w:w="0" w:type="dxa"/>
            <w:tcBorders>
              <w:bottom w:val="nil"/>
            </w:tcBorders>
          </w:tcPr>
          <w:p w14:paraId="619D6700" w14:textId="77777777" w:rsidR="009E5344" w:rsidRPr="001E0803" w:rsidRDefault="00B5596A" w:rsidP="00C34C28">
            <w:pPr>
              <w:jc w:val="center"/>
              <w:rPr>
                <w:sz w:val="18"/>
                <w:szCs w:val="18"/>
                <w:vertAlign w:val="subscript"/>
              </w:rPr>
            </w:pPr>
            <m:oMathPara>
              <m:oMath>
                <m:sSub>
                  <m:sSubPr>
                    <m:ctrlPr>
                      <w:rPr>
                        <w:rFonts w:ascii="Cambria Math" w:hAnsi="Cambria Math"/>
                        <w:i/>
                        <w:color w:val="auto"/>
                        <w:sz w:val="18"/>
                        <w:szCs w:val="18"/>
                      </w:rPr>
                    </m:ctrlPr>
                  </m:sSubPr>
                  <m:e>
                    <m:r>
                      <m:rPr>
                        <m:sty m:val="bi"/>
                      </m:rPr>
                      <w:rPr>
                        <w:rFonts w:ascii="Cambria Math" w:hAnsi="Cambria Math"/>
                        <w:color w:val="auto"/>
                        <w:sz w:val="18"/>
                        <w:szCs w:val="18"/>
                      </w:rPr>
                      <m:t>q</m:t>
                    </m:r>
                  </m:e>
                  <m:sub>
                    <m:r>
                      <m:rPr>
                        <m:sty m:val="bi"/>
                      </m:rPr>
                      <w:rPr>
                        <w:rFonts w:ascii="Cambria Math" w:hAnsi="Cambria Math"/>
                        <w:color w:val="auto"/>
                        <w:sz w:val="18"/>
                        <w:szCs w:val="18"/>
                      </w:rPr>
                      <m:t>0</m:t>
                    </m:r>
                  </m:sub>
                </m:sSub>
              </m:oMath>
            </m:oMathPara>
          </w:p>
        </w:tc>
        <w:tc>
          <w:tcPr>
            <w:tcW w:w="0" w:type="dxa"/>
            <w:gridSpan w:val="2"/>
            <w:tcBorders>
              <w:bottom w:val="nil"/>
            </w:tcBorders>
          </w:tcPr>
          <w:p w14:paraId="6E8544B0" w14:textId="1ED09DC5" w:rsidR="009E5344" w:rsidRPr="001E0803" w:rsidRDefault="009E5344" w:rsidP="00C34C28">
            <w:pPr>
              <w:jc w:val="center"/>
              <w:cnfStyle w:val="000000000000" w:firstRow="0" w:lastRow="0" w:firstColumn="0" w:lastColumn="0" w:oddVBand="0" w:evenVBand="0" w:oddHBand="0" w:evenHBand="0" w:firstRowFirstColumn="0" w:firstRowLastColumn="0" w:lastRowFirstColumn="0" w:lastRowLastColumn="0"/>
              <w:rPr>
                <w:sz w:val="18"/>
                <w:szCs w:val="18"/>
              </w:rPr>
            </w:pPr>
            <w:r w:rsidRPr="001E0803">
              <w:rPr>
                <w:sz w:val="18"/>
                <w:szCs w:val="18"/>
              </w:rPr>
              <w:t>0.008</w:t>
            </w:r>
          </w:p>
        </w:tc>
        <w:tc>
          <w:tcPr>
            <w:tcW w:w="0" w:type="dxa"/>
            <w:gridSpan w:val="2"/>
            <w:tcBorders>
              <w:bottom w:val="nil"/>
            </w:tcBorders>
          </w:tcPr>
          <w:p w14:paraId="09A8FE0A" w14:textId="24931191" w:rsidR="009E5344" w:rsidRPr="001E0803" w:rsidRDefault="009E5344" w:rsidP="00C34C28">
            <w:pPr>
              <w:jc w:val="center"/>
              <w:cnfStyle w:val="000000000000" w:firstRow="0" w:lastRow="0" w:firstColumn="0" w:lastColumn="0" w:oddVBand="0" w:evenVBand="0" w:oddHBand="0" w:evenHBand="0" w:firstRowFirstColumn="0" w:firstRowLastColumn="0" w:lastRowFirstColumn="0" w:lastRowLastColumn="0"/>
              <w:rPr>
                <w:sz w:val="18"/>
                <w:szCs w:val="18"/>
              </w:rPr>
            </w:pPr>
            <w:r w:rsidRPr="001E0803">
              <w:rPr>
                <w:sz w:val="18"/>
                <w:szCs w:val="18"/>
              </w:rPr>
              <w:t>0.032</w:t>
            </w:r>
          </w:p>
        </w:tc>
        <w:tc>
          <w:tcPr>
            <w:tcW w:w="0" w:type="dxa"/>
            <w:gridSpan w:val="2"/>
            <w:tcBorders>
              <w:bottom w:val="nil"/>
            </w:tcBorders>
          </w:tcPr>
          <w:p w14:paraId="332680E7" w14:textId="72F4E5F3" w:rsidR="009E5344" w:rsidRPr="001E0803" w:rsidRDefault="009E5344" w:rsidP="00C34C28">
            <w:pPr>
              <w:jc w:val="center"/>
              <w:cnfStyle w:val="000000000000" w:firstRow="0" w:lastRow="0" w:firstColumn="0" w:lastColumn="0" w:oddVBand="0" w:evenVBand="0" w:oddHBand="0" w:evenHBand="0" w:firstRowFirstColumn="0" w:firstRowLastColumn="0" w:lastRowFirstColumn="0" w:lastRowLastColumn="0"/>
              <w:rPr>
                <w:b/>
                <w:bCs/>
                <w:sz w:val="18"/>
                <w:szCs w:val="18"/>
              </w:rPr>
            </w:pPr>
            <w:r w:rsidRPr="001E0803">
              <w:rPr>
                <w:b/>
                <w:bCs/>
                <w:sz w:val="18"/>
                <w:szCs w:val="18"/>
              </w:rPr>
              <w:t>-*</w:t>
            </w:r>
          </w:p>
        </w:tc>
        <w:tc>
          <w:tcPr>
            <w:tcW w:w="0" w:type="dxa"/>
            <w:gridSpan w:val="2"/>
            <w:tcBorders>
              <w:bottom w:val="nil"/>
            </w:tcBorders>
          </w:tcPr>
          <w:p w14:paraId="672BEB64" w14:textId="525311BD" w:rsidR="009E5344" w:rsidRPr="001E0803" w:rsidRDefault="009E5344" w:rsidP="00C34C28">
            <w:pPr>
              <w:jc w:val="center"/>
              <w:cnfStyle w:val="000000000000" w:firstRow="0" w:lastRow="0" w:firstColumn="0" w:lastColumn="0" w:oddVBand="0" w:evenVBand="0" w:oddHBand="0" w:evenHBand="0" w:firstRowFirstColumn="0" w:firstRowLastColumn="0" w:lastRowFirstColumn="0" w:lastRowLastColumn="0"/>
              <w:rPr>
                <w:b/>
                <w:bCs/>
                <w:sz w:val="18"/>
                <w:szCs w:val="18"/>
              </w:rPr>
            </w:pPr>
            <w:r w:rsidRPr="001E0803">
              <w:rPr>
                <w:b/>
                <w:bCs/>
                <w:sz w:val="18"/>
                <w:szCs w:val="18"/>
              </w:rPr>
              <w:t>-*</w:t>
            </w:r>
          </w:p>
        </w:tc>
        <w:tc>
          <w:tcPr>
            <w:tcW w:w="0" w:type="dxa"/>
            <w:gridSpan w:val="2"/>
            <w:tcBorders>
              <w:bottom w:val="nil"/>
            </w:tcBorders>
          </w:tcPr>
          <w:p w14:paraId="1AF2547D" w14:textId="01E103CC" w:rsidR="009E5344" w:rsidRPr="001E0803" w:rsidRDefault="009E5344" w:rsidP="00C34C28">
            <w:pPr>
              <w:jc w:val="center"/>
              <w:cnfStyle w:val="000000000000" w:firstRow="0" w:lastRow="0" w:firstColumn="0" w:lastColumn="0" w:oddVBand="0" w:evenVBand="0" w:oddHBand="0" w:evenHBand="0" w:firstRowFirstColumn="0" w:firstRowLastColumn="0" w:lastRowFirstColumn="0" w:lastRowLastColumn="0"/>
              <w:rPr>
                <w:sz w:val="18"/>
                <w:szCs w:val="18"/>
              </w:rPr>
            </w:pPr>
            <w:r w:rsidRPr="001E0803">
              <w:rPr>
                <w:sz w:val="18"/>
                <w:szCs w:val="18"/>
              </w:rPr>
              <w:t>0.393</w:t>
            </w:r>
          </w:p>
        </w:tc>
        <w:tc>
          <w:tcPr>
            <w:tcW w:w="0" w:type="dxa"/>
            <w:gridSpan w:val="2"/>
            <w:tcBorders>
              <w:bottom w:val="nil"/>
            </w:tcBorders>
          </w:tcPr>
          <w:p w14:paraId="5DA00E3C" w14:textId="4167EB1B" w:rsidR="009E5344" w:rsidRPr="001E0803" w:rsidRDefault="009E5344" w:rsidP="00C34C28">
            <w:pPr>
              <w:jc w:val="center"/>
              <w:cnfStyle w:val="000000000000" w:firstRow="0" w:lastRow="0" w:firstColumn="0" w:lastColumn="0" w:oddVBand="0" w:evenVBand="0" w:oddHBand="0" w:evenHBand="0" w:firstRowFirstColumn="0" w:firstRowLastColumn="0" w:lastRowFirstColumn="0" w:lastRowLastColumn="0"/>
              <w:rPr>
                <w:b/>
                <w:bCs/>
                <w:sz w:val="18"/>
                <w:szCs w:val="18"/>
              </w:rPr>
            </w:pPr>
            <w:r w:rsidRPr="001E0803">
              <w:rPr>
                <w:sz w:val="18"/>
                <w:szCs w:val="18"/>
              </w:rPr>
              <w:t>0.039</w:t>
            </w:r>
          </w:p>
        </w:tc>
      </w:tr>
      <w:tr w:rsidR="009E5344" w:rsidRPr="001E0803" w14:paraId="1464F923" w14:textId="77777777" w:rsidTr="00C34C28">
        <w:trPr>
          <w:gridAfter w:val="1"/>
          <w:cnfStyle w:val="000000100000" w:firstRow="0" w:lastRow="0" w:firstColumn="0" w:lastColumn="0" w:oddVBand="0" w:evenVBand="0" w:oddHBand="1" w:evenHBand="0" w:firstRowFirstColumn="0" w:firstRowLastColumn="0" w:lastRowFirstColumn="0" w:lastRowLastColumn="0"/>
          <w:wAfter w:w="6" w:type="dxa"/>
          <w:jc w:val="center"/>
        </w:trPr>
        <w:tc>
          <w:tcPr>
            <w:cnfStyle w:val="001000000000" w:firstRow="0" w:lastRow="0" w:firstColumn="1" w:lastColumn="0" w:oddVBand="0" w:evenVBand="0" w:oddHBand="0" w:evenHBand="0" w:firstRowFirstColumn="0" w:firstRowLastColumn="0" w:lastRowFirstColumn="0" w:lastRowLastColumn="0"/>
            <w:tcW w:w="0" w:type="dxa"/>
            <w:tcBorders>
              <w:top w:val="nil"/>
              <w:bottom w:val="single" w:sz="4" w:space="0" w:color="auto"/>
            </w:tcBorders>
          </w:tcPr>
          <w:p w14:paraId="4F7DD232" w14:textId="6CA0150E" w:rsidR="009E5344" w:rsidRPr="001E0803" w:rsidRDefault="009E5344" w:rsidP="00C34C28">
            <w:pPr>
              <w:jc w:val="center"/>
              <w:rPr>
                <w:sz w:val="18"/>
                <w:szCs w:val="18"/>
              </w:rPr>
            </w:pPr>
            <m:oMathPara>
              <m:oMath>
                <m:r>
                  <m:rPr>
                    <m:sty m:val="bi"/>
                  </m:rPr>
                  <w:rPr>
                    <w:rFonts w:ascii="Cambria Math" w:hAnsi="Cambria Math"/>
                    <w:color w:val="auto"/>
                    <w:sz w:val="18"/>
                    <w:szCs w:val="18"/>
                  </w:rPr>
                  <m:t>m</m:t>
                </m:r>
              </m:oMath>
            </m:oMathPara>
          </w:p>
        </w:tc>
        <w:tc>
          <w:tcPr>
            <w:tcW w:w="0" w:type="dxa"/>
            <w:gridSpan w:val="2"/>
            <w:tcBorders>
              <w:top w:val="nil"/>
              <w:bottom w:val="single" w:sz="4" w:space="0" w:color="auto"/>
            </w:tcBorders>
          </w:tcPr>
          <w:p w14:paraId="28F5AC0C" w14:textId="44415380" w:rsidR="009E5344" w:rsidRPr="001E0803" w:rsidRDefault="009E5344" w:rsidP="00C34C28">
            <w:pPr>
              <w:jc w:val="center"/>
              <w:cnfStyle w:val="000000100000" w:firstRow="0" w:lastRow="0" w:firstColumn="0" w:lastColumn="0" w:oddVBand="0" w:evenVBand="0" w:oddHBand="1" w:evenHBand="0" w:firstRowFirstColumn="0" w:firstRowLastColumn="0" w:lastRowFirstColumn="0" w:lastRowLastColumn="0"/>
              <w:rPr>
                <w:sz w:val="18"/>
                <w:szCs w:val="18"/>
              </w:rPr>
            </w:pPr>
            <w:r w:rsidRPr="001E0803">
              <w:rPr>
                <w:sz w:val="18"/>
                <w:szCs w:val="18"/>
              </w:rPr>
              <w:t>3.735</w:t>
            </w:r>
          </w:p>
        </w:tc>
        <w:tc>
          <w:tcPr>
            <w:tcW w:w="0" w:type="dxa"/>
            <w:gridSpan w:val="2"/>
            <w:tcBorders>
              <w:top w:val="nil"/>
              <w:bottom w:val="single" w:sz="4" w:space="0" w:color="auto"/>
            </w:tcBorders>
          </w:tcPr>
          <w:p w14:paraId="73D600B4" w14:textId="3915AAD0" w:rsidR="009E5344" w:rsidRPr="001E0803" w:rsidRDefault="009E5344" w:rsidP="00C34C28">
            <w:pPr>
              <w:jc w:val="center"/>
              <w:cnfStyle w:val="000000100000" w:firstRow="0" w:lastRow="0" w:firstColumn="0" w:lastColumn="0" w:oddVBand="0" w:evenVBand="0" w:oddHBand="1" w:evenHBand="0" w:firstRowFirstColumn="0" w:firstRowLastColumn="0" w:lastRowFirstColumn="0" w:lastRowLastColumn="0"/>
              <w:rPr>
                <w:sz w:val="18"/>
                <w:szCs w:val="18"/>
              </w:rPr>
            </w:pPr>
            <w:r w:rsidRPr="001E0803">
              <w:rPr>
                <w:sz w:val="18"/>
                <w:szCs w:val="18"/>
              </w:rPr>
              <w:t>0.937</w:t>
            </w:r>
          </w:p>
        </w:tc>
        <w:tc>
          <w:tcPr>
            <w:tcW w:w="0" w:type="dxa"/>
            <w:gridSpan w:val="2"/>
            <w:tcBorders>
              <w:top w:val="nil"/>
              <w:bottom w:val="single" w:sz="4" w:space="0" w:color="auto"/>
            </w:tcBorders>
          </w:tcPr>
          <w:p w14:paraId="73E5EA01" w14:textId="38268BBF" w:rsidR="009E5344" w:rsidRPr="001E0803" w:rsidRDefault="009E5344" w:rsidP="00C34C28">
            <w:pPr>
              <w:jc w:val="center"/>
              <w:cnfStyle w:val="000000100000" w:firstRow="0" w:lastRow="0" w:firstColumn="0" w:lastColumn="0" w:oddVBand="0" w:evenVBand="0" w:oddHBand="1" w:evenHBand="0" w:firstRowFirstColumn="0" w:firstRowLastColumn="0" w:lastRowFirstColumn="0" w:lastRowLastColumn="0"/>
              <w:rPr>
                <w:b/>
                <w:bCs/>
                <w:sz w:val="18"/>
                <w:szCs w:val="18"/>
              </w:rPr>
            </w:pPr>
            <w:r w:rsidRPr="001E0803">
              <w:rPr>
                <w:b/>
                <w:bCs/>
                <w:sz w:val="18"/>
                <w:szCs w:val="18"/>
              </w:rPr>
              <w:t>-*</w:t>
            </w:r>
          </w:p>
        </w:tc>
        <w:tc>
          <w:tcPr>
            <w:tcW w:w="0" w:type="dxa"/>
            <w:gridSpan w:val="2"/>
            <w:tcBorders>
              <w:top w:val="nil"/>
              <w:bottom w:val="single" w:sz="4" w:space="0" w:color="auto"/>
            </w:tcBorders>
          </w:tcPr>
          <w:p w14:paraId="564F28DD" w14:textId="57DC529B" w:rsidR="009E5344" w:rsidRPr="001E0803" w:rsidRDefault="009E5344" w:rsidP="00C34C28">
            <w:pPr>
              <w:keepNext/>
              <w:jc w:val="center"/>
              <w:cnfStyle w:val="000000100000" w:firstRow="0" w:lastRow="0" w:firstColumn="0" w:lastColumn="0" w:oddVBand="0" w:evenVBand="0" w:oddHBand="1" w:evenHBand="0" w:firstRowFirstColumn="0" w:firstRowLastColumn="0" w:lastRowFirstColumn="0" w:lastRowLastColumn="0"/>
              <w:rPr>
                <w:b/>
                <w:bCs/>
                <w:sz w:val="18"/>
                <w:szCs w:val="18"/>
              </w:rPr>
            </w:pPr>
            <w:r w:rsidRPr="001E0803">
              <w:rPr>
                <w:b/>
                <w:bCs/>
                <w:sz w:val="18"/>
                <w:szCs w:val="18"/>
              </w:rPr>
              <w:t>-*</w:t>
            </w:r>
          </w:p>
        </w:tc>
        <w:tc>
          <w:tcPr>
            <w:tcW w:w="0" w:type="dxa"/>
            <w:gridSpan w:val="2"/>
            <w:tcBorders>
              <w:top w:val="nil"/>
              <w:bottom w:val="single" w:sz="4" w:space="0" w:color="auto"/>
            </w:tcBorders>
          </w:tcPr>
          <w:p w14:paraId="35DF93E8" w14:textId="305B602F" w:rsidR="009E5344" w:rsidRPr="001E0803" w:rsidRDefault="009E5344" w:rsidP="00C34C28">
            <w:pPr>
              <w:keepNext/>
              <w:jc w:val="center"/>
              <w:cnfStyle w:val="000000100000" w:firstRow="0" w:lastRow="0" w:firstColumn="0" w:lastColumn="0" w:oddVBand="0" w:evenVBand="0" w:oddHBand="1" w:evenHBand="0" w:firstRowFirstColumn="0" w:firstRowLastColumn="0" w:lastRowFirstColumn="0" w:lastRowLastColumn="0"/>
              <w:rPr>
                <w:sz w:val="18"/>
                <w:szCs w:val="18"/>
              </w:rPr>
            </w:pPr>
            <w:r w:rsidRPr="001E0803">
              <w:rPr>
                <w:sz w:val="18"/>
                <w:szCs w:val="18"/>
              </w:rPr>
              <w:t>0.104</w:t>
            </w:r>
          </w:p>
        </w:tc>
        <w:tc>
          <w:tcPr>
            <w:tcW w:w="0" w:type="dxa"/>
            <w:gridSpan w:val="2"/>
            <w:tcBorders>
              <w:top w:val="nil"/>
              <w:bottom w:val="single" w:sz="4" w:space="0" w:color="auto"/>
            </w:tcBorders>
          </w:tcPr>
          <w:p w14:paraId="5D39FB27" w14:textId="4AB353B5" w:rsidR="009E5344" w:rsidRPr="001E0803" w:rsidRDefault="009E5344" w:rsidP="00C34C28">
            <w:pPr>
              <w:keepNext/>
              <w:jc w:val="center"/>
              <w:cnfStyle w:val="000000100000" w:firstRow="0" w:lastRow="0" w:firstColumn="0" w:lastColumn="0" w:oddVBand="0" w:evenVBand="0" w:oddHBand="1" w:evenHBand="0" w:firstRowFirstColumn="0" w:firstRowLastColumn="0" w:lastRowFirstColumn="0" w:lastRowLastColumn="0"/>
              <w:rPr>
                <w:b/>
                <w:bCs/>
                <w:sz w:val="18"/>
                <w:szCs w:val="18"/>
              </w:rPr>
            </w:pPr>
            <w:r w:rsidRPr="001E0803">
              <w:rPr>
                <w:sz w:val="18"/>
                <w:szCs w:val="18"/>
              </w:rPr>
              <w:t>0.188</w:t>
            </w:r>
          </w:p>
        </w:tc>
      </w:tr>
    </w:tbl>
    <w:p w14:paraId="00B671C2" w14:textId="77777777" w:rsidR="002C16C6" w:rsidRPr="009B1A45" w:rsidRDefault="002C16C6" w:rsidP="00C34C28">
      <w:pPr>
        <w:jc w:val="center"/>
        <w:rPr>
          <w:sz w:val="22"/>
          <w:szCs w:val="22"/>
        </w:rPr>
      </w:pPr>
      <w:r w:rsidRPr="009B1A45">
        <w:rPr>
          <w:sz w:val="22"/>
          <w:szCs w:val="22"/>
        </w:rPr>
        <w:t>* denotes fixed parameters.</w:t>
      </w:r>
    </w:p>
    <w:p w14:paraId="7236E23C" w14:textId="77777777" w:rsidR="002C16C6" w:rsidRPr="009B1A45" w:rsidRDefault="002C16C6" w:rsidP="00C34C28">
      <w:pPr>
        <w:jc w:val="center"/>
        <w:rPr>
          <w:sz w:val="22"/>
          <w:szCs w:val="22"/>
        </w:rPr>
      </w:pPr>
      <w:r w:rsidRPr="009B1A45">
        <w:rPr>
          <w:sz w:val="22"/>
          <w:szCs w:val="22"/>
        </w:rPr>
        <w:t>- denotes invalid parameter values.</w:t>
      </w:r>
    </w:p>
    <w:p w14:paraId="3E0C68D8" w14:textId="33229E3B" w:rsidR="007E41E1" w:rsidRPr="009B1A45" w:rsidRDefault="007E41E1" w:rsidP="00C34C28">
      <w:pPr>
        <w:pStyle w:val="Caption"/>
        <w:spacing w:line="360" w:lineRule="auto"/>
        <w:jc w:val="center"/>
        <w:rPr>
          <w:b w:val="0"/>
          <w:bCs w:val="0"/>
          <w:color w:val="auto"/>
          <w:sz w:val="22"/>
          <w:szCs w:val="22"/>
        </w:rPr>
      </w:pPr>
      <w:r w:rsidRPr="009B1A45">
        <w:rPr>
          <w:b w:val="0"/>
          <w:bCs w:val="0"/>
          <w:color w:val="auto"/>
          <w:sz w:val="22"/>
          <w:szCs w:val="22"/>
        </w:rPr>
        <w:t>The table lists the growth models used for fitting gr</w:t>
      </w:r>
      <w:r w:rsidR="002C16C6" w:rsidRPr="009B1A45">
        <w:rPr>
          <w:b w:val="0"/>
          <w:bCs w:val="0"/>
          <w:color w:val="auto"/>
          <w:sz w:val="22"/>
          <w:szCs w:val="22"/>
        </w:rPr>
        <w:t xml:space="preserve">owth curve data. All models are </w:t>
      </w:r>
      <w:r w:rsidRPr="009B1A45">
        <w:rPr>
          <w:b w:val="0"/>
          <w:bCs w:val="0"/>
          <w:color w:val="auto"/>
          <w:sz w:val="22"/>
          <w:szCs w:val="22"/>
        </w:rPr>
        <w:t xml:space="preserve">defined by </w:t>
      </w:r>
      <w:proofErr w:type="spellStart"/>
      <w:r w:rsidRPr="009B1A45">
        <w:rPr>
          <w:b w:val="0"/>
          <w:bCs w:val="0"/>
          <w:color w:val="auto"/>
          <w:sz w:val="22"/>
          <w:szCs w:val="22"/>
        </w:rPr>
        <w:t>eqs</w:t>
      </w:r>
      <w:proofErr w:type="spellEnd"/>
      <w:r w:rsidRPr="009B1A45">
        <w:rPr>
          <w:b w:val="0"/>
          <w:bCs w:val="0"/>
          <w:color w:val="auto"/>
          <w:sz w:val="22"/>
          <w:szCs w:val="22"/>
        </w:rPr>
        <w:t>. 1 and 2, by fixing specific parameters.</w:t>
      </w:r>
    </w:p>
    <w:p w14:paraId="057F42D9" w14:textId="3C1CF5BF" w:rsidR="007E41E1" w:rsidRPr="007E41E1" w:rsidRDefault="007E41E1" w:rsidP="00C34C28"/>
    <w:sectPr w:rsidR="007E41E1" w:rsidRPr="007E41E1" w:rsidSect="00577A2C">
      <w:headerReference w:type="even" r:id="rId23"/>
      <w:headerReference w:type="default" r:id="rId24"/>
      <w:footerReference w:type="even" r:id="rId25"/>
      <w:footerReference w:type="default" r:id="rId26"/>
      <w:type w:val="continuous"/>
      <w:pgSz w:w="11906" w:h="16838"/>
      <w:pgMar w:top="1440" w:right="1080" w:bottom="1440" w:left="1080" w:header="709" w:footer="709" w:gutter="0"/>
      <w:lnNumType w:countBy="1" w:restart="continuous"/>
      <w:cols w:space="708"/>
      <w:titlePg/>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DEEE61D" w14:textId="77777777" w:rsidR="00AE5E7F" w:rsidRDefault="00AE5E7F">
      <w:pPr>
        <w:spacing w:line="240" w:lineRule="auto"/>
      </w:pPr>
      <w:r>
        <w:separator/>
      </w:r>
    </w:p>
  </w:endnote>
  <w:endnote w:type="continuationSeparator" w:id="0">
    <w:p w14:paraId="16B1455D" w14:textId="77777777" w:rsidR="00AE5E7F" w:rsidRDefault="00AE5E7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Palatino Linotype">
    <w:panose1 w:val="02040502050505030304"/>
    <w:charset w:val="00"/>
    <w:family w:val="roman"/>
    <w:pitch w:val="variable"/>
    <w:sig w:usb0="E0000287" w:usb1="40000013"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55551839"/>
      <w:docPartObj>
        <w:docPartGallery w:val="Page Numbers (Bottom of Page)"/>
        <w:docPartUnique/>
      </w:docPartObj>
    </w:sdtPr>
    <w:sdtEndPr>
      <w:rPr>
        <w:noProof/>
      </w:rPr>
    </w:sdtEndPr>
    <w:sdtContent>
      <w:p w14:paraId="56FFEAF0" w14:textId="078076EC" w:rsidR="00092C8C" w:rsidRDefault="00092C8C">
        <w:pPr>
          <w:pStyle w:val="Footer"/>
          <w:jc w:val="center"/>
        </w:pPr>
        <w:r>
          <w:fldChar w:fldCharType="begin"/>
        </w:r>
        <w:r>
          <w:instrText xml:space="preserve"> PAGE   \* MERGEFORMAT </w:instrText>
        </w:r>
        <w:r>
          <w:fldChar w:fldCharType="separate"/>
        </w:r>
        <w:r>
          <w:rPr>
            <w:noProof/>
          </w:rPr>
          <w:t>8</w:t>
        </w:r>
        <w:r>
          <w:rPr>
            <w:noProof/>
          </w:rPr>
          <w:fldChar w:fldCharType="end"/>
        </w:r>
      </w:p>
    </w:sdtContent>
  </w:sdt>
  <w:p w14:paraId="32E4E768" w14:textId="77777777" w:rsidR="00092C8C" w:rsidRDefault="00092C8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82408124"/>
      <w:docPartObj>
        <w:docPartGallery w:val="Page Numbers (Bottom of Page)"/>
        <w:docPartUnique/>
      </w:docPartObj>
    </w:sdtPr>
    <w:sdtContent>
      <w:p w14:paraId="7B53EAA1" w14:textId="15324514" w:rsidR="00092C8C" w:rsidRDefault="00092C8C" w:rsidP="00B57EC6">
        <w:pPr>
          <w:pStyle w:val="Footer"/>
          <w:jc w:val="center"/>
        </w:pPr>
        <w:r>
          <w:fldChar w:fldCharType="begin"/>
        </w:r>
        <w:r w:rsidRPr="00E95165">
          <w:instrText xml:space="preserve"> PAGE   \* MERGEFORMAT </w:instrText>
        </w:r>
        <w:r>
          <w:fldChar w:fldCharType="separate"/>
        </w:r>
        <w:r>
          <w:rPr>
            <w:noProof/>
          </w:rPr>
          <w:t>6</w:t>
        </w:r>
        <w:r>
          <w:rPr>
            <w:noProof/>
          </w:rPr>
          <w:fldChar w:fldCharType="end"/>
        </w:r>
      </w:p>
    </w:sdtContent>
  </w:sdt>
  <w:p w14:paraId="5D5D09E3" w14:textId="77777777" w:rsidR="00092C8C" w:rsidRDefault="00092C8C" w:rsidP="00B57EC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8AAF5C5" w14:textId="77777777" w:rsidR="00AE5E7F" w:rsidRDefault="00AE5E7F">
      <w:pPr>
        <w:spacing w:line="240" w:lineRule="auto"/>
      </w:pPr>
      <w:r>
        <w:separator/>
      </w:r>
    </w:p>
  </w:footnote>
  <w:footnote w:type="continuationSeparator" w:id="0">
    <w:p w14:paraId="78DACC38" w14:textId="77777777" w:rsidR="00AE5E7F" w:rsidRDefault="00AE5E7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666AAA6" w14:textId="77777777" w:rsidR="00092C8C" w:rsidRDefault="00092C8C" w:rsidP="00B57EC6">
    <w:pPr>
      <w:pStyle w:val="Header"/>
      <w:jc w:val="right"/>
    </w:pPr>
    <w:r w:rsidRPr="00E95165">
      <w:t>Predicting competitions from growth curves</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E329C7" w14:textId="40456E53" w:rsidR="00092C8C" w:rsidRDefault="00092C8C" w:rsidP="009E4CD4">
    <w:pPr>
      <w:pStyle w:val="Header"/>
      <w:ind w:firstLine="0"/>
    </w:pPr>
    <w:r>
      <w:t>Ram et al.</w:t>
    </w:r>
    <w:r>
      <w:ptab w:relativeTo="margin" w:alignment="right" w:leader="none"/>
    </w:r>
    <w:r>
      <w:fldChar w:fldCharType="begin"/>
    </w:r>
    <w:r>
      <w:instrText xml:space="preserve"> DATE \@ "MMMM d, yyyy" </w:instrText>
    </w:r>
    <w:r>
      <w:fldChar w:fldCharType="separate"/>
    </w:r>
    <w:r>
      <w:rPr>
        <w:noProof/>
      </w:rPr>
      <w:t>November 29, 2018</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F274F0F"/>
    <w:multiLevelType w:val="multilevel"/>
    <w:tmpl w:val="4C28EF88"/>
    <w:lvl w:ilvl="0">
      <w:start w:val="1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32E07DDB"/>
    <w:multiLevelType w:val="hybridMultilevel"/>
    <w:tmpl w:val="267A6E0C"/>
    <w:lvl w:ilvl="0" w:tplc="04090001">
      <w:start w:val="1"/>
      <w:numFmt w:val="bullet"/>
      <w:lvlText w:val=""/>
      <w:lvlJc w:val="left"/>
      <w:pPr>
        <w:ind w:left="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num w:numId="1">
    <w:abstractNumId w:val="1"/>
  </w:num>
  <w:num w:numId="2">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Yoav Ram">
    <w15:presenceInfo w15:providerId="None" w15:userId="Yoav Ram"/>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90"/>
  <w:activeWritingStyle w:appName="MSWord" w:lang="en-US" w:vendorID="64" w:dllVersion="6" w:nlCheck="1" w:checkStyle="1"/>
  <w:activeWritingStyle w:appName="MSWord" w:lang="en-US" w:vendorID="64" w:dllVersion="0" w:nlCheck="1" w:checkStyle="0"/>
  <w:proofState w:spelling="clean"/>
  <w:trackRevisions/>
  <w:defaultTabStop w:val="720"/>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A7F01"/>
    <w:rsid w:val="00001E91"/>
    <w:rsid w:val="00002FC0"/>
    <w:rsid w:val="00004144"/>
    <w:rsid w:val="0001182F"/>
    <w:rsid w:val="00021FC6"/>
    <w:rsid w:val="00023370"/>
    <w:rsid w:val="00030B8A"/>
    <w:rsid w:val="00031E11"/>
    <w:rsid w:val="00032ADE"/>
    <w:rsid w:val="000359DC"/>
    <w:rsid w:val="00035E3F"/>
    <w:rsid w:val="00036524"/>
    <w:rsid w:val="00036845"/>
    <w:rsid w:val="00041194"/>
    <w:rsid w:val="0005062D"/>
    <w:rsid w:val="000513DE"/>
    <w:rsid w:val="00057C05"/>
    <w:rsid w:val="00062691"/>
    <w:rsid w:val="000632B8"/>
    <w:rsid w:val="00066190"/>
    <w:rsid w:val="000748D0"/>
    <w:rsid w:val="00076838"/>
    <w:rsid w:val="000837F4"/>
    <w:rsid w:val="00085239"/>
    <w:rsid w:val="00087440"/>
    <w:rsid w:val="000921F7"/>
    <w:rsid w:val="00092C8C"/>
    <w:rsid w:val="000951E3"/>
    <w:rsid w:val="0009656D"/>
    <w:rsid w:val="00096E8A"/>
    <w:rsid w:val="000977EB"/>
    <w:rsid w:val="000A1EB7"/>
    <w:rsid w:val="000A28AB"/>
    <w:rsid w:val="000B2269"/>
    <w:rsid w:val="000B3F98"/>
    <w:rsid w:val="000B681E"/>
    <w:rsid w:val="000C39C8"/>
    <w:rsid w:val="000D297D"/>
    <w:rsid w:val="000D44AC"/>
    <w:rsid w:val="000E17FE"/>
    <w:rsid w:val="000E1FE8"/>
    <w:rsid w:val="000E730A"/>
    <w:rsid w:val="000E7382"/>
    <w:rsid w:val="000F53ED"/>
    <w:rsid w:val="000F5DC3"/>
    <w:rsid w:val="000F5E8F"/>
    <w:rsid w:val="000F5F43"/>
    <w:rsid w:val="00100F19"/>
    <w:rsid w:val="00100FEB"/>
    <w:rsid w:val="0010459B"/>
    <w:rsid w:val="001070E4"/>
    <w:rsid w:val="001076CD"/>
    <w:rsid w:val="001079C0"/>
    <w:rsid w:val="00113BA6"/>
    <w:rsid w:val="00117D73"/>
    <w:rsid w:val="00121A11"/>
    <w:rsid w:val="00122802"/>
    <w:rsid w:val="0012450D"/>
    <w:rsid w:val="0013265E"/>
    <w:rsid w:val="00137489"/>
    <w:rsid w:val="00141D97"/>
    <w:rsid w:val="00142CB9"/>
    <w:rsid w:val="00143174"/>
    <w:rsid w:val="00144369"/>
    <w:rsid w:val="00170A76"/>
    <w:rsid w:val="00171E54"/>
    <w:rsid w:val="00175901"/>
    <w:rsid w:val="001803EA"/>
    <w:rsid w:val="00180830"/>
    <w:rsid w:val="0018672F"/>
    <w:rsid w:val="00186EFA"/>
    <w:rsid w:val="00190322"/>
    <w:rsid w:val="00192782"/>
    <w:rsid w:val="001A10C0"/>
    <w:rsid w:val="001A23B5"/>
    <w:rsid w:val="001A244C"/>
    <w:rsid w:val="001A6865"/>
    <w:rsid w:val="001B1B6B"/>
    <w:rsid w:val="001B1CBA"/>
    <w:rsid w:val="001B3A80"/>
    <w:rsid w:val="001B4F28"/>
    <w:rsid w:val="001B606A"/>
    <w:rsid w:val="001C0C2F"/>
    <w:rsid w:val="001C0D12"/>
    <w:rsid w:val="001C1861"/>
    <w:rsid w:val="001C30FF"/>
    <w:rsid w:val="001C605F"/>
    <w:rsid w:val="001C62A6"/>
    <w:rsid w:val="001C664C"/>
    <w:rsid w:val="001D6C5E"/>
    <w:rsid w:val="001E0803"/>
    <w:rsid w:val="001E4CA3"/>
    <w:rsid w:val="001E5915"/>
    <w:rsid w:val="001E661E"/>
    <w:rsid w:val="001F105D"/>
    <w:rsid w:val="001F135B"/>
    <w:rsid w:val="001F1598"/>
    <w:rsid w:val="001F3A92"/>
    <w:rsid w:val="001F7E9F"/>
    <w:rsid w:val="0020019E"/>
    <w:rsid w:val="00200C88"/>
    <w:rsid w:val="00205988"/>
    <w:rsid w:val="00213BB8"/>
    <w:rsid w:val="002158C8"/>
    <w:rsid w:val="00221500"/>
    <w:rsid w:val="002229A5"/>
    <w:rsid w:val="0022699F"/>
    <w:rsid w:val="002347EB"/>
    <w:rsid w:val="00250AF2"/>
    <w:rsid w:val="00253595"/>
    <w:rsid w:val="0025589C"/>
    <w:rsid w:val="00255A7A"/>
    <w:rsid w:val="00257358"/>
    <w:rsid w:val="00257F74"/>
    <w:rsid w:val="002604FF"/>
    <w:rsid w:val="00262B0E"/>
    <w:rsid w:val="00263F6F"/>
    <w:rsid w:val="002655DF"/>
    <w:rsid w:val="00265875"/>
    <w:rsid w:val="002701B5"/>
    <w:rsid w:val="00270F4F"/>
    <w:rsid w:val="00283F31"/>
    <w:rsid w:val="00285705"/>
    <w:rsid w:val="00285E7E"/>
    <w:rsid w:val="00286FEC"/>
    <w:rsid w:val="00297A49"/>
    <w:rsid w:val="002A6C92"/>
    <w:rsid w:val="002A7156"/>
    <w:rsid w:val="002A7645"/>
    <w:rsid w:val="002B1F9F"/>
    <w:rsid w:val="002B662D"/>
    <w:rsid w:val="002C084B"/>
    <w:rsid w:val="002C16C6"/>
    <w:rsid w:val="002C46C3"/>
    <w:rsid w:val="002C4B07"/>
    <w:rsid w:val="002C5967"/>
    <w:rsid w:val="002D0284"/>
    <w:rsid w:val="002D0E2B"/>
    <w:rsid w:val="002D1C5C"/>
    <w:rsid w:val="002D40F9"/>
    <w:rsid w:val="002E7EBE"/>
    <w:rsid w:val="003012BF"/>
    <w:rsid w:val="003014FE"/>
    <w:rsid w:val="00305BBC"/>
    <w:rsid w:val="00310EAD"/>
    <w:rsid w:val="00311B9B"/>
    <w:rsid w:val="00313013"/>
    <w:rsid w:val="00313D88"/>
    <w:rsid w:val="00314FE0"/>
    <w:rsid w:val="00320018"/>
    <w:rsid w:val="00321833"/>
    <w:rsid w:val="00322C2A"/>
    <w:rsid w:val="00326632"/>
    <w:rsid w:val="00327F6F"/>
    <w:rsid w:val="003329F0"/>
    <w:rsid w:val="00334F6F"/>
    <w:rsid w:val="00345B1F"/>
    <w:rsid w:val="0034644C"/>
    <w:rsid w:val="003465C8"/>
    <w:rsid w:val="00354831"/>
    <w:rsid w:val="003602F8"/>
    <w:rsid w:val="003616D0"/>
    <w:rsid w:val="00362726"/>
    <w:rsid w:val="00363347"/>
    <w:rsid w:val="00363BC0"/>
    <w:rsid w:val="0036728F"/>
    <w:rsid w:val="00372D1F"/>
    <w:rsid w:val="00373D99"/>
    <w:rsid w:val="00374F99"/>
    <w:rsid w:val="003753DA"/>
    <w:rsid w:val="003754D5"/>
    <w:rsid w:val="00381329"/>
    <w:rsid w:val="00383DE1"/>
    <w:rsid w:val="00385727"/>
    <w:rsid w:val="003876FB"/>
    <w:rsid w:val="00390455"/>
    <w:rsid w:val="00396B38"/>
    <w:rsid w:val="003A3F4F"/>
    <w:rsid w:val="003A7C85"/>
    <w:rsid w:val="003B18C6"/>
    <w:rsid w:val="003B532C"/>
    <w:rsid w:val="003B757D"/>
    <w:rsid w:val="003C1D42"/>
    <w:rsid w:val="003C5F0D"/>
    <w:rsid w:val="003D0037"/>
    <w:rsid w:val="003D4EA8"/>
    <w:rsid w:val="003D722E"/>
    <w:rsid w:val="003E1692"/>
    <w:rsid w:val="003E1C42"/>
    <w:rsid w:val="003E3C9C"/>
    <w:rsid w:val="003E4705"/>
    <w:rsid w:val="003E49EA"/>
    <w:rsid w:val="003F085B"/>
    <w:rsid w:val="003F0C07"/>
    <w:rsid w:val="003F6167"/>
    <w:rsid w:val="0040287F"/>
    <w:rsid w:val="00414445"/>
    <w:rsid w:val="004152F9"/>
    <w:rsid w:val="004175D5"/>
    <w:rsid w:val="00417B1D"/>
    <w:rsid w:val="00420670"/>
    <w:rsid w:val="0042296D"/>
    <w:rsid w:val="004232CB"/>
    <w:rsid w:val="004243B0"/>
    <w:rsid w:val="004463D6"/>
    <w:rsid w:val="00450B2C"/>
    <w:rsid w:val="00455E48"/>
    <w:rsid w:val="00461CAD"/>
    <w:rsid w:val="00463079"/>
    <w:rsid w:val="0046417D"/>
    <w:rsid w:val="00467CEB"/>
    <w:rsid w:val="00470D61"/>
    <w:rsid w:val="00473CD3"/>
    <w:rsid w:val="00477334"/>
    <w:rsid w:val="0047733C"/>
    <w:rsid w:val="00481B1E"/>
    <w:rsid w:val="0048225D"/>
    <w:rsid w:val="00491405"/>
    <w:rsid w:val="00492BCB"/>
    <w:rsid w:val="00494843"/>
    <w:rsid w:val="00494E7D"/>
    <w:rsid w:val="004A431F"/>
    <w:rsid w:val="004A6FA7"/>
    <w:rsid w:val="004A703D"/>
    <w:rsid w:val="004B3D8A"/>
    <w:rsid w:val="004B65CB"/>
    <w:rsid w:val="004C0744"/>
    <w:rsid w:val="004C11FC"/>
    <w:rsid w:val="004C1754"/>
    <w:rsid w:val="004C5F5B"/>
    <w:rsid w:val="004C78E5"/>
    <w:rsid w:val="004D0490"/>
    <w:rsid w:val="004D0B6C"/>
    <w:rsid w:val="004D52E6"/>
    <w:rsid w:val="004D554D"/>
    <w:rsid w:val="004D715C"/>
    <w:rsid w:val="004E2B16"/>
    <w:rsid w:val="004E2D88"/>
    <w:rsid w:val="004E5529"/>
    <w:rsid w:val="004E6396"/>
    <w:rsid w:val="004E74F2"/>
    <w:rsid w:val="004F0742"/>
    <w:rsid w:val="004F5215"/>
    <w:rsid w:val="0050199A"/>
    <w:rsid w:val="005052CD"/>
    <w:rsid w:val="00505F47"/>
    <w:rsid w:val="005101D6"/>
    <w:rsid w:val="00510F80"/>
    <w:rsid w:val="00511A53"/>
    <w:rsid w:val="00511F7D"/>
    <w:rsid w:val="00512764"/>
    <w:rsid w:val="00515701"/>
    <w:rsid w:val="00517B55"/>
    <w:rsid w:val="00517B9A"/>
    <w:rsid w:val="0052293F"/>
    <w:rsid w:val="00525B18"/>
    <w:rsid w:val="00530425"/>
    <w:rsid w:val="00532013"/>
    <w:rsid w:val="005327AF"/>
    <w:rsid w:val="005330F3"/>
    <w:rsid w:val="00535983"/>
    <w:rsid w:val="00535BC5"/>
    <w:rsid w:val="00535F97"/>
    <w:rsid w:val="00536AAB"/>
    <w:rsid w:val="00537318"/>
    <w:rsid w:val="00550FF4"/>
    <w:rsid w:val="0055179E"/>
    <w:rsid w:val="0055372E"/>
    <w:rsid w:val="00554307"/>
    <w:rsid w:val="005573D2"/>
    <w:rsid w:val="00560BED"/>
    <w:rsid w:val="005647A6"/>
    <w:rsid w:val="00566A6B"/>
    <w:rsid w:val="00566BA2"/>
    <w:rsid w:val="00567F0E"/>
    <w:rsid w:val="0057376B"/>
    <w:rsid w:val="005756F6"/>
    <w:rsid w:val="00577682"/>
    <w:rsid w:val="00577A2C"/>
    <w:rsid w:val="00581780"/>
    <w:rsid w:val="00582DCE"/>
    <w:rsid w:val="00585F86"/>
    <w:rsid w:val="005860B3"/>
    <w:rsid w:val="00587A68"/>
    <w:rsid w:val="00593412"/>
    <w:rsid w:val="00594922"/>
    <w:rsid w:val="005A5037"/>
    <w:rsid w:val="005B18B0"/>
    <w:rsid w:val="005B7870"/>
    <w:rsid w:val="005C2B55"/>
    <w:rsid w:val="005C5B17"/>
    <w:rsid w:val="005C6E42"/>
    <w:rsid w:val="005C700D"/>
    <w:rsid w:val="005D2172"/>
    <w:rsid w:val="005E07AB"/>
    <w:rsid w:val="005E2EA2"/>
    <w:rsid w:val="005E3BFE"/>
    <w:rsid w:val="005E5082"/>
    <w:rsid w:val="005E5D76"/>
    <w:rsid w:val="005F02BF"/>
    <w:rsid w:val="005F34D1"/>
    <w:rsid w:val="00604565"/>
    <w:rsid w:val="00605D62"/>
    <w:rsid w:val="00607805"/>
    <w:rsid w:val="006101FD"/>
    <w:rsid w:val="00613C10"/>
    <w:rsid w:val="006160C6"/>
    <w:rsid w:val="00617C36"/>
    <w:rsid w:val="00620CF2"/>
    <w:rsid w:val="00622BE6"/>
    <w:rsid w:val="00624088"/>
    <w:rsid w:val="0062642A"/>
    <w:rsid w:val="00633633"/>
    <w:rsid w:val="006351EF"/>
    <w:rsid w:val="006358EB"/>
    <w:rsid w:val="00636A8B"/>
    <w:rsid w:val="00643438"/>
    <w:rsid w:val="00643E5F"/>
    <w:rsid w:val="00646E53"/>
    <w:rsid w:val="0064719A"/>
    <w:rsid w:val="006508E8"/>
    <w:rsid w:val="00651E9E"/>
    <w:rsid w:val="00653B97"/>
    <w:rsid w:val="00660A13"/>
    <w:rsid w:val="00667056"/>
    <w:rsid w:val="00670381"/>
    <w:rsid w:val="006711F5"/>
    <w:rsid w:val="00673E25"/>
    <w:rsid w:val="006748EC"/>
    <w:rsid w:val="00674F4C"/>
    <w:rsid w:val="00683C0D"/>
    <w:rsid w:val="0068717F"/>
    <w:rsid w:val="006A1741"/>
    <w:rsid w:val="006A3DE4"/>
    <w:rsid w:val="006A45CA"/>
    <w:rsid w:val="006A4E61"/>
    <w:rsid w:val="006A6607"/>
    <w:rsid w:val="006A7717"/>
    <w:rsid w:val="006C2E6A"/>
    <w:rsid w:val="006C3A10"/>
    <w:rsid w:val="006C449D"/>
    <w:rsid w:val="006C4BAC"/>
    <w:rsid w:val="006D1C83"/>
    <w:rsid w:val="006D2299"/>
    <w:rsid w:val="006D65F5"/>
    <w:rsid w:val="006D69EC"/>
    <w:rsid w:val="006D6E0A"/>
    <w:rsid w:val="006E0F4D"/>
    <w:rsid w:val="006E7346"/>
    <w:rsid w:val="006E7AC4"/>
    <w:rsid w:val="006F015A"/>
    <w:rsid w:val="006F2214"/>
    <w:rsid w:val="00704EEF"/>
    <w:rsid w:val="00707C5F"/>
    <w:rsid w:val="0071131C"/>
    <w:rsid w:val="007115C2"/>
    <w:rsid w:val="00712531"/>
    <w:rsid w:val="007148A2"/>
    <w:rsid w:val="00732575"/>
    <w:rsid w:val="007366CE"/>
    <w:rsid w:val="00740A2F"/>
    <w:rsid w:val="00745FCB"/>
    <w:rsid w:val="00750BAE"/>
    <w:rsid w:val="0075268D"/>
    <w:rsid w:val="00756174"/>
    <w:rsid w:val="00761DAD"/>
    <w:rsid w:val="0076708E"/>
    <w:rsid w:val="00773A2B"/>
    <w:rsid w:val="007755AA"/>
    <w:rsid w:val="00776625"/>
    <w:rsid w:val="00776FFC"/>
    <w:rsid w:val="0077736C"/>
    <w:rsid w:val="00781A4F"/>
    <w:rsid w:val="00781B9D"/>
    <w:rsid w:val="00782422"/>
    <w:rsid w:val="00791C42"/>
    <w:rsid w:val="00791F55"/>
    <w:rsid w:val="007942A2"/>
    <w:rsid w:val="0079638A"/>
    <w:rsid w:val="00796A41"/>
    <w:rsid w:val="007A0FF0"/>
    <w:rsid w:val="007A13C0"/>
    <w:rsid w:val="007A46A3"/>
    <w:rsid w:val="007A5F6D"/>
    <w:rsid w:val="007A65C0"/>
    <w:rsid w:val="007A7D83"/>
    <w:rsid w:val="007A7F01"/>
    <w:rsid w:val="007B5768"/>
    <w:rsid w:val="007B5B39"/>
    <w:rsid w:val="007C6B81"/>
    <w:rsid w:val="007D0540"/>
    <w:rsid w:val="007D15C7"/>
    <w:rsid w:val="007D2BF5"/>
    <w:rsid w:val="007D38DC"/>
    <w:rsid w:val="007D540E"/>
    <w:rsid w:val="007E1ADA"/>
    <w:rsid w:val="007E29CB"/>
    <w:rsid w:val="007E38BA"/>
    <w:rsid w:val="007E41E1"/>
    <w:rsid w:val="007F0D86"/>
    <w:rsid w:val="007F21BA"/>
    <w:rsid w:val="007F30A2"/>
    <w:rsid w:val="007F31C4"/>
    <w:rsid w:val="007F4AF6"/>
    <w:rsid w:val="007F5051"/>
    <w:rsid w:val="00801C4A"/>
    <w:rsid w:val="0080263E"/>
    <w:rsid w:val="00806072"/>
    <w:rsid w:val="008064CB"/>
    <w:rsid w:val="00810197"/>
    <w:rsid w:val="00812388"/>
    <w:rsid w:val="008135D3"/>
    <w:rsid w:val="00813D97"/>
    <w:rsid w:val="008140DF"/>
    <w:rsid w:val="008179CB"/>
    <w:rsid w:val="00817BEB"/>
    <w:rsid w:val="008210BE"/>
    <w:rsid w:val="00822267"/>
    <w:rsid w:val="00833210"/>
    <w:rsid w:val="00833635"/>
    <w:rsid w:val="00834D0E"/>
    <w:rsid w:val="008355E6"/>
    <w:rsid w:val="00837953"/>
    <w:rsid w:val="0084715D"/>
    <w:rsid w:val="00850BE4"/>
    <w:rsid w:val="00862800"/>
    <w:rsid w:val="0086305A"/>
    <w:rsid w:val="00863BB7"/>
    <w:rsid w:val="00865D57"/>
    <w:rsid w:val="0087021D"/>
    <w:rsid w:val="00870818"/>
    <w:rsid w:val="00871F93"/>
    <w:rsid w:val="00872EE1"/>
    <w:rsid w:val="00874402"/>
    <w:rsid w:val="00874ADD"/>
    <w:rsid w:val="0087553C"/>
    <w:rsid w:val="00876E70"/>
    <w:rsid w:val="00884A9C"/>
    <w:rsid w:val="00890AB5"/>
    <w:rsid w:val="00891EDA"/>
    <w:rsid w:val="008922CD"/>
    <w:rsid w:val="00894141"/>
    <w:rsid w:val="008952F3"/>
    <w:rsid w:val="00897E1D"/>
    <w:rsid w:val="008A27DB"/>
    <w:rsid w:val="008A4790"/>
    <w:rsid w:val="008A57F9"/>
    <w:rsid w:val="008A7779"/>
    <w:rsid w:val="008B0B1E"/>
    <w:rsid w:val="008B37BA"/>
    <w:rsid w:val="008C0ECC"/>
    <w:rsid w:val="008C1163"/>
    <w:rsid w:val="008D0E36"/>
    <w:rsid w:val="008D1E85"/>
    <w:rsid w:val="008D2F32"/>
    <w:rsid w:val="008D7256"/>
    <w:rsid w:val="008E3515"/>
    <w:rsid w:val="008E5484"/>
    <w:rsid w:val="008E608E"/>
    <w:rsid w:val="008E66B1"/>
    <w:rsid w:val="008F16E1"/>
    <w:rsid w:val="008F3E8A"/>
    <w:rsid w:val="008F555F"/>
    <w:rsid w:val="008F71E3"/>
    <w:rsid w:val="00900089"/>
    <w:rsid w:val="00902412"/>
    <w:rsid w:val="00902C4A"/>
    <w:rsid w:val="00907EC6"/>
    <w:rsid w:val="009111DD"/>
    <w:rsid w:val="00912FD4"/>
    <w:rsid w:val="00925502"/>
    <w:rsid w:val="0093181D"/>
    <w:rsid w:val="0093470B"/>
    <w:rsid w:val="0093729F"/>
    <w:rsid w:val="00937370"/>
    <w:rsid w:val="009416B8"/>
    <w:rsid w:val="00944BEF"/>
    <w:rsid w:val="00946BE1"/>
    <w:rsid w:val="00950B63"/>
    <w:rsid w:val="0095414A"/>
    <w:rsid w:val="00960E5F"/>
    <w:rsid w:val="00975877"/>
    <w:rsid w:val="00975E58"/>
    <w:rsid w:val="00976B4B"/>
    <w:rsid w:val="00976E57"/>
    <w:rsid w:val="009776A4"/>
    <w:rsid w:val="009776CA"/>
    <w:rsid w:val="00980214"/>
    <w:rsid w:val="00986895"/>
    <w:rsid w:val="0099154F"/>
    <w:rsid w:val="00992C0A"/>
    <w:rsid w:val="0099718F"/>
    <w:rsid w:val="009A3C77"/>
    <w:rsid w:val="009A4A55"/>
    <w:rsid w:val="009A7347"/>
    <w:rsid w:val="009A7C6C"/>
    <w:rsid w:val="009B044D"/>
    <w:rsid w:val="009B1A45"/>
    <w:rsid w:val="009B1D30"/>
    <w:rsid w:val="009B2457"/>
    <w:rsid w:val="009B2D2B"/>
    <w:rsid w:val="009B614B"/>
    <w:rsid w:val="009B6B59"/>
    <w:rsid w:val="009C170C"/>
    <w:rsid w:val="009C1814"/>
    <w:rsid w:val="009C30FE"/>
    <w:rsid w:val="009D1A86"/>
    <w:rsid w:val="009D35AC"/>
    <w:rsid w:val="009D3C63"/>
    <w:rsid w:val="009D5282"/>
    <w:rsid w:val="009D5CE5"/>
    <w:rsid w:val="009D7074"/>
    <w:rsid w:val="009E043B"/>
    <w:rsid w:val="009E444E"/>
    <w:rsid w:val="009E4CD4"/>
    <w:rsid w:val="009E5344"/>
    <w:rsid w:val="009E70D1"/>
    <w:rsid w:val="009F07EB"/>
    <w:rsid w:val="009F12E0"/>
    <w:rsid w:val="009F3E3A"/>
    <w:rsid w:val="00A01FC3"/>
    <w:rsid w:val="00A0439E"/>
    <w:rsid w:val="00A10657"/>
    <w:rsid w:val="00A142EC"/>
    <w:rsid w:val="00A15CC3"/>
    <w:rsid w:val="00A173F0"/>
    <w:rsid w:val="00A21CE6"/>
    <w:rsid w:val="00A221F4"/>
    <w:rsid w:val="00A2469F"/>
    <w:rsid w:val="00A30CCD"/>
    <w:rsid w:val="00A32E42"/>
    <w:rsid w:val="00A41CC1"/>
    <w:rsid w:val="00A44F58"/>
    <w:rsid w:val="00A46D2B"/>
    <w:rsid w:val="00A5514D"/>
    <w:rsid w:val="00A57DA4"/>
    <w:rsid w:val="00A606B0"/>
    <w:rsid w:val="00A6664F"/>
    <w:rsid w:val="00A66911"/>
    <w:rsid w:val="00A80051"/>
    <w:rsid w:val="00A8110B"/>
    <w:rsid w:val="00A82972"/>
    <w:rsid w:val="00A86C18"/>
    <w:rsid w:val="00A93A63"/>
    <w:rsid w:val="00A9402F"/>
    <w:rsid w:val="00AA046F"/>
    <w:rsid w:val="00AA2374"/>
    <w:rsid w:val="00AA2A67"/>
    <w:rsid w:val="00AA31CF"/>
    <w:rsid w:val="00AA4D85"/>
    <w:rsid w:val="00AA541D"/>
    <w:rsid w:val="00AA6099"/>
    <w:rsid w:val="00AA6677"/>
    <w:rsid w:val="00AA6B0B"/>
    <w:rsid w:val="00AB1104"/>
    <w:rsid w:val="00AB2219"/>
    <w:rsid w:val="00AB26A5"/>
    <w:rsid w:val="00AB7E08"/>
    <w:rsid w:val="00AC1064"/>
    <w:rsid w:val="00AC6E2D"/>
    <w:rsid w:val="00AD1148"/>
    <w:rsid w:val="00AD1636"/>
    <w:rsid w:val="00AD28BB"/>
    <w:rsid w:val="00AD4132"/>
    <w:rsid w:val="00AD512A"/>
    <w:rsid w:val="00AD5609"/>
    <w:rsid w:val="00AD631A"/>
    <w:rsid w:val="00AD7C32"/>
    <w:rsid w:val="00AE5E7F"/>
    <w:rsid w:val="00AE79DE"/>
    <w:rsid w:val="00AF44AA"/>
    <w:rsid w:val="00AF6498"/>
    <w:rsid w:val="00B00B62"/>
    <w:rsid w:val="00B02278"/>
    <w:rsid w:val="00B030EA"/>
    <w:rsid w:val="00B07CF2"/>
    <w:rsid w:val="00B126A0"/>
    <w:rsid w:val="00B1770B"/>
    <w:rsid w:val="00B23CC8"/>
    <w:rsid w:val="00B24874"/>
    <w:rsid w:val="00B309EC"/>
    <w:rsid w:val="00B313D1"/>
    <w:rsid w:val="00B36A9E"/>
    <w:rsid w:val="00B376BD"/>
    <w:rsid w:val="00B42DA4"/>
    <w:rsid w:val="00B46CA8"/>
    <w:rsid w:val="00B47D12"/>
    <w:rsid w:val="00B5596A"/>
    <w:rsid w:val="00B5774D"/>
    <w:rsid w:val="00B57EC6"/>
    <w:rsid w:val="00B66EEC"/>
    <w:rsid w:val="00B67236"/>
    <w:rsid w:val="00B75BC3"/>
    <w:rsid w:val="00B76558"/>
    <w:rsid w:val="00B76C2E"/>
    <w:rsid w:val="00B85306"/>
    <w:rsid w:val="00B86477"/>
    <w:rsid w:val="00B869C4"/>
    <w:rsid w:val="00B87DFE"/>
    <w:rsid w:val="00B912A3"/>
    <w:rsid w:val="00B95A20"/>
    <w:rsid w:val="00B96C01"/>
    <w:rsid w:val="00B9795F"/>
    <w:rsid w:val="00BA0925"/>
    <w:rsid w:val="00BA0E0D"/>
    <w:rsid w:val="00BC190A"/>
    <w:rsid w:val="00BD4EE2"/>
    <w:rsid w:val="00BD6542"/>
    <w:rsid w:val="00BD7D88"/>
    <w:rsid w:val="00BE030C"/>
    <w:rsid w:val="00BE21DA"/>
    <w:rsid w:val="00BF32F1"/>
    <w:rsid w:val="00BF5556"/>
    <w:rsid w:val="00BF6228"/>
    <w:rsid w:val="00BF635D"/>
    <w:rsid w:val="00BF6B81"/>
    <w:rsid w:val="00C00885"/>
    <w:rsid w:val="00C016FF"/>
    <w:rsid w:val="00C02003"/>
    <w:rsid w:val="00C0791B"/>
    <w:rsid w:val="00C11F86"/>
    <w:rsid w:val="00C13924"/>
    <w:rsid w:val="00C1797F"/>
    <w:rsid w:val="00C179D2"/>
    <w:rsid w:val="00C2093C"/>
    <w:rsid w:val="00C211FB"/>
    <w:rsid w:val="00C24C40"/>
    <w:rsid w:val="00C329CE"/>
    <w:rsid w:val="00C33399"/>
    <w:rsid w:val="00C34C28"/>
    <w:rsid w:val="00C35103"/>
    <w:rsid w:val="00C37E88"/>
    <w:rsid w:val="00C42E86"/>
    <w:rsid w:val="00C47DBD"/>
    <w:rsid w:val="00C51516"/>
    <w:rsid w:val="00C54697"/>
    <w:rsid w:val="00C55F14"/>
    <w:rsid w:val="00C632E6"/>
    <w:rsid w:val="00C6622A"/>
    <w:rsid w:val="00C7159E"/>
    <w:rsid w:val="00C828BF"/>
    <w:rsid w:val="00C94948"/>
    <w:rsid w:val="00CA1852"/>
    <w:rsid w:val="00CA1B59"/>
    <w:rsid w:val="00CA45B6"/>
    <w:rsid w:val="00CA59A5"/>
    <w:rsid w:val="00CA60FB"/>
    <w:rsid w:val="00CA7E42"/>
    <w:rsid w:val="00CB1737"/>
    <w:rsid w:val="00CB76DE"/>
    <w:rsid w:val="00CC1DD7"/>
    <w:rsid w:val="00CC3BF6"/>
    <w:rsid w:val="00CD1BEE"/>
    <w:rsid w:val="00CD2EF9"/>
    <w:rsid w:val="00CF6D09"/>
    <w:rsid w:val="00CF6FF0"/>
    <w:rsid w:val="00D03FB0"/>
    <w:rsid w:val="00D07844"/>
    <w:rsid w:val="00D100C4"/>
    <w:rsid w:val="00D10C38"/>
    <w:rsid w:val="00D121CE"/>
    <w:rsid w:val="00D2060D"/>
    <w:rsid w:val="00D24F1C"/>
    <w:rsid w:val="00D252CE"/>
    <w:rsid w:val="00D26566"/>
    <w:rsid w:val="00D309F6"/>
    <w:rsid w:val="00D31FC6"/>
    <w:rsid w:val="00D35BFD"/>
    <w:rsid w:val="00D40988"/>
    <w:rsid w:val="00D45D2D"/>
    <w:rsid w:val="00D538FA"/>
    <w:rsid w:val="00D5398E"/>
    <w:rsid w:val="00D554E9"/>
    <w:rsid w:val="00D641C6"/>
    <w:rsid w:val="00D711B2"/>
    <w:rsid w:val="00D8567A"/>
    <w:rsid w:val="00D8570D"/>
    <w:rsid w:val="00D953EF"/>
    <w:rsid w:val="00D96F6C"/>
    <w:rsid w:val="00DA33AB"/>
    <w:rsid w:val="00DB4111"/>
    <w:rsid w:val="00DB709C"/>
    <w:rsid w:val="00DB7A4F"/>
    <w:rsid w:val="00DC0A28"/>
    <w:rsid w:val="00DC34E1"/>
    <w:rsid w:val="00DC3BC6"/>
    <w:rsid w:val="00DD0B5E"/>
    <w:rsid w:val="00DD161B"/>
    <w:rsid w:val="00DE1D24"/>
    <w:rsid w:val="00DE7AF4"/>
    <w:rsid w:val="00DF104D"/>
    <w:rsid w:val="00DF6B35"/>
    <w:rsid w:val="00DF6D3B"/>
    <w:rsid w:val="00DF72F4"/>
    <w:rsid w:val="00DF7C4C"/>
    <w:rsid w:val="00E01FFC"/>
    <w:rsid w:val="00E0314D"/>
    <w:rsid w:val="00E1616E"/>
    <w:rsid w:val="00E2013F"/>
    <w:rsid w:val="00E222C3"/>
    <w:rsid w:val="00E24AD8"/>
    <w:rsid w:val="00E318D0"/>
    <w:rsid w:val="00E32422"/>
    <w:rsid w:val="00E34467"/>
    <w:rsid w:val="00E410C1"/>
    <w:rsid w:val="00E423B2"/>
    <w:rsid w:val="00E42AF4"/>
    <w:rsid w:val="00E42EF9"/>
    <w:rsid w:val="00E43C55"/>
    <w:rsid w:val="00E513BC"/>
    <w:rsid w:val="00E541DF"/>
    <w:rsid w:val="00E6002D"/>
    <w:rsid w:val="00E64F18"/>
    <w:rsid w:val="00E658DA"/>
    <w:rsid w:val="00E66975"/>
    <w:rsid w:val="00E72664"/>
    <w:rsid w:val="00E747E8"/>
    <w:rsid w:val="00E814B8"/>
    <w:rsid w:val="00E86D18"/>
    <w:rsid w:val="00E93C1B"/>
    <w:rsid w:val="00E94B1E"/>
    <w:rsid w:val="00EA59CC"/>
    <w:rsid w:val="00EA6E60"/>
    <w:rsid w:val="00EA764C"/>
    <w:rsid w:val="00EB3A9A"/>
    <w:rsid w:val="00EC4487"/>
    <w:rsid w:val="00ED0C2C"/>
    <w:rsid w:val="00ED4128"/>
    <w:rsid w:val="00ED4C71"/>
    <w:rsid w:val="00ED69AB"/>
    <w:rsid w:val="00EE3F11"/>
    <w:rsid w:val="00EE7C5F"/>
    <w:rsid w:val="00EF393E"/>
    <w:rsid w:val="00EF5481"/>
    <w:rsid w:val="00F00EAE"/>
    <w:rsid w:val="00F027FA"/>
    <w:rsid w:val="00F0786E"/>
    <w:rsid w:val="00F153AD"/>
    <w:rsid w:val="00F15C81"/>
    <w:rsid w:val="00F17085"/>
    <w:rsid w:val="00F2114D"/>
    <w:rsid w:val="00F22259"/>
    <w:rsid w:val="00F31589"/>
    <w:rsid w:val="00F33C36"/>
    <w:rsid w:val="00F3419E"/>
    <w:rsid w:val="00F34555"/>
    <w:rsid w:val="00F35683"/>
    <w:rsid w:val="00F41F6A"/>
    <w:rsid w:val="00F4206B"/>
    <w:rsid w:val="00F43FEB"/>
    <w:rsid w:val="00F51414"/>
    <w:rsid w:val="00F534A6"/>
    <w:rsid w:val="00F56E25"/>
    <w:rsid w:val="00F57F29"/>
    <w:rsid w:val="00F62023"/>
    <w:rsid w:val="00F629C6"/>
    <w:rsid w:val="00F62E61"/>
    <w:rsid w:val="00F63676"/>
    <w:rsid w:val="00F662FF"/>
    <w:rsid w:val="00F7332A"/>
    <w:rsid w:val="00F74E04"/>
    <w:rsid w:val="00F77DCF"/>
    <w:rsid w:val="00F80842"/>
    <w:rsid w:val="00F80E79"/>
    <w:rsid w:val="00F82FDC"/>
    <w:rsid w:val="00F850F4"/>
    <w:rsid w:val="00F87A35"/>
    <w:rsid w:val="00F91D75"/>
    <w:rsid w:val="00F92C1D"/>
    <w:rsid w:val="00F9372F"/>
    <w:rsid w:val="00FA03CE"/>
    <w:rsid w:val="00FA29C5"/>
    <w:rsid w:val="00FA4AA6"/>
    <w:rsid w:val="00FA5F83"/>
    <w:rsid w:val="00FA7C91"/>
    <w:rsid w:val="00FB039B"/>
    <w:rsid w:val="00FB2868"/>
    <w:rsid w:val="00FB2C01"/>
    <w:rsid w:val="00FB37C5"/>
    <w:rsid w:val="00FB4F59"/>
    <w:rsid w:val="00FC26A3"/>
    <w:rsid w:val="00FE1655"/>
    <w:rsid w:val="00FE4A98"/>
    <w:rsid w:val="00FE67CC"/>
    <w:rsid w:val="00FF21C7"/>
    <w:rsid w:val="00FF6EF2"/>
  </w:rsids>
  <m:mathPr>
    <m:mathFont m:val="Cambria Math"/>
    <m:brkBin m:val="before"/>
    <m:brkBinSub m:val="--"/>
    <m:smallFrac m:val="0"/>
    <m:dispDef/>
    <m:lMargin m:val="0"/>
    <m:rMargin m:val="0"/>
    <m:defJc m:val="centerGroup"/>
    <m:wrapIndent m:val="1440"/>
    <m:intLim m:val="subSup"/>
    <m:naryLim m:val="undOvr"/>
  </m:mathPr>
  <w:themeFontLang w:val="en-US" w:eastAsia="ja-JP" w:bidi="he-IL"/>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7F005EB"/>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he-IL"/>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7A7F01"/>
    <w:pPr>
      <w:spacing w:after="0" w:line="360" w:lineRule="auto"/>
      <w:ind w:firstLine="284"/>
    </w:pPr>
    <w:rPr>
      <w:rFonts w:asciiTheme="majorBidi" w:eastAsiaTheme="minorEastAsia" w:hAnsiTheme="majorBidi" w:cstheme="majorBidi"/>
      <w:sz w:val="24"/>
      <w:szCs w:val="24"/>
    </w:rPr>
  </w:style>
  <w:style w:type="paragraph" w:styleId="Heading1">
    <w:name w:val="heading 1"/>
    <w:basedOn w:val="Normal"/>
    <w:next w:val="Normal"/>
    <w:link w:val="Heading1Char"/>
    <w:uiPriority w:val="9"/>
    <w:qFormat/>
    <w:rsid w:val="00DC34E1"/>
    <w:pPr>
      <w:keepNext/>
      <w:spacing w:before="240" w:after="60" w:line="480" w:lineRule="auto"/>
      <w:ind w:firstLine="0"/>
      <w:outlineLvl w:val="0"/>
    </w:pPr>
    <w:rPr>
      <w:rFonts w:eastAsiaTheme="majorEastAsia"/>
      <w:b/>
      <w:bCs/>
      <w:kern w:val="32"/>
      <w:sz w:val="28"/>
      <w:szCs w:val="28"/>
    </w:rPr>
  </w:style>
  <w:style w:type="paragraph" w:styleId="Heading2">
    <w:name w:val="heading 2"/>
    <w:basedOn w:val="Normal"/>
    <w:next w:val="Normal"/>
    <w:link w:val="Heading2Char"/>
    <w:uiPriority w:val="9"/>
    <w:unhideWhenUsed/>
    <w:qFormat/>
    <w:rsid w:val="00834D0E"/>
    <w:pPr>
      <w:keepNext/>
      <w:spacing w:before="240" w:after="60" w:line="480" w:lineRule="auto"/>
      <w:ind w:firstLine="0"/>
      <w:outlineLvl w:val="1"/>
    </w:pPr>
    <w:rPr>
      <w:rFonts w:eastAsiaTheme="majorEastAsia"/>
      <w:b/>
      <w:bCs/>
    </w:rPr>
  </w:style>
  <w:style w:type="paragraph" w:styleId="Heading3">
    <w:name w:val="heading 3"/>
    <w:basedOn w:val="Normal"/>
    <w:next w:val="Normal"/>
    <w:link w:val="Heading3Char"/>
    <w:uiPriority w:val="9"/>
    <w:unhideWhenUsed/>
    <w:qFormat/>
    <w:rsid w:val="00834D0E"/>
    <w:pPr>
      <w:keepNext/>
      <w:spacing w:before="240" w:after="60" w:line="480" w:lineRule="auto"/>
      <w:ind w:firstLine="0"/>
      <w:outlineLvl w:val="2"/>
    </w:pPr>
    <w:rPr>
      <w:rFonts w:eastAsiaTheme="majorEastAsia"/>
      <w:b/>
      <w:bCs/>
    </w:rPr>
  </w:style>
  <w:style w:type="paragraph" w:styleId="Heading4">
    <w:name w:val="heading 4"/>
    <w:basedOn w:val="Normal"/>
    <w:next w:val="Normal"/>
    <w:link w:val="Heading4Char"/>
    <w:uiPriority w:val="9"/>
    <w:semiHidden/>
    <w:unhideWhenUsed/>
    <w:qFormat/>
    <w:rsid w:val="007A7F01"/>
    <w:pPr>
      <w:keepNext/>
      <w:spacing w:before="240" w:after="60"/>
      <w:outlineLvl w:val="3"/>
    </w:pPr>
    <w:rPr>
      <w:b/>
      <w:bCs/>
      <w:sz w:val="28"/>
      <w:szCs w:val="28"/>
    </w:rPr>
  </w:style>
  <w:style w:type="paragraph" w:styleId="Heading5">
    <w:name w:val="heading 5"/>
    <w:basedOn w:val="Normal"/>
    <w:next w:val="Normal"/>
    <w:link w:val="Heading5Char"/>
    <w:uiPriority w:val="9"/>
    <w:semiHidden/>
    <w:unhideWhenUsed/>
    <w:qFormat/>
    <w:rsid w:val="007A7F01"/>
    <w:pPr>
      <w:spacing w:before="240" w:after="60"/>
      <w:outlineLvl w:val="4"/>
    </w:pPr>
    <w:rPr>
      <w:b/>
      <w:bCs/>
      <w:i/>
      <w:iCs/>
      <w:sz w:val="26"/>
      <w:szCs w:val="26"/>
    </w:rPr>
  </w:style>
  <w:style w:type="paragraph" w:styleId="Heading6">
    <w:name w:val="heading 6"/>
    <w:basedOn w:val="Normal"/>
    <w:next w:val="Normal"/>
    <w:link w:val="Heading6Char"/>
    <w:uiPriority w:val="9"/>
    <w:semiHidden/>
    <w:unhideWhenUsed/>
    <w:qFormat/>
    <w:rsid w:val="007A7F01"/>
    <w:pPr>
      <w:spacing w:before="240" w:after="60"/>
      <w:outlineLvl w:val="5"/>
    </w:pPr>
    <w:rPr>
      <w:b/>
      <w:bCs/>
      <w:sz w:val="22"/>
      <w:szCs w:val="22"/>
    </w:rPr>
  </w:style>
  <w:style w:type="paragraph" w:styleId="Heading7">
    <w:name w:val="heading 7"/>
    <w:basedOn w:val="Normal"/>
    <w:next w:val="Normal"/>
    <w:link w:val="Heading7Char"/>
    <w:uiPriority w:val="9"/>
    <w:semiHidden/>
    <w:unhideWhenUsed/>
    <w:qFormat/>
    <w:rsid w:val="007A7F01"/>
    <w:pPr>
      <w:spacing w:before="240" w:after="60"/>
      <w:outlineLvl w:val="6"/>
    </w:pPr>
  </w:style>
  <w:style w:type="paragraph" w:styleId="Heading8">
    <w:name w:val="heading 8"/>
    <w:basedOn w:val="Normal"/>
    <w:next w:val="Normal"/>
    <w:link w:val="Heading8Char"/>
    <w:uiPriority w:val="9"/>
    <w:semiHidden/>
    <w:unhideWhenUsed/>
    <w:qFormat/>
    <w:rsid w:val="007A7F01"/>
    <w:pPr>
      <w:spacing w:before="240" w:after="60"/>
      <w:outlineLvl w:val="7"/>
    </w:pPr>
    <w:rPr>
      <w:i/>
      <w:iCs/>
    </w:rPr>
  </w:style>
  <w:style w:type="paragraph" w:styleId="Heading9">
    <w:name w:val="heading 9"/>
    <w:basedOn w:val="Normal"/>
    <w:next w:val="Normal"/>
    <w:link w:val="Heading9Char"/>
    <w:uiPriority w:val="9"/>
    <w:semiHidden/>
    <w:unhideWhenUsed/>
    <w:qFormat/>
    <w:rsid w:val="007A7F01"/>
    <w:pPr>
      <w:spacing w:before="240" w:after="60"/>
      <w:outlineLvl w:val="8"/>
    </w:pPr>
    <w:rPr>
      <w:rFonts w:asciiTheme="majorHAnsi" w:eastAsiaTheme="majorEastAsia" w:hAnsiTheme="majorHAns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C34E1"/>
    <w:rPr>
      <w:rFonts w:asciiTheme="majorBidi" w:eastAsiaTheme="majorEastAsia" w:hAnsiTheme="majorBidi" w:cstheme="majorBidi"/>
      <w:b/>
      <w:bCs/>
      <w:kern w:val="32"/>
      <w:sz w:val="28"/>
      <w:szCs w:val="28"/>
    </w:rPr>
  </w:style>
  <w:style w:type="character" w:customStyle="1" w:styleId="Heading2Char">
    <w:name w:val="Heading 2 Char"/>
    <w:basedOn w:val="DefaultParagraphFont"/>
    <w:link w:val="Heading2"/>
    <w:uiPriority w:val="9"/>
    <w:rsid w:val="00834D0E"/>
    <w:rPr>
      <w:rFonts w:asciiTheme="majorBidi" w:eastAsiaTheme="majorEastAsia" w:hAnsiTheme="majorBidi" w:cstheme="majorBidi"/>
      <w:b/>
      <w:bCs/>
      <w:sz w:val="24"/>
      <w:szCs w:val="24"/>
    </w:rPr>
  </w:style>
  <w:style w:type="character" w:customStyle="1" w:styleId="Heading3Char">
    <w:name w:val="Heading 3 Char"/>
    <w:basedOn w:val="DefaultParagraphFont"/>
    <w:link w:val="Heading3"/>
    <w:uiPriority w:val="9"/>
    <w:rsid w:val="00834D0E"/>
    <w:rPr>
      <w:rFonts w:asciiTheme="majorBidi" w:eastAsiaTheme="majorEastAsia" w:hAnsiTheme="majorBidi" w:cstheme="majorBidi"/>
      <w:b/>
      <w:bCs/>
      <w:sz w:val="24"/>
      <w:szCs w:val="24"/>
    </w:rPr>
  </w:style>
  <w:style w:type="character" w:customStyle="1" w:styleId="Heading4Char">
    <w:name w:val="Heading 4 Char"/>
    <w:basedOn w:val="DefaultParagraphFont"/>
    <w:link w:val="Heading4"/>
    <w:uiPriority w:val="9"/>
    <w:semiHidden/>
    <w:rsid w:val="007A7F01"/>
    <w:rPr>
      <w:rFonts w:asciiTheme="majorBidi" w:eastAsiaTheme="minorEastAsia" w:hAnsiTheme="majorBidi" w:cstheme="majorBidi"/>
      <w:b/>
      <w:bCs/>
      <w:sz w:val="28"/>
      <w:szCs w:val="28"/>
    </w:rPr>
  </w:style>
  <w:style w:type="character" w:customStyle="1" w:styleId="Heading5Char">
    <w:name w:val="Heading 5 Char"/>
    <w:basedOn w:val="DefaultParagraphFont"/>
    <w:link w:val="Heading5"/>
    <w:uiPriority w:val="9"/>
    <w:semiHidden/>
    <w:rsid w:val="007A7F01"/>
    <w:rPr>
      <w:rFonts w:asciiTheme="majorBidi" w:eastAsiaTheme="minorEastAsia" w:hAnsiTheme="majorBidi" w:cstheme="majorBidi"/>
      <w:b/>
      <w:bCs/>
      <w:i/>
      <w:iCs/>
      <w:sz w:val="26"/>
      <w:szCs w:val="26"/>
    </w:rPr>
  </w:style>
  <w:style w:type="character" w:customStyle="1" w:styleId="Heading6Char">
    <w:name w:val="Heading 6 Char"/>
    <w:basedOn w:val="DefaultParagraphFont"/>
    <w:link w:val="Heading6"/>
    <w:uiPriority w:val="9"/>
    <w:semiHidden/>
    <w:rsid w:val="007A7F01"/>
    <w:rPr>
      <w:rFonts w:asciiTheme="majorBidi" w:eastAsiaTheme="minorEastAsia" w:hAnsiTheme="majorBidi" w:cstheme="majorBidi"/>
      <w:b/>
      <w:bCs/>
    </w:rPr>
  </w:style>
  <w:style w:type="character" w:customStyle="1" w:styleId="Heading7Char">
    <w:name w:val="Heading 7 Char"/>
    <w:basedOn w:val="DefaultParagraphFont"/>
    <w:link w:val="Heading7"/>
    <w:uiPriority w:val="9"/>
    <w:semiHidden/>
    <w:rsid w:val="007A7F01"/>
    <w:rPr>
      <w:rFonts w:asciiTheme="majorBidi" w:eastAsiaTheme="minorEastAsia" w:hAnsiTheme="majorBidi" w:cstheme="majorBidi"/>
      <w:sz w:val="24"/>
      <w:szCs w:val="24"/>
    </w:rPr>
  </w:style>
  <w:style w:type="character" w:customStyle="1" w:styleId="Heading8Char">
    <w:name w:val="Heading 8 Char"/>
    <w:basedOn w:val="DefaultParagraphFont"/>
    <w:link w:val="Heading8"/>
    <w:uiPriority w:val="9"/>
    <w:semiHidden/>
    <w:rsid w:val="007A7F01"/>
    <w:rPr>
      <w:rFonts w:asciiTheme="majorBidi" w:eastAsiaTheme="minorEastAsia" w:hAnsiTheme="majorBidi" w:cstheme="majorBidi"/>
      <w:i/>
      <w:iCs/>
      <w:sz w:val="24"/>
      <w:szCs w:val="24"/>
    </w:rPr>
  </w:style>
  <w:style w:type="character" w:customStyle="1" w:styleId="Heading9Char">
    <w:name w:val="Heading 9 Char"/>
    <w:basedOn w:val="DefaultParagraphFont"/>
    <w:link w:val="Heading9"/>
    <w:uiPriority w:val="9"/>
    <w:semiHidden/>
    <w:rsid w:val="007A7F01"/>
    <w:rPr>
      <w:rFonts w:asciiTheme="majorHAnsi" w:eastAsiaTheme="majorEastAsia" w:hAnsiTheme="majorHAnsi" w:cstheme="majorBidi"/>
    </w:rPr>
  </w:style>
  <w:style w:type="paragraph" w:styleId="Title">
    <w:name w:val="Title"/>
    <w:basedOn w:val="Normal"/>
    <w:next w:val="Normal"/>
    <w:link w:val="TitleChar"/>
    <w:uiPriority w:val="10"/>
    <w:qFormat/>
    <w:rsid w:val="007A7F01"/>
    <w:pPr>
      <w:spacing w:before="240" w:after="60"/>
      <w:jc w:val="center"/>
      <w:outlineLvl w:val="0"/>
    </w:pPr>
    <w:rPr>
      <w:rFonts w:ascii="Palatino Linotype" w:eastAsiaTheme="majorEastAsia" w:hAnsi="Palatino Linotype"/>
      <w:b/>
      <w:bCs/>
      <w:kern w:val="28"/>
      <w:sz w:val="32"/>
      <w:szCs w:val="32"/>
    </w:rPr>
  </w:style>
  <w:style w:type="character" w:customStyle="1" w:styleId="TitleChar">
    <w:name w:val="Title Char"/>
    <w:basedOn w:val="DefaultParagraphFont"/>
    <w:link w:val="Title"/>
    <w:uiPriority w:val="10"/>
    <w:rsid w:val="007A7F01"/>
    <w:rPr>
      <w:rFonts w:ascii="Palatino Linotype" w:eastAsiaTheme="majorEastAsia" w:hAnsi="Palatino Linotype" w:cstheme="majorBidi"/>
      <w:b/>
      <w:bCs/>
      <w:kern w:val="28"/>
      <w:sz w:val="32"/>
      <w:szCs w:val="32"/>
    </w:rPr>
  </w:style>
  <w:style w:type="paragraph" w:styleId="Subtitle">
    <w:name w:val="Subtitle"/>
    <w:basedOn w:val="Normal"/>
    <w:next w:val="Normal"/>
    <w:link w:val="SubtitleChar"/>
    <w:uiPriority w:val="11"/>
    <w:qFormat/>
    <w:rsid w:val="007A7F01"/>
    <w:pPr>
      <w:spacing w:after="60"/>
      <w:jc w:val="center"/>
      <w:outlineLvl w:val="1"/>
    </w:pPr>
    <w:rPr>
      <w:rFonts w:asciiTheme="majorHAnsi" w:eastAsiaTheme="majorEastAsia" w:hAnsiTheme="majorHAnsi"/>
    </w:rPr>
  </w:style>
  <w:style w:type="character" w:customStyle="1" w:styleId="SubtitleChar">
    <w:name w:val="Subtitle Char"/>
    <w:basedOn w:val="DefaultParagraphFont"/>
    <w:link w:val="Subtitle"/>
    <w:uiPriority w:val="11"/>
    <w:rsid w:val="007A7F01"/>
    <w:rPr>
      <w:rFonts w:asciiTheme="majorHAnsi" w:eastAsiaTheme="majorEastAsia" w:hAnsiTheme="majorHAnsi" w:cstheme="majorBidi"/>
      <w:sz w:val="24"/>
      <w:szCs w:val="24"/>
    </w:rPr>
  </w:style>
  <w:style w:type="character" w:styleId="Strong">
    <w:name w:val="Strong"/>
    <w:basedOn w:val="DefaultParagraphFont"/>
    <w:uiPriority w:val="22"/>
    <w:qFormat/>
    <w:rsid w:val="007A7F01"/>
    <w:rPr>
      <w:b/>
      <w:bCs/>
    </w:rPr>
  </w:style>
  <w:style w:type="character" w:styleId="Emphasis">
    <w:name w:val="Emphasis"/>
    <w:basedOn w:val="DefaultParagraphFont"/>
    <w:uiPriority w:val="20"/>
    <w:qFormat/>
    <w:rsid w:val="007A7F01"/>
    <w:rPr>
      <w:rFonts w:asciiTheme="minorHAnsi" w:hAnsiTheme="minorHAnsi"/>
      <w:b/>
      <w:i/>
      <w:iCs/>
    </w:rPr>
  </w:style>
  <w:style w:type="paragraph" w:styleId="NoSpacing">
    <w:name w:val="No Spacing"/>
    <w:basedOn w:val="Normal"/>
    <w:uiPriority w:val="1"/>
    <w:qFormat/>
    <w:rsid w:val="007A7F01"/>
    <w:rPr>
      <w:szCs w:val="32"/>
    </w:rPr>
  </w:style>
  <w:style w:type="paragraph" w:styleId="ListParagraph">
    <w:name w:val="List Paragraph"/>
    <w:basedOn w:val="Normal"/>
    <w:uiPriority w:val="34"/>
    <w:qFormat/>
    <w:rsid w:val="007A7F01"/>
    <w:pPr>
      <w:ind w:left="720"/>
      <w:contextualSpacing/>
    </w:pPr>
  </w:style>
  <w:style w:type="paragraph" w:styleId="Quote">
    <w:name w:val="Quote"/>
    <w:basedOn w:val="Normal"/>
    <w:next w:val="Normal"/>
    <w:link w:val="QuoteChar"/>
    <w:uiPriority w:val="29"/>
    <w:qFormat/>
    <w:rsid w:val="007A7F01"/>
    <w:rPr>
      <w:i/>
    </w:rPr>
  </w:style>
  <w:style w:type="character" w:customStyle="1" w:styleId="QuoteChar">
    <w:name w:val="Quote Char"/>
    <w:basedOn w:val="DefaultParagraphFont"/>
    <w:link w:val="Quote"/>
    <w:uiPriority w:val="29"/>
    <w:rsid w:val="007A7F01"/>
    <w:rPr>
      <w:rFonts w:asciiTheme="majorBidi" w:eastAsiaTheme="minorEastAsia" w:hAnsiTheme="majorBidi" w:cstheme="majorBidi"/>
      <w:i/>
      <w:sz w:val="24"/>
      <w:szCs w:val="24"/>
    </w:rPr>
  </w:style>
  <w:style w:type="paragraph" w:styleId="IntenseQuote">
    <w:name w:val="Intense Quote"/>
    <w:basedOn w:val="Normal"/>
    <w:next w:val="Normal"/>
    <w:link w:val="IntenseQuoteChar"/>
    <w:uiPriority w:val="30"/>
    <w:qFormat/>
    <w:rsid w:val="007A7F01"/>
    <w:pPr>
      <w:ind w:left="720" w:right="720"/>
    </w:pPr>
    <w:rPr>
      <w:b/>
      <w:i/>
      <w:szCs w:val="22"/>
    </w:rPr>
  </w:style>
  <w:style w:type="character" w:customStyle="1" w:styleId="IntenseQuoteChar">
    <w:name w:val="Intense Quote Char"/>
    <w:basedOn w:val="DefaultParagraphFont"/>
    <w:link w:val="IntenseQuote"/>
    <w:uiPriority w:val="30"/>
    <w:rsid w:val="007A7F01"/>
    <w:rPr>
      <w:rFonts w:asciiTheme="majorBidi" w:eastAsiaTheme="minorEastAsia" w:hAnsiTheme="majorBidi" w:cstheme="majorBidi"/>
      <w:b/>
      <w:i/>
      <w:sz w:val="24"/>
    </w:rPr>
  </w:style>
  <w:style w:type="character" w:styleId="SubtleEmphasis">
    <w:name w:val="Subtle Emphasis"/>
    <w:uiPriority w:val="19"/>
    <w:qFormat/>
    <w:rsid w:val="007A7F01"/>
    <w:rPr>
      <w:i/>
      <w:color w:val="5A5A5A" w:themeColor="text1" w:themeTint="A5"/>
    </w:rPr>
  </w:style>
  <w:style w:type="character" w:styleId="IntenseEmphasis">
    <w:name w:val="Intense Emphasis"/>
    <w:basedOn w:val="DefaultParagraphFont"/>
    <w:uiPriority w:val="21"/>
    <w:qFormat/>
    <w:rsid w:val="007A7F01"/>
    <w:rPr>
      <w:b/>
      <w:i/>
      <w:sz w:val="24"/>
      <w:szCs w:val="24"/>
      <w:u w:val="single"/>
    </w:rPr>
  </w:style>
  <w:style w:type="character" w:styleId="SubtleReference">
    <w:name w:val="Subtle Reference"/>
    <w:basedOn w:val="DefaultParagraphFont"/>
    <w:uiPriority w:val="31"/>
    <w:qFormat/>
    <w:rsid w:val="007A7F01"/>
    <w:rPr>
      <w:sz w:val="24"/>
      <w:szCs w:val="24"/>
      <w:u w:val="single"/>
    </w:rPr>
  </w:style>
  <w:style w:type="character" w:styleId="IntenseReference">
    <w:name w:val="Intense Reference"/>
    <w:basedOn w:val="DefaultParagraphFont"/>
    <w:uiPriority w:val="32"/>
    <w:qFormat/>
    <w:rsid w:val="007A7F01"/>
    <w:rPr>
      <w:b/>
      <w:sz w:val="24"/>
      <w:u w:val="single"/>
    </w:rPr>
  </w:style>
  <w:style w:type="character" w:styleId="BookTitle">
    <w:name w:val="Book Title"/>
    <w:basedOn w:val="DefaultParagraphFont"/>
    <w:uiPriority w:val="33"/>
    <w:qFormat/>
    <w:rsid w:val="007A7F01"/>
    <w:rPr>
      <w:rFonts w:asciiTheme="majorHAnsi" w:eastAsiaTheme="majorEastAsia" w:hAnsiTheme="majorHAnsi"/>
      <w:b/>
      <w:i/>
      <w:sz w:val="24"/>
      <w:szCs w:val="24"/>
    </w:rPr>
  </w:style>
  <w:style w:type="paragraph" w:styleId="TOCHeading">
    <w:name w:val="TOC Heading"/>
    <w:basedOn w:val="Heading1"/>
    <w:next w:val="Normal"/>
    <w:uiPriority w:val="39"/>
    <w:semiHidden/>
    <w:unhideWhenUsed/>
    <w:qFormat/>
    <w:rsid w:val="007A7F01"/>
    <w:pPr>
      <w:outlineLvl w:val="9"/>
    </w:pPr>
  </w:style>
  <w:style w:type="paragraph" w:styleId="Header">
    <w:name w:val="header"/>
    <w:basedOn w:val="Normal"/>
    <w:link w:val="HeaderChar"/>
    <w:uiPriority w:val="99"/>
    <w:unhideWhenUsed/>
    <w:rsid w:val="007A7F01"/>
    <w:pPr>
      <w:tabs>
        <w:tab w:val="center" w:pos="4153"/>
        <w:tab w:val="right" w:pos="8306"/>
      </w:tabs>
    </w:pPr>
  </w:style>
  <w:style w:type="character" w:customStyle="1" w:styleId="HeaderChar">
    <w:name w:val="Header Char"/>
    <w:basedOn w:val="DefaultParagraphFont"/>
    <w:link w:val="Header"/>
    <w:uiPriority w:val="99"/>
    <w:rsid w:val="007A7F01"/>
    <w:rPr>
      <w:rFonts w:asciiTheme="majorBidi" w:eastAsiaTheme="minorEastAsia" w:hAnsiTheme="majorBidi" w:cstheme="majorBidi"/>
      <w:sz w:val="24"/>
      <w:szCs w:val="24"/>
    </w:rPr>
  </w:style>
  <w:style w:type="paragraph" w:styleId="Footer">
    <w:name w:val="footer"/>
    <w:basedOn w:val="Normal"/>
    <w:link w:val="FooterChar"/>
    <w:uiPriority w:val="99"/>
    <w:unhideWhenUsed/>
    <w:rsid w:val="007A7F01"/>
    <w:pPr>
      <w:tabs>
        <w:tab w:val="center" w:pos="4153"/>
        <w:tab w:val="right" w:pos="8306"/>
      </w:tabs>
    </w:pPr>
  </w:style>
  <w:style w:type="character" w:customStyle="1" w:styleId="FooterChar">
    <w:name w:val="Footer Char"/>
    <w:basedOn w:val="DefaultParagraphFont"/>
    <w:link w:val="Footer"/>
    <w:uiPriority w:val="99"/>
    <w:rsid w:val="007A7F01"/>
    <w:rPr>
      <w:rFonts w:asciiTheme="majorBidi" w:eastAsiaTheme="minorEastAsia" w:hAnsiTheme="majorBidi" w:cstheme="majorBidi"/>
      <w:sz w:val="24"/>
      <w:szCs w:val="24"/>
    </w:rPr>
  </w:style>
  <w:style w:type="character" w:styleId="PlaceholderText">
    <w:name w:val="Placeholder Text"/>
    <w:basedOn w:val="DefaultParagraphFont"/>
    <w:uiPriority w:val="99"/>
    <w:semiHidden/>
    <w:rsid w:val="007A7F01"/>
    <w:rPr>
      <w:color w:val="808080"/>
    </w:rPr>
  </w:style>
  <w:style w:type="paragraph" w:styleId="BalloonText">
    <w:name w:val="Balloon Text"/>
    <w:basedOn w:val="Normal"/>
    <w:link w:val="BalloonTextChar"/>
    <w:uiPriority w:val="99"/>
    <w:semiHidden/>
    <w:unhideWhenUsed/>
    <w:rsid w:val="007A7F01"/>
    <w:rPr>
      <w:rFonts w:ascii="Tahoma" w:hAnsi="Tahoma" w:cs="Tahoma"/>
      <w:sz w:val="16"/>
      <w:szCs w:val="16"/>
    </w:rPr>
  </w:style>
  <w:style w:type="character" w:customStyle="1" w:styleId="BalloonTextChar">
    <w:name w:val="Balloon Text Char"/>
    <w:basedOn w:val="DefaultParagraphFont"/>
    <w:link w:val="BalloonText"/>
    <w:uiPriority w:val="99"/>
    <w:semiHidden/>
    <w:rsid w:val="007A7F01"/>
    <w:rPr>
      <w:rFonts w:ascii="Tahoma" w:eastAsiaTheme="minorEastAsia" w:hAnsi="Tahoma" w:cs="Tahoma"/>
      <w:sz w:val="16"/>
      <w:szCs w:val="16"/>
    </w:rPr>
  </w:style>
  <w:style w:type="character" w:styleId="Hyperlink">
    <w:name w:val="Hyperlink"/>
    <w:basedOn w:val="DefaultParagraphFont"/>
    <w:uiPriority w:val="99"/>
    <w:unhideWhenUsed/>
    <w:rsid w:val="007A7F01"/>
    <w:rPr>
      <w:color w:val="0000FF" w:themeColor="hyperlink"/>
      <w:u w:val="single"/>
    </w:rPr>
  </w:style>
  <w:style w:type="paragraph" w:styleId="NormalWeb">
    <w:name w:val="Normal (Web)"/>
    <w:basedOn w:val="Normal"/>
    <w:uiPriority w:val="99"/>
    <w:unhideWhenUsed/>
    <w:rsid w:val="007A7F01"/>
    <w:pPr>
      <w:spacing w:before="100" w:beforeAutospacing="1" w:after="100" w:afterAutospacing="1" w:line="240" w:lineRule="auto"/>
      <w:ind w:firstLine="0"/>
    </w:pPr>
    <w:rPr>
      <w:rFonts w:ascii="Times New Roman" w:hAnsi="Times New Roman" w:cs="Times New Roman"/>
    </w:rPr>
  </w:style>
  <w:style w:type="character" w:styleId="CommentReference">
    <w:name w:val="annotation reference"/>
    <w:basedOn w:val="DefaultParagraphFont"/>
    <w:uiPriority w:val="99"/>
    <w:semiHidden/>
    <w:unhideWhenUsed/>
    <w:rsid w:val="007A7F01"/>
    <w:rPr>
      <w:sz w:val="16"/>
      <w:szCs w:val="16"/>
    </w:rPr>
  </w:style>
  <w:style w:type="paragraph" w:styleId="CommentText">
    <w:name w:val="annotation text"/>
    <w:basedOn w:val="Normal"/>
    <w:link w:val="CommentTextChar"/>
    <w:uiPriority w:val="99"/>
    <w:semiHidden/>
    <w:unhideWhenUsed/>
    <w:rsid w:val="007A7F01"/>
    <w:pPr>
      <w:spacing w:line="240" w:lineRule="auto"/>
    </w:pPr>
    <w:rPr>
      <w:sz w:val="20"/>
      <w:szCs w:val="20"/>
    </w:rPr>
  </w:style>
  <w:style w:type="character" w:customStyle="1" w:styleId="CommentTextChar">
    <w:name w:val="Comment Text Char"/>
    <w:basedOn w:val="DefaultParagraphFont"/>
    <w:link w:val="CommentText"/>
    <w:uiPriority w:val="99"/>
    <w:semiHidden/>
    <w:rsid w:val="007A7F01"/>
    <w:rPr>
      <w:rFonts w:asciiTheme="majorBidi" w:eastAsiaTheme="minorEastAsia" w:hAnsiTheme="majorBidi" w:cstheme="majorBidi"/>
      <w:sz w:val="20"/>
      <w:szCs w:val="20"/>
    </w:rPr>
  </w:style>
  <w:style w:type="paragraph" w:styleId="CommentSubject">
    <w:name w:val="annotation subject"/>
    <w:basedOn w:val="CommentText"/>
    <w:next w:val="CommentText"/>
    <w:link w:val="CommentSubjectChar"/>
    <w:uiPriority w:val="99"/>
    <w:semiHidden/>
    <w:unhideWhenUsed/>
    <w:rsid w:val="007A7F01"/>
    <w:rPr>
      <w:b/>
      <w:bCs/>
    </w:rPr>
  </w:style>
  <w:style w:type="character" w:customStyle="1" w:styleId="CommentSubjectChar">
    <w:name w:val="Comment Subject Char"/>
    <w:basedOn w:val="CommentTextChar"/>
    <w:link w:val="CommentSubject"/>
    <w:uiPriority w:val="99"/>
    <w:semiHidden/>
    <w:rsid w:val="007A7F01"/>
    <w:rPr>
      <w:rFonts w:asciiTheme="majorBidi" w:eastAsiaTheme="minorEastAsia" w:hAnsiTheme="majorBidi" w:cstheme="majorBidi"/>
      <w:b/>
      <w:bCs/>
      <w:sz w:val="20"/>
      <w:szCs w:val="20"/>
    </w:rPr>
  </w:style>
  <w:style w:type="paragraph" w:styleId="Caption">
    <w:name w:val="caption"/>
    <w:basedOn w:val="Normal"/>
    <w:next w:val="Normal"/>
    <w:uiPriority w:val="35"/>
    <w:unhideWhenUsed/>
    <w:rsid w:val="007A7F01"/>
    <w:pPr>
      <w:spacing w:after="200" w:line="240" w:lineRule="auto"/>
    </w:pPr>
    <w:rPr>
      <w:b/>
      <w:bCs/>
      <w:color w:val="4F81BD" w:themeColor="accent1"/>
      <w:sz w:val="18"/>
      <w:szCs w:val="18"/>
    </w:rPr>
  </w:style>
  <w:style w:type="paragraph" w:styleId="Revision">
    <w:name w:val="Revision"/>
    <w:hidden/>
    <w:uiPriority w:val="99"/>
    <w:semiHidden/>
    <w:rsid w:val="007A7F01"/>
    <w:pPr>
      <w:spacing w:after="0" w:line="240" w:lineRule="auto"/>
    </w:pPr>
    <w:rPr>
      <w:rFonts w:asciiTheme="majorBidi" w:eastAsiaTheme="minorEastAsia" w:hAnsiTheme="majorBidi" w:cstheme="majorBidi"/>
      <w:sz w:val="24"/>
      <w:szCs w:val="24"/>
    </w:rPr>
  </w:style>
  <w:style w:type="table" w:styleId="TableGrid">
    <w:name w:val="Table Grid"/>
    <w:basedOn w:val="TableNormal"/>
    <w:uiPriority w:val="59"/>
    <w:rsid w:val="007A7F01"/>
    <w:pPr>
      <w:spacing w:after="0" w:line="240" w:lineRule="auto"/>
    </w:pPr>
    <w:rPr>
      <w:rFonts w:eastAsiaTheme="minorEastAsia"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MediumList1">
    <w:name w:val="Medium List 1"/>
    <w:basedOn w:val="TableNormal"/>
    <w:uiPriority w:val="65"/>
    <w:rsid w:val="007A7F01"/>
    <w:pPr>
      <w:spacing w:after="0" w:line="240" w:lineRule="auto"/>
    </w:pPr>
    <w:rPr>
      <w:rFonts w:eastAsiaTheme="minorEastAsia" w:cs="Times New Roman"/>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LightShading">
    <w:name w:val="Light Shading"/>
    <w:basedOn w:val="TableNormal"/>
    <w:uiPriority w:val="60"/>
    <w:rsid w:val="007A7F01"/>
    <w:pPr>
      <w:spacing w:after="0" w:line="240" w:lineRule="auto"/>
    </w:pPr>
    <w:rPr>
      <w:rFonts w:eastAsiaTheme="minorEastAsia" w:cs="Times New Roman"/>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apple-converted-space">
    <w:name w:val="apple-converted-space"/>
    <w:basedOn w:val="DefaultParagraphFont"/>
    <w:rsid w:val="00004144"/>
  </w:style>
  <w:style w:type="paragraph" w:styleId="DocumentMap">
    <w:name w:val="Document Map"/>
    <w:basedOn w:val="Normal"/>
    <w:link w:val="DocumentMapChar"/>
    <w:uiPriority w:val="99"/>
    <w:semiHidden/>
    <w:unhideWhenUsed/>
    <w:rsid w:val="00B02278"/>
    <w:pPr>
      <w:spacing w:line="240" w:lineRule="auto"/>
    </w:pPr>
    <w:rPr>
      <w:rFonts w:ascii="Times New Roman" w:hAnsi="Times New Roman" w:cs="Times New Roman"/>
    </w:rPr>
  </w:style>
  <w:style w:type="character" w:customStyle="1" w:styleId="DocumentMapChar">
    <w:name w:val="Document Map Char"/>
    <w:basedOn w:val="DefaultParagraphFont"/>
    <w:link w:val="DocumentMap"/>
    <w:uiPriority w:val="99"/>
    <w:semiHidden/>
    <w:rsid w:val="00B02278"/>
    <w:rPr>
      <w:rFonts w:ascii="Times New Roman" w:eastAsiaTheme="minorEastAsia" w:hAnsi="Times New Roman" w:cs="Times New Roman"/>
      <w:sz w:val="24"/>
      <w:szCs w:val="24"/>
    </w:rPr>
  </w:style>
  <w:style w:type="character" w:styleId="LineNumber">
    <w:name w:val="line number"/>
    <w:basedOn w:val="DefaultParagraphFont"/>
    <w:uiPriority w:val="99"/>
    <w:semiHidden/>
    <w:unhideWhenUsed/>
    <w:rsid w:val="000E17FE"/>
  </w:style>
  <w:style w:type="character" w:styleId="FollowedHyperlink">
    <w:name w:val="FollowedHyperlink"/>
    <w:basedOn w:val="DefaultParagraphFont"/>
    <w:uiPriority w:val="99"/>
    <w:semiHidden/>
    <w:unhideWhenUsed/>
    <w:rsid w:val="00ED4128"/>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941891">
      <w:bodyDiv w:val="1"/>
      <w:marLeft w:val="0"/>
      <w:marRight w:val="0"/>
      <w:marTop w:val="0"/>
      <w:marBottom w:val="0"/>
      <w:divBdr>
        <w:top w:val="none" w:sz="0" w:space="0" w:color="auto"/>
        <w:left w:val="none" w:sz="0" w:space="0" w:color="auto"/>
        <w:bottom w:val="none" w:sz="0" w:space="0" w:color="auto"/>
        <w:right w:val="none" w:sz="0" w:space="0" w:color="auto"/>
      </w:divBdr>
    </w:div>
    <w:div w:id="74859890">
      <w:bodyDiv w:val="1"/>
      <w:marLeft w:val="0"/>
      <w:marRight w:val="0"/>
      <w:marTop w:val="0"/>
      <w:marBottom w:val="0"/>
      <w:divBdr>
        <w:top w:val="none" w:sz="0" w:space="0" w:color="auto"/>
        <w:left w:val="none" w:sz="0" w:space="0" w:color="auto"/>
        <w:bottom w:val="none" w:sz="0" w:space="0" w:color="auto"/>
        <w:right w:val="none" w:sz="0" w:space="0" w:color="auto"/>
      </w:divBdr>
    </w:div>
    <w:div w:id="119540030">
      <w:bodyDiv w:val="1"/>
      <w:marLeft w:val="0"/>
      <w:marRight w:val="0"/>
      <w:marTop w:val="0"/>
      <w:marBottom w:val="0"/>
      <w:divBdr>
        <w:top w:val="none" w:sz="0" w:space="0" w:color="auto"/>
        <w:left w:val="none" w:sz="0" w:space="0" w:color="auto"/>
        <w:bottom w:val="none" w:sz="0" w:space="0" w:color="auto"/>
        <w:right w:val="none" w:sz="0" w:space="0" w:color="auto"/>
      </w:divBdr>
    </w:div>
    <w:div w:id="145172959">
      <w:bodyDiv w:val="1"/>
      <w:marLeft w:val="0"/>
      <w:marRight w:val="0"/>
      <w:marTop w:val="0"/>
      <w:marBottom w:val="0"/>
      <w:divBdr>
        <w:top w:val="none" w:sz="0" w:space="0" w:color="auto"/>
        <w:left w:val="none" w:sz="0" w:space="0" w:color="auto"/>
        <w:bottom w:val="none" w:sz="0" w:space="0" w:color="auto"/>
        <w:right w:val="none" w:sz="0" w:space="0" w:color="auto"/>
      </w:divBdr>
      <w:divsChild>
        <w:div w:id="1032337882">
          <w:marLeft w:val="0"/>
          <w:marRight w:val="0"/>
          <w:marTop w:val="0"/>
          <w:marBottom w:val="0"/>
          <w:divBdr>
            <w:top w:val="none" w:sz="0" w:space="0" w:color="auto"/>
            <w:left w:val="none" w:sz="0" w:space="0" w:color="auto"/>
            <w:bottom w:val="none" w:sz="0" w:space="0" w:color="auto"/>
            <w:right w:val="none" w:sz="0" w:space="0" w:color="auto"/>
          </w:divBdr>
          <w:divsChild>
            <w:div w:id="576792657">
              <w:marLeft w:val="0"/>
              <w:marRight w:val="0"/>
              <w:marTop w:val="0"/>
              <w:marBottom w:val="0"/>
              <w:divBdr>
                <w:top w:val="none" w:sz="0" w:space="0" w:color="auto"/>
                <w:left w:val="none" w:sz="0" w:space="0" w:color="auto"/>
                <w:bottom w:val="none" w:sz="0" w:space="0" w:color="auto"/>
                <w:right w:val="none" w:sz="0" w:space="0" w:color="auto"/>
              </w:divBdr>
              <w:divsChild>
                <w:div w:id="294528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295959">
      <w:bodyDiv w:val="1"/>
      <w:marLeft w:val="0"/>
      <w:marRight w:val="0"/>
      <w:marTop w:val="0"/>
      <w:marBottom w:val="0"/>
      <w:divBdr>
        <w:top w:val="none" w:sz="0" w:space="0" w:color="auto"/>
        <w:left w:val="none" w:sz="0" w:space="0" w:color="auto"/>
        <w:bottom w:val="none" w:sz="0" w:space="0" w:color="auto"/>
        <w:right w:val="none" w:sz="0" w:space="0" w:color="auto"/>
      </w:divBdr>
    </w:div>
    <w:div w:id="189026338">
      <w:bodyDiv w:val="1"/>
      <w:marLeft w:val="0"/>
      <w:marRight w:val="0"/>
      <w:marTop w:val="0"/>
      <w:marBottom w:val="0"/>
      <w:divBdr>
        <w:top w:val="none" w:sz="0" w:space="0" w:color="auto"/>
        <w:left w:val="none" w:sz="0" w:space="0" w:color="auto"/>
        <w:bottom w:val="none" w:sz="0" w:space="0" w:color="auto"/>
        <w:right w:val="none" w:sz="0" w:space="0" w:color="auto"/>
      </w:divBdr>
      <w:divsChild>
        <w:div w:id="609702825">
          <w:marLeft w:val="0"/>
          <w:marRight w:val="0"/>
          <w:marTop w:val="0"/>
          <w:marBottom w:val="0"/>
          <w:divBdr>
            <w:top w:val="none" w:sz="0" w:space="0" w:color="auto"/>
            <w:left w:val="none" w:sz="0" w:space="0" w:color="auto"/>
            <w:bottom w:val="none" w:sz="0" w:space="0" w:color="auto"/>
            <w:right w:val="none" w:sz="0" w:space="0" w:color="auto"/>
          </w:divBdr>
          <w:divsChild>
            <w:div w:id="2047871524">
              <w:marLeft w:val="0"/>
              <w:marRight w:val="0"/>
              <w:marTop w:val="0"/>
              <w:marBottom w:val="0"/>
              <w:divBdr>
                <w:top w:val="none" w:sz="0" w:space="0" w:color="auto"/>
                <w:left w:val="none" w:sz="0" w:space="0" w:color="auto"/>
                <w:bottom w:val="none" w:sz="0" w:space="0" w:color="auto"/>
                <w:right w:val="none" w:sz="0" w:space="0" w:color="auto"/>
              </w:divBdr>
              <w:divsChild>
                <w:div w:id="1588542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8220944">
      <w:bodyDiv w:val="1"/>
      <w:marLeft w:val="0"/>
      <w:marRight w:val="0"/>
      <w:marTop w:val="0"/>
      <w:marBottom w:val="0"/>
      <w:divBdr>
        <w:top w:val="none" w:sz="0" w:space="0" w:color="auto"/>
        <w:left w:val="none" w:sz="0" w:space="0" w:color="auto"/>
        <w:bottom w:val="none" w:sz="0" w:space="0" w:color="auto"/>
        <w:right w:val="none" w:sz="0" w:space="0" w:color="auto"/>
      </w:divBdr>
    </w:div>
    <w:div w:id="344291543">
      <w:bodyDiv w:val="1"/>
      <w:marLeft w:val="0"/>
      <w:marRight w:val="0"/>
      <w:marTop w:val="0"/>
      <w:marBottom w:val="0"/>
      <w:divBdr>
        <w:top w:val="none" w:sz="0" w:space="0" w:color="auto"/>
        <w:left w:val="none" w:sz="0" w:space="0" w:color="auto"/>
        <w:bottom w:val="none" w:sz="0" w:space="0" w:color="auto"/>
        <w:right w:val="none" w:sz="0" w:space="0" w:color="auto"/>
      </w:divBdr>
      <w:divsChild>
        <w:div w:id="964189848">
          <w:marLeft w:val="0"/>
          <w:marRight w:val="0"/>
          <w:marTop w:val="0"/>
          <w:marBottom w:val="0"/>
          <w:divBdr>
            <w:top w:val="none" w:sz="0" w:space="0" w:color="auto"/>
            <w:left w:val="none" w:sz="0" w:space="0" w:color="auto"/>
            <w:bottom w:val="none" w:sz="0" w:space="0" w:color="auto"/>
            <w:right w:val="none" w:sz="0" w:space="0" w:color="auto"/>
          </w:divBdr>
          <w:divsChild>
            <w:div w:id="178741620">
              <w:marLeft w:val="0"/>
              <w:marRight w:val="0"/>
              <w:marTop w:val="0"/>
              <w:marBottom w:val="0"/>
              <w:divBdr>
                <w:top w:val="none" w:sz="0" w:space="0" w:color="auto"/>
                <w:left w:val="none" w:sz="0" w:space="0" w:color="auto"/>
                <w:bottom w:val="none" w:sz="0" w:space="0" w:color="auto"/>
                <w:right w:val="none" w:sz="0" w:space="0" w:color="auto"/>
              </w:divBdr>
              <w:divsChild>
                <w:div w:id="1589924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8516933">
      <w:bodyDiv w:val="1"/>
      <w:marLeft w:val="0"/>
      <w:marRight w:val="0"/>
      <w:marTop w:val="0"/>
      <w:marBottom w:val="0"/>
      <w:divBdr>
        <w:top w:val="none" w:sz="0" w:space="0" w:color="auto"/>
        <w:left w:val="none" w:sz="0" w:space="0" w:color="auto"/>
        <w:bottom w:val="none" w:sz="0" w:space="0" w:color="auto"/>
        <w:right w:val="none" w:sz="0" w:space="0" w:color="auto"/>
      </w:divBdr>
    </w:div>
    <w:div w:id="469978663">
      <w:bodyDiv w:val="1"/>
      <w:marLeft w:val="0"/>
      <w:marRight w:val="0"/>
      <w:marTop w:val="0"/>
      <w:marBottom w:val="0"/>
      <w:divBdr>
        <w:top w:val="none" w:sz="0" w:space="0" w:color="auto"/>
        <w:left w:val="none" w:sz="0" w:space="0" w:color="auto"/>
        <w:bottom w:val="none" w:sz="0" w:space="0" w:color="auto"/>
        <w:right w:val="none" w:sz="0" w:space="0" w:color="auto"/>
      </w:divBdr>
    </w:div>
    <w:div w:id="495191365">
      <w:bodyDiv w:val="1"/>
      <w:marLeft w:val="0"/>
      <w:marRight w:val="0"/>
      <w:marTop w:val="0"/>
      <w:marBottom w:val="0"/>
      <w:divBdr>
        <w:top w:val="none" w:sz="0" w:space="0" w:color="auto"/>
        <w:left w:val="none" w:sz="0" w:space="0" w:color="auto"/>
        <w:bottom w:val="none" w:sz="0" w:space="0" w:color="auto"/>
        <w:right w:val="none" w:sz="0" w:space="0" w:color="auto"/>
      </w:divBdr>
      <w:divsChild>
        <w:div w:id="769471756">
          <w:marLeft w:val="0"/>
          <w:marRight w:val="0"/>
          <w:marTop w:val="0"/>
          <w:marBottom w:val="0"/>
          <w:divBdr>
            <w:top w:val="none" w:sz="0" w:space="0" w:color="auto"/>
            <w:left w:val="none" w:sz="0" w:space="0" w:color="auto"/>
            <w:bottom w:val="none" w:sz="0" w:space="0" w:color="auto"/>
            <w:right w:val="none" w:sz="0" w:space="0" w:color="auto"/>
          </w:divBdr>
          <w:divsChild>
            <w:div w:id="1076902343">
              <w:marLeft w:val="0"/>
              <w:marRight w:val="0"/>
              <w:marTop w:val="0"/>
              <w:marBottom w:val="0"/>
              <w:divBdr>
                <w:top w:val="none" w:sz="0" w:space="0" w:color="auto"/>
                <w:left w:val="none" w:sz="0" w:space="0" w:color="auto"/>
                <w:bottom w:val="none" w:sz="0" w:space="0" w:color="auto"/>
                <w:right w:val="none" w:sz="0" w:space="0" w:color="auto"/>
              </w:divBdr>
              <w:divsChild>
                <w:div w:id="103423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5707085">
      <w:bodyDiv w:val="1"/>
      <w:marLeft w:val="0"/>
      <w:marRight w:val="0"/>
      <w:marTop w:val="0"/>
      <w:marBottom w:val="0"/>
      <w:divBdr>
        <w:top w:val="none" w:sz="0" w:space="0" w:color="auto"/>
        <w:left w:val="none" w:sz="0" w:space="0" w:color="auto"/>
        <w:bottom w:val="none" w:sz="0" w:space="0" w:color="auto"/>
        <w:right w:val="none" w:sz="0" w:space="0" w:color="auto"/>
      </w:divBdr>
    </w:div>
    <w:div w:id="506791473">
      <w:bodyDiv w:val="1"/>
      <w:marLeft w:val="0"/>
      <w:marRight w:val="0"/>
      <w:marTop w:val="0"/>
      <w:marBottom w:val="0"/>
      <w:divBdr>
        <w:top w:val="none" w:sz="0" w:space="0" w:color="auto"/>
        <w:left w:val="none" w:sz="0" w:space="0" w:color="auto"/>
        <w:bottom w:val="none" w:sz="0" w:space="0" w:color="auto"/>
        <w:right w:val="none" w:sz="0" w:space="0" w:color="auto"/>
      </w:divBdr>
    </w:div>
    <w:div w:id="706832583">
      <w:bodyDiv w:val="1"/>
      <w:marLeft w:val="0"/>
      <w:marRight w:val="0"/>
      <w:marTop w:val="0"/>
      <w:marBottom w:val="0"/>
      <w:divBdr>
        <w:top w:val="none" w:sz="0" w:space="0" w:color="auto"/>
        <w:left w:val="none" w:sz="0" w:space="0" w:color="auto"/>
        <w:bottom w:val="none" w:sz="0" w:space="0" w:color="auto"/>
        <w:right w:val="none" w:sz="0" w:space="0" w:color="auto"/>
      </w:divBdr>
    </w:div>
    <w:div w:id="795375599">
      <w:bodyDiv w:val="1"/>
      <w:marLeft w:val="0"/>
      <w:marRight w:val="0"/>
      <w:marTop w:val="0"/>
      <w:marBottom w:val="0"/>
      <w:divBdr>
        <w:top w:val="none" w:sz="0" w:space="0" w:color="auto"/>
        <w:left w:val="none" w:sz="0" w:space="0" w:color="auto"/>
        <w:bottom w:val="none" w:sz="0" w:space="0" w:color="auto"/>
        <w:right w:val="none" w:sz="0" w:space="0" w:color="auto"/>
      </w:divBdr>
    </w:div>
    <w:div w:id="837386039">
      <w:bodyDiv w:val="1"/>
      <w:marLeft w:val="0"/>
      <w:marRight w:val="0"/>
      <w:marTop w:val="0"/>
      <w:marBottom w:val="0"/>
      <w:divBdr>
        <w:top w:val="none" w:sz="0" w:space="0" w:color="auto"/>
        <w:left w:val="none" w:sz="0" w:space="0" w:color="auto"/>
        <w:bottom w:val="none" w:sz="0" w:space="0" w:color="auto"/>
        <w:right w:val="none" w:sz="0" w:space="0" w:color="auto"/>
      </w:divBdr>
    </w:div>
    <w:div w:id="851918411">
      <w:bodyDiv w:val="1"/>
      <w:marLeft w:val="0"/>
      <w:marRight w:val="0"/>
      <w:marTop w:val="0"/>
      <w:marBottom w:val="0"/>
      <w:divBdr>
        <w:top w:val="none" w:sz="0" w:space="0" w:color="auto"/>
        <w:left w:val="none" w:sz="0" w:space="0" w:color="auto"/>
        <w:bottom w:val="none" w:sz="0" w:space="0" w:color="auto"/>
        <w:right w:val="none" w:sz="0" w:space="0" w:color="auto"/>
      </w:divBdr>
    </w:div>
    <w:div w:id="909316561">
      <w:bodyDiv w:val="1"/>
      <w:marLeft w:val="0"/>
      <w:marRight w:val="0"/>
      <w:marTop w:val="0"/>
      <w:marBottom w:val="0"/>
      <w:divBdr>
        <w:top w:val="none" w:sz="0" w:space="0" w:color="auto"/>
        <w:left w:val="none" w:sz="0" w:space="0" w:color="auto"/>
        <w:bottom w:val="none" w:sz="0" w:space="0" w:color="auto"/>
        <w:right w:val="none" w:sz="0" w:space="0" w:color="auto"/>
      </w:divBdr>
    </w:div>
    <w:div w:id="947741488">
      <w:bodyDiv w:val="1"/>
      <w:marLeft w:val="0"/>
      <w:marRight w:val="0"/>
      <w:marTop w:val="0"/>
      <w:marBottom w:val="0"/>
      <w:divBdr>
        <w:top w:val="none" w:sz="0" w:space="0" w:color="auto"/>
        <w:left w:val="none" w:sz="0" w:space="0" w:color="auto"/>
        <w:bottom w:val="none" w:sz="0" w:space="0" w:color="auto"/>
        <w:right w:val="none" w:sz="0" w:space="0" w:color="auto"/>
      </w:divBdr>
    </w:div>
    <w:div w:id="1029405853">
      <w:bodyDiv w:val="1"/>
      <w:marLeft w:val="0"/>
      <w:marRight w:val="0"/>
      <w:marTop w:val="0"/>
      <w:marBottom w:val="0"/>
      <w:divBdr>
        <w:top w:val="none" w:sz="0" w:space="0" w:color="auto"/>
        <w:left w:val="none" w:sz="0" w:space="0" w:color="auto"/>
        <w:bottom w:val="none" w:sz="0" w:space="0" w:color="auto"/>
        <w:right w:val="none" w:sz="0" w:space="0" w:color="auto"/>
      </w:divBdr>
    </w:div>
    <w:div w:id="1046182287">
      <w:bodyDiv w:val="1"/>
      <w:marLeft w:val="0"/>
      <w:marRight w:val="0"/>
      <w:marTop w:val="0"/>
      <w:marBottom w:val="0"/>
      <w:divBdr>
        <w:top w:val="none" w:sz="0" w:space="0" w:color="auto"/>
        <w:left w:val="none" w:sz="0" w:space="0" w:color="auto"/>
        <w:bottom w:val="none" w:sz="0" w:space="0" w:color="auto"/>
        <w:right w:val="none" w:sz="0" w:space="0" w:color="auto"/>
      </w:divBdr>
    </w:div>
    <w:div w:id="1074472577">
      <w:bodyDiv w:val="1"/>
      <w:marLeft w:val="0"/>
      <w:marRight w:val="0"/>
      <w:marTop w:val="0"/>
      <w:marBottom w:val="0"/>
      <w:divBdr>
        <w:top w:val="none" w:sz="0" w:space="0" w:color="auto"/>
        <w:left w:val="none" w:sz="0" w:space="0" w:color="auto"/>
        <w:bottom w:val="none" w:sz="0" w:space="0" w:color="auto"/>
        <w:right w:val="none" w:sz="0" w:space="0" w:color="auto"/>
      </w:divBdr>
      <w:divsChild>
        <w:div w:id="1135633997">
          <w:marLeft w:val="0"/>
          <w:marRight w:val="0"/>
          <w:marTop w:val="0"/>
          <w:marBottom w:val="0"/>
          <w:divBdr>
            <w:top w:val="none" w:sz="0" w:space="0" w:color="auto"/>
            <w:left w:val="none" w:sz="0" w:space="0" w:color="auto"/>
            <w:bottom w:val="none" w:sz="0" w:space="0" w:color="auto"/>
            <w:right w:val="none" w:sz="0" w:space="0" w:color="auto"/>
          </w:divBdr>
          <w:divsChild>
            <w:div w:id="948047668">
              <w:marLeft w:val="0"/>
              <w:marRight w:val="0"/>
              <w:marTop w:val="0"/>
              <w:marBottom w:val="0"/>
              <w:divBdr>
                <w:top w:val="none" w:sz="0" w:space="0" w:color="auto"/>
                <w:left w:val="none" w:sz="0" w:space="0" w:color="auto"/>
                <w:bottom w:val="none" w:sz="0" w:space="0" w:color="auto"/>
                <w:right w:val="none" w:sz="0" w:space="0" w:color="auto"/>
              </w:divBdr>
              <w:divsChild>
                <w:div w:id="833689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7940282">
      <w:bodyDiv w:val="1"/>
      <w:marLeft w:val="0"/>
      <w:marRight w:val="0"/>
      <w:marTop w:val="0"/>
      <w:marBottom w:val="0"/>
      <w:divBdr>
        <w:top w:val="none" w:sz="0" w:space="0" w:color="auto"/>
        <w:left w:val="none" w:sz="0" w:space="0" w:color="auto"/>
        <w:bottom w:val="none" w:sz="0" w:space="0" w:color="auto"/>
        <w:right w:val="none" w:sz="0" w:space="0" w:color="auto"/>
      </w:divBdr>
    </w:div>
    <w:div w:id="1129545554">
      <w:bodyDiv w:val="1"/>
      <w:marLeft w:val="0"/>
      <w:marRight w:val="0"/>
      <w:marTop w:val="0"/>
      <w:marBottom w:val="0"/>
      <w:divBdr>
        <w:top w:val="none" w:sz="0" w:space="0" w:color="auto"/>
        <w:left w:val="none" w:sz="0" w:space="0" w:color="auto"/>
        <w:bottom w:val="none" w:sz="0" w:space="0" w:color="auto"/>
        <w:right w:val="none" w:sz="0" w:space="0" w:color="auto"/>
      </w:divBdr>
    </w:div>
    <w:div w:id="1220091371">
      <w:bodyDiv w:val="1"/>
      <w:marLeft w:val="0"/>
      <w:marRight w:val="0"/>
      <w:marTop w:val="0"/>
      <w:marBottom w:val="0"/>
      <w:divBdr>
        <w:top w:val="none" w:sz="0" w:space="0" w:color="auto"/>
        <w:left w:val="none" w:sz="0" w:space="0" w:color="auto"/>
        <w:bottom w:val="none" w:sz="0" w:space="0" w:color="auto"/>
        <w:right w:val="none" w:sz="0" w:space="0" w:color="auto"/>
      </w:divBdr>
    </w:div>
    <w:div w:id="1296176448">
      <w:bodyDiv w:val="1"/>
      <w:marLeft w:val="0"/>
      <w:marRight w:val="0"/>
      <w:marTop w:val="0"/>
      <w:marBottom w:val="0"/>
      <w:divBdr>
        <w:top w:val="none" w:sz="0" w:space="0" w:color="auto"/>
        <w:left w:val="none" w:sz="0" w:space="0" w:color="auto"/>
        <w:bottom w:val="none" w:sz="0" w:space="0" w:color="auto"/>
        <w:right w:val="none" w:sz="0" w:space="0" w:color="auto"/>
      </w:divBdr>
    </w:div>
    <w:div w:id="1355114620">
      <w:bodyDiv w:val="1"/>
      <w:marLeft w:val="0"/>
      <w:marRight w:val="0"/>
      <w:marTop w:val="0"/>
      <w:marBottom w:val="0"/>
      <w:divBdr>
        <w:top w:val="none" w:sz="0" w:space="0" w:color="auto"/>
        <w:left w:val="none" w:sz="0" w:space="0" w:color="auto"/>
        <w:bottom w:val="none" w:sz="0" w:space="0" w:color="auto"/>
        <w:right w:val="none" w:sz="0" w:space="0" w:color="auto"/>
      </w:divBdr>
    </w:div>
    <w:div w:id="1358387554">
      <w:bodyDiv w:val="1"/>
      <w:marLeft w:val="0"/>
      <w:marRight w:val="0"/>
      <w:marTop w:val="0"/>
      <w:marBottom w:val="0"/>
      <w:divBdr>
        <w:top w:val="none" w:sz="0" w:space="0" w:color="auto"/>
        <w:left w:val="none" w:sz="0" w:space="0" w:color="auto"/>
        <w:bottom w:val="none" w:sz="0" w:space="0" w:color="auto"/>
        <w:right w:val="none" w:sz="0" w:space="0" w:color="auto"/>
      </w:divBdr>
    </w:div>
    <w:div w:id="1395155826">
      <w:bodyDiv w:val="1"/>
      <w:marLeft w:val="0"/>
      <w:marRight w:val="0"/>
      <w:marTop w:val="0"/>
      <w:marBottom w:val="0"/>
      <w:divBdr>
        <w:top w:val="none" w:sz="0" w:space="0" w:color="auto"/>
        <w:left w:val="none" w:sz="0" w:space="0" w:color="auto"/>
        <w:bottom w:val="none" w:sz="0" w:space="0" w:color="auto"/>
        <w:right w:val="none" w:sz="0" w:space="0" w:color="auto"/>
      </w:divBdr>
    </w:div>
    <w:div w:id="1396008314">
      <w:bodyDiv w:val="1"/>
      <w:marLeft w:val="0"/>
      <w:marRight w:val="0"/>
      <w:marTop w:val="0"/>
      <w:marBottom w:val="0"/>
      <w:divBdr>
        <w:top w:val="none" w:sz="0" w:space="0" w:color="auto"/>
        <w:left w:val="none" w:sz="0" w:space="0" w:color="auto"/>
        <w:bottom w:val="none" w:sz="0" w:space="0" w:color="auto"/>
        <w:right w:val="none" w:sz="0" w:space="0" w:color="auto"/>
      </w:divBdr>
    </w:div>
    <w:div w:id="1466510169">
      <w:bodyDiv w:val="1"/>
      <w:marLeft w:val="0"/>
      <w:marRight w:val="0"/>
      <w:marTop w:val="0"/>
      <w:marBottom w:val="0"/>
      <w:divBdr>
        <w:top w:val="none" w:sz="0" w:space="0" w:color="auto"/>
        <w:left w:val="none" w:sz="0" w:space="0" w:color="auto"/>
        <w:bottom w:val="none" w:sz="0" w:space="0" w:color="auto"/>
        <w:right w:val="none" w:sz="0" w:space="0" w:color="auto"/>
      </w:divBdr>
    </w:div>
    <w:div w:id="1609659203">
      <w:bodyDiv w:val="1"/>
      <w:marLeft w:val="0"/>
      <w:marRight w:val="0"/>
      <w:marTop w:val="0"/>
      <w:marBottom w:val="0"/>
      <w:divBdr>
        <w:top w:val="none" w:sz="0" w:space="0" w:color="auto"/>
        <w:left w:val="none" w:sz="0" w:space="0" w:color="auto"/>
        <w:bottom w:val="none" w:sz="0" w:space="0" w:color="auto"/>
        <w:right w:val="none" w:sz="0" w:space="0" w:color="auto"/>
      </w:divBdr>
    </w:div>
    <w:div w:id="1649238575">
      <w:bodyDiv w:val="1"/>
      <w:marLeft w:val="0"/>
      <w:marRight w:val="0"/>
      <w:marTop w:val="0"/>
      <w:marBottom w:val="0"/>
      <w:divBdr>
        <w:top w:val="none" w:sz="0" w:space="0" w:color="auto"/>
        <w:left w:val="none" w:sz="0" w:space="0" w:color="auto"/>
        <w:bottom w:val="none" w:sz="0" w:space="0" w:color="auto"/>
        <w:right w:val="none" w:sz="0" w:space="0" w:color="auto"/>
      </w:divBdr>
    </w:div>
    <w:div w:id="1683432901">
      <w:bodyDiv w:val="1"/>
      <w:marLeft w:val="0"/>
      <w:marRight w:val="0"/>
      <w:marTop w:val="0"/>
      <w:marBottom w:val="0"/>
      <w:divBdr>
        <w:top w:val="none" w:sz="0" w:space="0" w:color="auto"/>
        <w:left w:val="none" w:sz="0" w:space="0" w:color="auto"/>
        <w:bottom w:val="none" w:sz="0" w:space="0" w:color="auto"/>
        <w:right w:val="none" w:sz="0" w:space="0" w:color="auto"/>
      </w:divBdr>
    </w:div>
    <w:div w:id="1769812794">
      <w:bodyDiv w:val="1"/>
      <w:marLeft w:val="0"/>
      <w:marRight w:val="0"/>
      <w:marTop w:val="0"/>
      <w:marBottom w:val="0"/>
      <w:divBdr>
        <w:top w:val="none" w:sz="0" w:space="0" w:color="auto"/>
        <w:left w:val="none" w:sz="0" w:space="0" w:color="auto"/>
        <w:bottom w:val="none" w:sz="0" w:space="0" w:color="auto"/>
        <w:right w:val="none" w:sz="0" w:space="0" w:color="auto"/>
      </w:divBdr>
    </w:div>
    <w:div w:id="1810590856">
      <w:bodyDiv w:val="1"/>
      <w:marLeft w:val="0"/>
      <w:marRight w:val="0"/>
      <w:marTop w:val="0"/>
      <w:marBottom w:val="0"/>
      <w:divBdr>
        <w:top w:val="none" w:sz="0" w:space="0" w:color="auto"/>
        <w:left w:val="none" w:sz="0" w:space="0" w:color="auto"/>
        <w:bottom w:val="none" w:sz="0" w:space="0" w:color="auto"/>
        <w:right w:val="none" w:sz="0" w:space="0" w:color="auto"/>
      </w:divBdr>
      <w:divsChild>
        <w:div w:id="220097423">
          <w:marLeft w:val="0"/>
          <w:marRight w:val="0"/>
          <w:marTop w:val="0"/>
          <w:marBottom w:val="0"/>
          <w:divBdr>
            <w:top w:val="none" w:sz="0" w:space="0" w:color="auto"/>
            <w:left w:val="none" w:sz="0" w:space="0" w:color="auto"/>
            <w:bottom w:val="none" w:sz="0" w:space="0" w:color="auto"/>
            <w:right w:val="none" w:sz="0" w:space="0" w:color="auto"/>
          </w:divBdr>
          <w:divsChild>
            <w:div w:id="141972042">
              <w:marLeft w:val="0"/>
              <w:marRight w:val="0"/>
              <w:marTop w:val="0"/>
              <w:marBottom w:val="0"/>
              <w:divBdr>
                <w:top w:val="none" w:sz="0" w:space="0" w:color="auto"/>
                <w:left w:val="none" w:sz="0" w:space="0" w:color="auto"/>
                <w:bottom w:val="none" w:sz="0" w:space="0" w:color="auto"/>
                <w:right w:val="none" w:sz="0" w:space="0" w:color="auto"/>
              </w:divBdr>
              <w:divsChild>
                <w:div w:id="345792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4198264">
      <w:bodyDiv w:val="1"/>
      <w:marLeft w:val="0"/>
      <w:marRight w:val="0"/>
      <w:marTop w:val="0"/>
      <w:marBottom w:val="0"/>
      <w:divBdr>
        <w:top w:val="none" w:sz="0" w:space="0" w:color="auto"/>
        <w:left w:val="none" w:sz="0" w:space="0" w:color="auto"/>
        <w:bottom w:val="none" w:sz="0" w:space="0" w:color="auto"/>
        <w:right w:val="none" w:sz="0" w:space="0" w:color="auto"/>
      </w:divBdr>
    </w:div>
    <w:div w:id="1874465224">
      <w:bodyDiv w:val="1"/>
      <w:marLeft w:val="0"/>
      <w:marRight w:val="0"/>
      <w:marTop w:val="0"/>
      <w:marBottom w:val="0"/>
      <w:divBdr>
        <w:top w:val="none" w:sz="0" w:space="0" w:color="auto"/>
        <w:left w:val="none" w:sz="0" w:space="0" w:color="auto"/>
        <w:bottom w:val="none" w:sz="0" w:space="0" w:color="auto"/>
        <w:right w:val="none" w:sz="0" w:space="0" w:color="auto"/>
      </w:divBdr>
    </w:div>
    <w:div w:id="1879274948">
      <w:bodyDiv w:val="1"/>
      <w:marLeft w:val="0"/>
      <w:marRight w:val="0"/>
      <w:marTop w:val="0"/>
      <w:marBottom w:val="0"/>
      <w:divBdr>
        <w:top w:val="none" w:sz="0" w:space="0" w:color="auto"/>
        <w:left w:val="none" w:sz="0" w:space="0" w:color="auto"/>
        <w:bottom w:val="none" w:sz="0" w:space="0" w:color="auto"/>
        <w:right w:val="none" w:sz="0" w:space="0" w:color="auto"/>
      </w:divBdr>
      <w:divsChild>
        <w:div w:id="476454630">
          <w:marLeft w:val="0"/>
          <w:marRight w:val="0"/>
          <w:marTop w:val="0"/>
          <w:marBottom w:val="0"/>
          <w:divBdr>
            <w:top w:val="none" w:sz="0" w:space="0" w:color="auto"/>
            <w:left w:val="none" w:sz="0" w:space="0" w:color="auto"/>
            <w:bottom w:val="none" w:sz="0" w:space="0" w:color="auto"/>
            <w:right w:val="none" w:sz="0" w:space="0" w:color="auto"/>
          </w:divBdr>
          <w:divsChild>
            <w:div w:id="1412235662">
              <w:marLeft w:val="0"/>
              <w:marRight w:val="0"/>
              <w:marTop w:val="0"/>
              <w:marBottom w:val="0"/>
              <w:divBdr>
                <w:top w:val="none" w:sz="0" w:space="0" w:color="auto"/>
                <w:left w:val="none" w:sz="0" w:space="0" w:color="auto"/>
                <w:bottom w:val="none" w:sz="0" w:space="0" w:color="auto"/>
                <w:right w:val="none" w:sz="0" w:space="0" w:color="auto"/>
              </w:divBdr>
              <w:divsChild>
                <w:div w:id="1903784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7303136">
      <w:bodyDiv w:val="1"/>
      <w:marLeft w:val="0"/>
      <w:marRight w:val="0"/>
      <w:marTop w:val="0"/>
      <w:marBottom w:val="0"/>
      <w:divBdr>
        <w:top w:val="none" w:sz="0" w:space="0" w:color="auto"/>
        <w:left w:val="none" w:sz="0" w:space="0" w:color="auto"/>
        <w:bottom w:val="none" w:sz="0" w:space="0" w:color="auto"/>
        <w:right w:val="none" w:sz="0" w:space="0" w:color="auto"/>
      </w:divBdr>
    </w:div>
    <w:div w:id="1955552838">
      <w:bodyDiv w:val="1"/>
      <w:marLeft w:val="0"/>
      <w:marRight w:val="0"/>
      <w:marTop w:val="0"/>
      <w:marBottom w:val="0"/>
      <w:divBdr>
        <w:top w:val="none" w:sz="0" w:space="0" w:color="auto"/>
        <w:left w:val="none" w:sz="0" w:space="0" w:color="auto"/>
        <w:bottom w:val="none" w:sz="0" w:space="0" w:color="auto"/>
        <w:right w:val="none" w:sz="0" w:space="0" w:color="auto"/>
      </w:divBdr>
      <w:divsChild>
        <w:div w:id="1513379972">
          <w:marLeft w:val="0"/>
          <w:marRight w:val="0"/>
          <w:marTop w:val="0"/>
          <w:marBottom w:val="0"/>
          <w:divBdr>
            <w:top w:val="none" w:sz="0" w:space="0" w:color="auto"/>
            <w:left w:val="none" w:sz="0" w:space="0" w:color="auto"/>
            <w:bottom w:val="none" w:sz="0" w:space="0" w:color="auto"/>
            <w:right w:val="none" w:sz="0" w:space="0" w:color="auto"/>
          </w:divBdr>
          <w:divsChild>
            <w:div w:id="519204233">
              <w:marLeft w:val="0"/>
              <w:marRight w:val="0"/>
              <w:marTop w:val="0"/>
              <w:marBottom w:val="0"/>
              <w:divBdr>
                <w:top w:val="none" w:sz="0" w:space="0" w:color="auto"/>
                <w:left w:val="none" w:sz="0" w:space="0" w:color="auto"/>
                <w:bottom w:val="none" w:sz="0" w:space="0" w:color="auto"/>
                <w:right w:val="none" w:sz="0" w:space="0" w:color="auto"/>
              </w:divBdr>
              <w:divsChild>
                <w:div w:id="976837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2711950">
      <w:bodyDiv w:val="1"/>
      <w:marLeft w:val="0"/>
      <w:marRight w:val="0"/>
      <w:marTop w:val="0"/>
      <w:marBottom w:val="0"/>
      <w:divBdr>
        <w:top w:val="none" w:sz="0" w:space="0" w:color="auto"/>
        <w:left w:val="none" w:sz="0" w:space="0" w:color="auto"/>
        <w:bottom w:val="none" w:sz="0" w:space="0" w:color="auto"/>
        <w:right w:val="none" w:sz="0" w:space="0" w:color="auto"/>
      </w:divBdr>
    </w:div>
    <w:div w:id="1985036611">
      <w:bodyDiv w:val="1"/>
      <w:marLeft w:val="0"/>
      <w:marRight w:val="0"/>
      <w:marTop w:val="0"/>
      <w:marBottom w:val="0"/>
      <w:divBdr>
        <w:top w:val="none" w:sz="0" w:space="0" w:color="auto"/>
        <w:left w:val="none" w:sz="0" w:space="0" w:color="auto"/>
        <w:bottom w:val="none" w:sz="0" w:space="0" w:color="auto"/>
        <w:right w:val="none" w:sz="0" w:space="0" w:color="auto"/>
      </w:divBdr>
    </w:div>
    <w:div w:id="1989742940">
      <w:bodyDiv w:val="1"/>
      <w:marLeft w:val="0"/>
      <w:marRight w:val="0"/>
      <w:marTop w:val="0"/>
      <w:marBottom w:val="0"/>
      <w:divBdr>
        <w:top w:val="none" w:sz="0" w:space="0" w:color="auto"/>
        <w:left w:val="none" w:sz="0" w:space="0" w:color="auto"/>
        <w:bottom w:val="none" w:sz="0" w:space="0" w:color="auto"/>
        <w:right w:val="none" w:sz="0" w:space="0" w:color="auto"/>
      </w:divBdr>
    </w:div>
    <w:div w:id="1994679982">
      <w:bodyDiv w:val="1"/>
      <w:marLeft w:val="0"/>
      <w:marRight w:val="0"/>
      <w:marTop w:val="0"/>
      <w:marBottom w:val="0"/>
      <w:divBdr>
        <w:top w:val="none" w:sz="0" w:space="0" w:color="auto"/>
        <w:left w:val="none" w:sz="0" w:space="0" w:color="auto"/>
        <w:bottom w:val="none" w:sz="0" w:space="0" w:color="auto"/>
        <w:right w:val="none" w:sz="0" w:space="0" w:color="auto"/>
      </w:divBdr>
    </w:div>
    <w:div w:id="2007129596">
      <w:bodyDiv w:val="1"/>
      <w:marLeft w:val="0"/>
      <w:marRight w:val="0"/>
      <w:marTop w:val="0"/>
      <w:marBottom w:val="0"/>
      <w:divBdr>
        <w:top w:val="none" w:sz="0" w:space="0" w:color="auto"/>
        <w:left w:val="none" w:sz="0" w:space="0" w:color="auto"/>
        <w:bottom w:val="none" w:sz="0" w:space="0" w:color="auto"/>
        <w:right w:val="none" w:sz="0" w:space="0" w:color="auto"/>
      </w:divBdr>
    </w:div>
    <w:div w:id="2107074171">
      <w:bodyDiv w:val="1"/>
      <w:marLeft w:val="0"/>
      <w:marRight w:val="0"/>
      <w:marTop w:val="0"/>
      <w:marBottom w:val="0"/>
      <w:divBdr>
        <w:top w:val="none" w:sz="0" w:space="0" w:color="auto"/>
        <w:left w:val="none" w:sz="0" w:space="0" w:color="auto"/>
        <w:bottom w:val="none" w:sz="0" w:space="0" w:color="auto"/>
        <w:right w:val="none" w:sz="0" w:space="0" w:color="auto"/>
      </w:divBdr>
      <w:divsChild>
        <w:div w:id="922446442">
          <w:marLeft w:val="0"/>
          <w:marRight w:val="0"/>
          <w:marTop w:val="0"/>
          <w:marBottom w:val="0"/>
          <w:divBdr>
            <w:top w:val="none" w:sz="0" w:space="0" w:color="auto"/>
            <w:left w:val="none" w:sz="0" w:space="0" w:color="auto"/>
            <w:bottom w:val="none" w:sz="0" w:space="0" w:color="auto"/>
            <w:right w:val="none" w:sz="0" w:space="0" w:color="auto"/>
          </w:divBdr>
          <w:divsChild>
            <w:div w:id="1447240144">
              <w:marLeft w:val="0"/>
              <w:marRight w:val="0"/>
              <w:marTop w:val="0"/>
              <w:marBottom w:val="0"/>
              <w:divBdr>
                <w:top w:val="none" w:sz="0" w:space="0" w:color="auto"/>
                <w:left w:val="none" w:sz="0" w:space="0" w:color="auto"/>
                <w:bottom w:val="none" w:sz="0" w:space="0" w:color="auto"/>
                <w:right w:val="none" w:sz="0" w:space="0" w:color="auto"/>
              </w:divBdr>
              <w:divsChild>
                <w:div w:id="873813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3063288">
      <w:bodyDiv w:val="1"/>
      <w:marLeft w:val="0"/>
      <w:marRight w:val="0"/>
      <w:marTop w:val="0"/>
      <w:marBottom w:val="0"/>
      <w:divBdr>
        <w:top w:val="none" w:sz="0" w:space="0" w:color="auto"/>
        <w:left w:val="none" w:sz="0" w:space="0" w:color="auto"/>
        <w:bottom w:val="none" w:sz="0" w:space="0" w:color="auto"/>
        <w:right w:val="none" w:sz="0" w:space="0" w:color="auto"/>
      </w:divBdr>
      <w:divsChild>
        <w:div w:id="1182667257">
          <w:marLeft w:val="0"/>
          <w:marRight w:val="0"/>
          <w:marTop w:val="0"/>
          <w:marBottom w:val="0"/>
          <w:divBdr>
            <w:top w:val="none" w:sz="0" w:space="0" w:color="auto"/>
            <w:left w:val="none" w:sz="0" w:space="0" w:color="auto"/>
            <w:bottom w:val="none" w:sz="0" w:space="0" w:color="auto"/>
            <w:right w:val="none" w:sz="0" w:space="0" w:color="auto"/>
          </w:divBdr>
          <w:divsChild>
            <w:div w:id="589001327">
              <w:marLeft w:val="0"/>
              <w:marRight w:val="0"/>
              <w:marTop w:val="0"/>
              <w:marBottom w:val="0"/>
              <w:divBdr>
                <w:top w:val="none" w:sz="0" w:space="0" w:color="auto"/>
                <w:left w:val="none" w:sz="0" w:space="0" w:color="auto"/>
                <w:bottom w:val="none" w:sz="0" w:space="0" w:color="auto"/>
                <w:right w:val="none" w:sz="0" w:space="0" w:color="auto"/>
              </w:divBdr>
              <w:divsChild>
                <w:div w:id="2102213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hyperlink" Target="http://curveball.yoavram.com" TargetMode="External"/><Relationship Id="rId26" Type="http://schemas.openxmlformats.org/officeDocument/2006/relationships/footer" Target="footer2.xml"/><Relationship Id="rId3" Type="http://schemas.openxmlformats.org/officeDocument/2006/relationships/styles" Target="styles.xml"/><Relationship Id="rId21" Type="http://schemas.openxmlformats.org/officeDocument/2006/relationships/image" Target="media/image9.emf"/><Relationship Id="rId7" Type="http://schemas.openxmlformats.org/officeDocument/2006/relationships/endnotes" Target="endnotes.xml"/><Relationship Id="rId12" Type="http://schemas.openxmlformats.org/officeDocument/2006/relationships/image" Target="media/image5.emf"/><Relationship Id="rId17" Type="http://schemas.openxmlformats.org/officeDocument/2006/relationships/hyperlink" Target="https://github.com/yoavram/curveball" TargetMode="External"/><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hyperlink" Target="https://figshare.com/s/b08c6b975779e03ec48e" TargetMode="External"/><Relationship Id="rId20" Type="http://schemas.openxmlformats.org/officeDocument/2006/relationships/image" Target="media/image8.jpe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emf"/><Relationship Id="rId24"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hyperlink" Target="http://curveball.yoavram.com" TargetMode="External"/><Relationship Id="rId23" Type="http://schemas.openxmlformats.org/officeDocument/2006/relationships/header" Target="header1.xml"/><Relationship Id="rId28" Type="http://schemas.microsoft.com/office/2011/relationships/people" Target="people.xml"/><Relationship Id="rId10" Type="http://schemas.openxmlformats.org/officeDocument/2006/relationships/image" Target="media/image3.png"/><Relationship Id="rId19" Type="http://schemas.openxmlformats.org/officeDocument/2006/relationships/hyperlink" Target="https://curveball.netlify.com" TargetMode="Externa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7.png"/><Relationship Id="rId22" Type="http://schemas.openxmlformats.org/officeDocument/2006/relationships/image" Target="media/image10.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SIST02.XSL" StyleName="SIST02"/>
</file>

<file path=customXml/itemProps1.xml><?xml version="1.0" encoding="utf-8"?>
<ds:datastoreItem xmlns:ds="http://schemas.openxmlformats.org/officeDocument/2006/customXml" ds:itemID="{B485CA4A-F29A-314A-BC4D-D236367E2B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349</TotalTime>
  <Pages>28</Pages>
  <Words>31990</Words>
  <Characters>182343</Characters>
  <Application>Microsoft Office Word</Application>
  <DocSecurity>0</DocSecurity>
  <Lines>1519</Lines>
  <Paragraphs>427</Paragraphs>
  <ScaleCrop>false</ScaleCrop>
  <HeadingPairs>
    <vt:vector size="2" baseType="variant">
      <vt:variant>
        <vt:lpstr>Title</vt:lpstr>
      </vt:variant>
      <vt:variant>
        <vt:i4>1</vt:i4>
      </vt:variant>
    </vt:vector>
  </HeadingPairs>
  <TitlesOfParts>
    <vt:vector size="1" baseType="lpstr">
      <vt:lpstr/>
    </vt:vector>
  </TitlesOfParts>
  <Company>TAU</Company>
  <LinksUpToDate>false</LinksUpToDate>
  <CharactersWithSpaces>213906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Yoav Ram</dc:creator>
  <cp:lastModifiedBy>Yoav Ram</cp:lastModifiedBy>
  <cp:revision>74</cp:revision>
  <cp:lastPrinted>2018-06-20T21:14:00Z</cp:lastPrinted>
  <dcterms:created xsi:type="dcterms:W3CDTF">2018-06-20T21:14:00Z</dcterms:created>
  <dcterms:modified xsi:type="dcterms:W3CDTF">2018-11-29T13:24:00Z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Recent Style Id 0_1">
    <vt:lpwstr>http://www.zotero.org/styles/american-medical-association</vt:lpwstr>
  </property>
  <property fmtid="{D5CDD505-2E9C-101B-9397-08002B2CF9AE}" pid="4" name="Mendeley Recent Style Name 0_1">
    <vt:lpwstr>American Medical Association</vt:lpwstr>
  </property>
  <property fmtid="{D5CDD505-2E9C-101B-9397-08002B2CF9AE}" pid="5" name="Mendeley Recent Style Id 1_1">
    <vt:lpwstr>http://www.zotero.org/styles/american-political-science-association</vt:lpwstr>
  </property>
  <property fmtid="{D5CDD505-2E9C-101B-9397-08002B2CF9AE}" pid="6" name="Mendeley Recent Style Name 1_1">
    <vt:lpwstr>American Political Science Association</vt:lpwstr>
  </property>
  <property fmtid="{D5CDD505-2E9C-101B-9397-08002B2CF9AE}" pid="7" name="Mendeley Recent Style Id 2_1">
    <vt:lpwstr>http://www.zotero.org/styles/apa</vt:lpwstr>
  </property>
  <property fmtid="{D5CDD505-2E9C-101B-9397-08002B2CF9AE}" pid="8" name="Mendeley Recent Style Name 2_1">
    <vt:lpwstr>American Psychological Association 6th edition</vt:lpwstr>
  </property>
  <property fmtid="{D5CDD505-2E9C-101B-9397-08002B2CF9AE}" pid="9" name="Mendeley Recent Style Id 3_1">
    <vt:lpwstr>http://www.zotero.org/styles/chicago-author-date</vt:lpwstr>
  </property>
  <property fmtid="{D5CDD505-2E9C-101B-9397-08002B2CF9AE}" pid="10" name="Mendeley Recent Style Name 3_1">
    <vt:lpwstr>Chicago Manual of Style 16th edition (author-date)</vt:lpwstr>
  </property>
  <property fmtid="{D5CDD505-2E9C-101B-9397-08002B2CF9AE}" pid="11" name="Mendeley Recent Style Id 4_1">
    <vt:lpwstr>http://www.zotero.org/styles/harvard-cite-them-right</vt:lpwstr>
  </property>
  <property fmtid="{D5CDD505-2E9C-101B-9397-08002B2CF9AE}" pid="12" name="Mendeley Recent Style Name 4_1">
    <vt:lpwstr>Harvard - Cite Them Right 9th edition</vt:lpwstr>
  </property>
  <property fmtid="{D5CDD505-2E9C-101B-9397-08002B2CF9AE}" pid="13" name="Mendeley Recent Style Id 5_1">
    <vt:lpwstr>http://www.zotero.org/styles/israeli-science-foundation</vt:lpwstr>
  </property>
  <property fmtid="{D5CDD505-2E9C-101B-9397-08002B2CF9AE}" pid="14" name="Mendeley Recent Style Name 5_1">
    <vt:lpwstr>Israeli Science Foundation (Yoav Ram)</vt:lpwstr>
  </property>
  <property fmtid="{D5CDD505-2E9C-101B-9397-08002B2CF9AE}" pid="15" name="Mendeley Recent Style Id 6_1">
    <vt:lpwstr>http://www.zotero.org/styles/modern-humanities-research-association</vt:lpwstr>
  </property>
  <property fmtid="{D5CDD505-2E9C-101B-9397-08002B2CF9AE}" pid="16" name="Mendeley Recent Style Name 6_1">
    <vt:lpwstr>Modern Humanities Research Association 3rd edition (note with bibliography)</vt:lpwstr>
  </property>
  <property fmtid="{D5CDD505-2E9C-101B-9397-08002B2CF9AE}" pid="17" name="Mendeley Recent Style Id 7_1">
    <vt:lpwstr>http://www.zotero.org/styles/nature</vt:lpwstr>
  </property>
  <property fmtid="{D5CDD505-2E9C-101B-9397-08002B2CF9AE}" pid="18" name="Mendeley Recent Style Name 7_1">
    <vt:lpwstr>Nature</vt:lpwstr>
  </property>
  <property fmtid="{D5CDD505-2E9C-101B-9397-08002B2CF9AE}" pid="19" name="Mendeley Recent Style Id 8_1">
    <vt:lpwstr>http://www.zotero.org/styles/pnas</vt:lpwstr>
  </property>
  <property fmtid="{D5CDD505-2E9C-101B-9397-08002B2CF9AE}" pid="20" name="Mendeley Recent Style Name 8_1">
    <vt:lpwstr>Proceedings of the National Academy of Sciences of the United States of America</vt:lpwstr>
  </property>
  <property fmtid="{D5CDD505-2E9C-101B-9397-08002B2CF9AE}" pid="21" name="Mendeley Recent Style Id 9_1">
    <vt:lpwstr>http://www.zotero.org/styles/vancouver</vt:lpwstr>
  </property>
  <property fmtid="{D5CDD505-2E9C-101B-9397-08002B2CF9AE}" pid="22" name="Mendeley Recent Style Name 9_1">
    <vt:lpwstr>Vancouver</vt:lpwstr>
  </property>
  <property fmtid="{D5CDD505-2E9C-101B-9397-08002B2CF9AE}" pid="23" name="Mendeley Citation Style_1">
    <vt:lpwstr>http://www.zotero.org/styles/pnas</vt:lpwstr>
  </property>
  <property fmtid="{D5CDD505-2E9C-101B-9397-08002B2CF9AE}" pid="24" name="Mendeley Unique User Id_1">
    <vt:lpwstr>b5b836fb-ad52-3653-ad77-2826c7d20020</vt:lpwstr>
  </property>
</Properties>
</file>