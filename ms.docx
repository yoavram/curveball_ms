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7C019" w14:textId="01EAFF47" w:rsidR="007A7F01" w:rsidRPr="00C34C28" w:rsidRDefault="00912FD4" w:rsidP="00C34C28">
      <w:pPr>
        <w:pStyle w:val="Title"/>
        <w:jc w:val="left"/>
        <w:rPr>
          <w:rFonts w:asciiTheme="majorBidi" w:hAnsiTheme="majorBidi"/>
          <w:sz w:val="28"/>
          <w:szCs w:val="28"/>
        </w:rPr>
      </w:pPr>
      <w:r w:rsidRPr="00C34C28">
        <w:rPr>
          <w:rFonts w:asciiTheme="majorBidi" w:hAnsiTheme="majorBidi"/>
          <w:sz w:val="28"/>
          <w:szCs w:val="28"/>
        </w:rPr>
        <w:t>Predicting microbial growth in a mixed culture</w:t>
      </w:r>
      <w:r w:rsidR="002B1F9F" w:rsidRPr="00C34C28">
        <w:rPr>
          <w:rFonts w:asciiTheme="majorBidi" w:hAnsiTheme="majorBidi"/>
          <w:sz w:val="28"/>
          <w:szCs w:val="28"/>
        </w:rPr>
        <w:t xml:space="preserve"> from growth curve data</w:t>
      </w:r>
    </w:p>
    <w:p w14:paraId="6135AA04" w14:textId="77777777" w:rsidR="0025589C" w:rsidRDefault="0025589C" w:rsidP="00C34C28"/>
    <w:p w14:paraId="2E83FF44" w14:textId="61BF8608" w:rsidR="007A7F01" w:rsidRPr="00297A49" w:rsidRDefault="007A7F01" w:rsidP="00C34C28">
      <w:pPr>
        <w:pStyle w:val="Subtitle"/>
        <w:jc w:val="left"/>
        <w:rPr>
          <w:rFonts w:asciiTheme="majorBidi" w:hAnsiTheme="majorBidi"/>
          <w:b/>
          <w:bCs/>
        </w:rPr>
      </w:pPr>
      <w:r w:rsidRPr="00297A49">
        <w:rPr>
          <w:rFonts w:asciiTheme="majorBidi" w:hAnsiTheme="majorBidi"/>
          <w:b/>
          <w:bCs/>
        </w:rPr>
        <w:t>Yoav Ram</w:t>
      </w:r>
      <w:r w:rsidRPr="00297A49">
        <w:rPr>
          <w:rFonts w:asciiTheme="majorBidi" w:hAnsiTheme="majorBidi"/>
          <w:b/>
          <w:bCs/>
          <w:vertAlign w:val="superscript"/>
        </w:rPr>
        <w:t>1</w:t>
      </w:r>
      <w:r w:rsidR="00AA541D" w:rsidRPr="00297A49">
        <w:rPr>
          <w:rFonts w:asciiTheme="majorBidi" w:hAnsiTheme="majorBidi"/>
          <w:b/>
          <w:bCs/>
          <w:vertAlign w:val="superscript"/>
        </w:rPr>
        <w:t>,</w:t>
      </w:r>
      <w:r w:rsidR="00B1770B" w:rsidRPr="00297A49">
        <w:rPr>
          <w:rFonts w:asciiTheme="majorBidi" w:hAnsiTheme="majorBidi"/>
          <w:b/>
          <w:bCs/>
          <w:vertAlign w:val="superscript"/>
        </w:rPr>
        <w:t>2</w:t>
      </w:r>
      <w:r w:rsidR="00A82972" w:rsidRPr="00297A49">
        <w:rPr>
          <w:rFonts w:asciiTheme="majorBidi" w:hAnsiTheme="majorBidi"/>
          <w:b/>
          <w:bCs/>
          <w:vertAlign w:val="superscript"/>
        </w:rPr>
        <w:t>,</w:t>
      </w:r>
      <w:r w:rsidR="00DD161B" w:rsidRPr="00297A49">
        <w:rPr>
          <w:rFonts w:asciiTheme="majorBidi" w:hAnsiTheme="majorBidi"/>
          <w:b/>
          <w:bCs/>
          <w:vertAlign w:val="superscript"/>
        </w:rPr>
        <w:t>5</w:t>
      </w:r>
      <w:r w:rsidR="00DE1D24" w:rsidRPr="00297A49">
        <w:rPr>
          <w:rFonts w:asciiTheme="majorBidi" w:hAnsiTheme="majorBidi"/>
          <w:b/>
          <w:bCs/>
          <w:vertAlign w:val="superscript"/>
        </w:rPr>
        <w:t>,</w:t>
      </w:r>
      <w:r w:rsidR="00A01FC3" w:rsidRPr="00297A49">
        <w:rPr>
          <w:rFonts w:asciiTheme="majorBidi" w:hAnsiTheme="majorBidi"/>
          <w:b/>
          <w:bCs/>
          <w:vertAlign w:val="superscript"/>
        </w:rPr>
        <w:t>*</w:t>
      </w:r>
      <w:r w:rsidRPr="00297A49">
        <w:rPr>
          <w:rFonts w:asciiTheme="majorBidi" w:hAnsiTheme="majorBidi"/>
          <w:b/>
          <w:bCs/>
        </w:rPr>
        <w:t xml:space="preserve">, </w:t>
      </w:r>
      <w:proofErr w:type="spellStart"/>
      <w:r w:rsidRPr="00297A49">
        <w:rPr>
          <w:rFonts w:asciiTheme="majorBidi" w:hAnsiTheme="majorBidi"/>
          <w:b/>
          <w:bCs/>
        </w:rPr>
        <w:t>Eynat</w:t>
      </w:r>
      <w:proofErr w:type="spellEnd"/>
      <w:r w:rsidRPr="00297A49">
        <w:rPr>
          <w:rFonts w:asciiTheme="majorBidi" w:hAnsiTheme="majorBidi"/>
          <w:b/>
          <w:bCs/>
        </w:rPr>
        <w:t xml:space="preserve"> Dellus-Gur</w:t>
      </w:r>
      <w:r w:rsidRPr="00297A49">
        <w:rPr>
          <w:rFonts w:asciiTheme="majorBidi" w:hAnsiTheme="majorBidi"/>
          <w:b/>
          <w:bCs/>
          <w:vertAlign w:val="superscript"/>
        </w:rPr>
        <w:t>1</w:t>
      </w:r>
      <w:r w:rsidRPr="00297A49">
        <w:rPr>
          <w:rFonts w:asciiTheme="majorBidi" w:hAnsiTheme="majorBidi"/>
          <w:b/>
          <w:bCs/>
        </w:rPr>
        <w:t xml:space="preserve">, </w:t>
      </w:r>
      <w:proofErr w:type="spellStart"/>
      <w:r w:rsidRPr="00297A49">
        <w:rPr>
          <w:rFonts w:asciiTheme="majorBidi" w:hAnsiTheme="majorBidi"/>
          <w:b/>
          <w:bCs/>
        </w:rPr>
        <w:t>Maayan</w:t>
      </w:r>
      <w:proofErr w:type="spellEnd"/>
      <w:r w:rsidRPr="00297A49">
        <w:rPr>
          <w:rFonts w:asciiTheme="majorBidi" w:hAnsiTheme="majorBidi"/>
          <w:b/>
          <w:bCs/>
        </w:rPr>
        <w:t xml:space="preserve"> </w:t>
      </w:r>
      <w:r w:rsidRPr="00DD0B5E">
        <w:rPr>
          <w:rFonts w:asciiTheme="majorBidi" w:hAnsiTheme="majorBidi"/>
          <w:b/>
          <w:bCs/>
        </w:rPr>
        <w:t>Bibi</w:t>
      </w:r>
      <w:r w:rsidR="00B1770B" w:rsidRPr="00DD0B5E">
        <w:rPr>
          <w:rFonts w:asciiTheme="majorBidi" w:hAnsiTheme="majorBidi"/>
          <w:b/>
          <w:bCs/>
          <w:vertAlign w:val="superscript"/>
        </w:rPr>
        <w:t>3</w:t>
      </w:r>
      <w:r w:rsidRPr="00DD0B5E">
        <w:rPr>
          <w:rFonts w:asciiTheme="majorBidi" w:hAnsiTheme="majorBidi"/>
          <w:b/>
          <w:bCs/>
        </w:rPr>
        <w:t xml:space="preserve">, </w:t>
      </w:r>
      <w:proofErr w:type="spellStart"/>
      <w:r w:rsidR="00DD161B" w:rsidRPr="00634C42">
        <w:rPr>
          <w:rFonts w:asciiTheme="majorBidi" w:hAnsiTheme="majorBidi"/>
          <w:b/>
          <w:bCs/>
        </w:rPr>
        <w:t>Kedar</w:t>
      </w:r>
      <w:proofErr w:type="spellEnd"/>
      <w:r w:rsidR="00DD161B" w:rsidRPr="00634C42">
        <w:rPr>
          <w:rFonts w:asciiTheme="majorBidi" w:hAnsiTheme="majorBidi"/>
          <w:b/>
          <w:bCs/>
        </w:rPr>
        <w:t xml:space="preserve"> Karkare</w:t>
      </w:r>
      <w:r w:rsidR="00DD161B" w:rsidRPr="00634C42">
        <w:rPr>
          <w:rFonts w:asciiTheme="majorBidi" w:hAnsiTheme="majorBidi"/>
          <w:vertAlign w:val="superscript"/>
        </w:rPr>
        <w:t>4</w:t>
      </w:r>
      <w:r w:rsidR="00DD161B" w:rsidRPr="00DD0B5E">
        <w:rPr>
          <w:rFonts w:asciiTheme="majorBidi" w:hAnsiTheme="majorBidi"/>
          <w:b/>
          <w:bCs/>
        </w:rPr>
        <w:t xml:space="preserve">, </w:t>
      </w:r>
      <w:r w:rsidRPr="00DD0B5E">
        <w:rPr>
          <w:rFonts w:asciiTheme="majorBidi" w:hAnsiTheme="majorBidi"/>
          <w:b/>
          <w:bCs/>
        </w:rPr>
        <w:t>Uri Obolski</w:t>
      </w:r>
      <w:r w:rsidRPr="00DD0B5E">
        <w:rPr>
          <w:rFonts w:asciiTheme="majorBidi" w:hAnsiTheme="majorBidi"/>
          <w:b/>
          <w:bCs/>
          <w:vertAlign w:val="superscript"/>
        </w:rPr>
        <w:t>1</w:t>
      </w:r>
      <w:r w:rsidR="001B1B6B" w:rsidRPr="00DD0B5E">
        <w:rPr>
          <w:rFonts w:asciiTheme="majorBidi" w:hAnsiTheme="majorBidi"/>
          <w:b/>
          <w:bCs/>
          <w:vertAlign w:val="superscript"/>
        </w:rPr>
        <w:t>,</w:t>
      </w:r>
      <w:r w:rsidR="00DD161B" w:rsidRPr="00DD0B5E">
        <w:rPr>
          <w:rFonts w:asciiTheme="majorBidi" w:hAnsiTheme="majorBidi"/>
          <w:b/>
          <w:bCs/>
          <w:vertAlign w:val="superscript"/>
        </w:rPr>
        <w:t>6</w:t>
      </w:r>
      <w:r w:rsidRPr="00DD0B5E">
        <w:rPr>
          <w:rFonts w:asciiTheme="majorBidi" w:hAnsiTheme="majorBidi"/>
          <w:b/>
          <w:bCs/>
        </w:rPr>
        <w:t>,</w:t>
      </w:r>
      <w:r w:rsidR="00B1770B" w:rsidRPr="00DD0B5E">
        <w:rPr>
          <w:rFonts w:asciiTheme="majorBidi" w:hAnsiTheme="majorBidi"/>
          <w:b/>
          <w:bCs/>
        </w:rPr>
        <w:t xml:space="preserve"> Marcus W. Feldman</w:t>
      </w:r>
      <w:r w:rsidR="00B1770B" w:rsidRPr="00DD0B5E">
        <w:rPr>
          <w:rFonts w:asciiTheme="majorBidi" w:hAnsiTheme="majorBidi"/>
          <w:b/>
          <w:bCs/>
          <w:vertAlign w:val="superscript"/>
        </w:rPr>
        <w:t>2</w:t>
      </w:r>
      <w:r w:rsidR="00B1770B" w:rsidRPr="00DD0B5E">
        <w:rPr>
          <w:rFonts w:asciiTheme="majorBidi" w:hAnsiTheme="majorBidi"/>
          <w:b/>
          <w:bCs/>
        </w:rPr>
        <w:t>,</w:t>
      </w:r>
      <w:r w:rsidR="00DD161B" w:rsidRPr="00DD0B5E">
        <w:rPr>
          <w:rFonts w:asciiTheme="majorBidi" w:hAnsiTheme="majorBidi"/>
          <w:b/>
          <w:bCs/>
        </w:rPr>
        <w:t xml:space="preserve"> </w:t>
      </w:r>
      <w:r w:rsidR="00DD161B" w:rsidRPr="00634C42">
        <w:rPr>
          <w:rFonts w:asciiTheme="majorBidi" w:hAnsiTheme="majorBidi"/>
          <w:b/>
          <w:bCs/>
        </w:rPr>
        <w:t>Tim F. Cooper</w:t>
      </w:r>
      <w:r w:rsidR="00DD161B" w:rsidRPr="00634C42">
        <w:rPr>
          <w:rFonts w:asciiTheme="majorBidi" w:hAnsiTheme="majorBidi"/>
          <w:b/>
          <w:bCs/>
          <w:vertAlign w:val="superscript"/>
        </w:rPr>
        <w:t>4,7</w:t>
      </w:r>
      <w:r w:rsidR="00DD161B" w:rsidRPr="00DD0B5E">
        <w:rPr>
          <w:rFonts w:asciiTheme="majorBidi" w:hAnsiTheme="majorBidi"/>
          <w:b/>
          <w:bCs/>
        </w:rPr>
        <w:t>,</w:t>
      </w:r>
      <w:r w:rsidRPr="00DD0B5E">
        <w:rPr>
          <w:rFonts w:asciiTheme="majorBidi" w:hAnsiTheme="majorBidi"/>
          <w:b/>
          <w:bCs/>
        </w:rPr>
        <w:t xml:space="preserve"> Judith Berman</w:t>
      </w:r>
      <w:r w:rsidR="00B1770B" w:rsidRPr="00DD0B5E">
        <w:rPr>
          <w:rFonts w:asciiTheme="majorBidi" w:hAnsiTheme="majorBidi"/>
          <w:b/>
          <w:bCs/>
          <w:vertAlign w:val="superscript"/>
        </w:rPr>
        <w:t>3</w:t>
      </w:r>
      <w:r w:rsidRPr="00DD0B5E">
        <w:rPr>
          <w:rFonts w:asciiTheme="majorBidi" w:hAnsiTheme="majorBidi"/>
          <w:b/>
          <w:bCs/>
          <w:vertAlign w:val="subscript"/>
        </w:rPr>
        <w:t>,</w:t>
      </w:r>
      <w:r w:rsidRPr="00DD0B5E">
        <w:rPr>
          <w:rFonts w:asciiTheme="majorBidi" w:hAnsiTheme="majorBidi"/>
          <w:b/>
          <w:bCs/>
        </w:rPr>
        <w:t xml:space="preserve"> and</w:t>
      </w:r>
      <w:r w:rsidRPr="00297A49">
        <w:rPr>
          <w:rFonts w:asciiTheme="majorBidi" w:hAnsiTheme="majorBidi"/>
          <w:b/>
          <w:bCs/>
        </w:rPr>
        <w:t xml:space="preserve"> </w:t>
      </w:r>
      <w:proofErr w:type="spellStart"/>
      <w:r w:rsidRPr="00297A49">
        <w:rPr>
          <w:rFonts w:asciiTheme="majorBidi" w:hAnsiTheme="majorBidi"/>
          <w:b/>
          <w:bCs/>
        </w:rPr>
        <w:t>Lilach</w:t>
      </w:r>
      <w:proofErr w:type="spellEnd"/>
      <w:r w:rsidRPr="00297A49">
        <w:rPr>
          <w:rFonts w:asciiTheme="majorBidi" w:hAnsiTheme="majorBidi"/>
          <w:b/>
          <w:bCs/>
        </w:rPr>
        <w:t xml:space="preserve"> Hadany</w:t>
      </w:r>
      <w:r w:rsidRPr="00297A49">
        <w:rPr>
          <w:rFonts w:asciiTheme="majorBidi" w:hAnsiTheme="majorBidi"/>
          <w:b/>
          <w:bCs/>
          <w:vertAlign w:val="superscript"/>
        </w:rPr>
        <w:t>1</w:t>
      </w:r>
    </w:p>
    <w:p w14:paraId="1F03C30C" w14:textId="77777777" w:rsidR="007A7F01" w:rsidRPr="0025589C" w:rsidRDefault="007A7F01" w:rsidP="00C34C28"/>
    <w:p w14:paraId="6E5E5EED" w14:textId="1DADA28F" w:rsidR="007A7F01" w:rsidRPr="00C34C28" w:rsidRDefault="007A7F01" w:rsidP="00C34C28">
      <w:pPr>
        <w:rPr>
          <w:sz w:val="20"/>
          <w:szCs w:val="20"/>
        </w:rPr>
      </w:pPr>
      <w:r w:rsidRPr="00C34C28">
        <w:rPr>
          <w:sz w:val="20"/>
          <w:szCs w:val="20"/>
          <w:vertAlign w:val="superscript"/>
        </w:rPr>
        <w:t>1</w:t>
      </w:r>
      <w:r w:rsidRPr="00C34C28">
        <w:rPr>
          <w:sz w:val="20"/>
          <w:szCs w:val="20"/>
        </w:rPr>
        <w:t xml:space="preserve"> </w:t>
      </w:r>
      <w:r w:rsidR="001B1B6B" w:rsidRPr="00C34C28">
        <w:rPr>
          <w:sz w:val="20"/>
          <w:szCs w:val="20"/>
        </w:rPr>
        <w:t>Department</w:t>
      </w:r>
      <w:r w:rsidR="00100FEB" w:rsidRPr="00C34C28">
        <w:rPr>
          <w:sz w:val="20"/>
          <w:szCs w:val="20"/>
        </w:rPr>
        <w:t xml:space="preserve"> of</w:t>
      </w:r>
      <w:r w:rsidRPr="00C34C28">
        <w:rPr>
          <w:sz w:val="20"/>
          <w:szCs w:val="20"/>
        </w:rPr>
        <w:t xml:space="preserve"> Molecular Biology and Ecology of Plants, Tel Aviv University, Tel Aviv, Israel</w:t>
      </w:r>
    </w:p>
    <w:p w14:paraId="4F76D936" w14:textId="0B1893D1" w:rsidR="00B1770B" w:rsidRPr="00C34C28" w:rsidRDefault="00B1770B" w:rsidP="00C34C28">
      <w:pPr>
        <w:rPr>
          <w:sz w:val="20"/>
          <w:szCs w:val="20"/>
        </w:rPr>
      </w:pPr>
      <w:r w:rsidRPr="00C34C28">
        <w:rPr>
          <w:sz w:val="20"/>
          <w:szCs w:val="20"/>
          <w:vertAlign w:val="superscript"/>
        </w:rPr>
        <w:t>2</w:t>
      </w:r>
      <w:r w:rsidRPr="00C34C28">
        <w:rPr>
          <w:sz w:val="20"/>
          <w:szCs w:val="20"/>
        </w:rPr>
        <w:t xml:space="preserve"> Department of Biology, Stanford University, Stanford, CA </w:t>
      </w:r>
    </w:p>
    <w:p w14:paraId="356C9373" w14:textId="3A66663E" w:rsidR="007A7F01" w:rsidRPr="00C34C28" w:rsidRDefault="00B1770B" w:rsidP="00C34C28">
      <w:pPr>
        <w:rPr>
          <w:sz w:val="20"/>
          <w:szCs w:val="20"/>
        </w:rPr>
      </w:pPr>
      <w:r w:rsidRPr="00C34C28">
        <w:rPr>
          <w:sz w:val="20"/>
          <w:szCs w:val="20"/>
          <w:vertAlign w:val="superscript"/>
        </w:rPr>
        <w:t>3</w:t>
      </w:r>
      <w:r w:rsidR="007A7F01" w:rsidRPr="00C34C28">
        <w:rPr>
          <w:sz w:val="20"/>
          <w:szCs w:val="20"/>
        </w:rPr>
        <w:t xml:space="preserve"> Dep</w:t>
      </w:r>
      <w:r w:rsidR="001B1B6B" w:rsidRPr="00C34C28">
        <w:rPr>
          <w:sz w:val="20"/>
          <w:szCs w:val="20"/>
        </w:rPr>
        <w:t>ar</w:t>
      </w:r>
      <w:r w:rsidR="007A7F01" w:rsidRPr="00C34C28">
        <w:rPr>
          <w:sz w:val="20"/>
          <w:szCs w:val="20"/>
        </w:rPr>
        <w:t>t</w:t>
      </w:r>
      <w:r w:rsidR="001B1B6B" w:rsidRPr="00C34C28">
        <w:rPr>
          <w:sz w:val="20"/>
          <w:szCs w:val="20"/>
        </w:rPr>
        <w:t>ment</w:t>
      </w:r>
      <w:r w:rsidR="007A7F01" w:rsidRPr="00C34C28">
        <w:rPr>
          <w:sz w:val="20"/>
          <w:szCs w:val="20"/>
        </w:rPr>
        <w:t xml:space="preserve"> of Molecular Microbiology and Biotechnology,</w:t>
      </w:r>
      <w:r w:rsidR="007A7F01" w:rsidRPr="00C34C28">
        <w:rPr>
          <w:sz w:val="20"/>
          <w:szCs w:val="20"/>
          <w:vertAlign w:val="superscript"/>
        </w:rPr>
        <w:t xml:space="preserve"> </w:t>
      </w:r>
      <w:r w:rsidR="007A7F01" w:rsidRPr="00C34C28">
        <w:rPr>
          <w:sz w:val="20"/>
          <w:szCs w:val="20"/>
        </w:rPr>
        <w:t>Tel Aviv University, Tel Aviv, Israel</w:t>
      </w:r>
    </w:p>
    <w:p w14:paraId="056D1BBD" w14:textId="03E89D7E" w:rsidR="00DD161B" w:rsidRPr="00C34C28" w:rsidRDefault="00DD161B" w:rsidP="00C34C28">
      <w:pPr>
        <w:rPr>
          <w:sz w:val="20"/>
          <w:szCs w:val="20"/>
        </w:rPr>
      </w:pPr>
      <w:r w:rsidRPr="00C34C28">
        <w:rPr>
          <w:sz w:val="20"/>
          <w:szCs w:val="20"/>
          <w:vertAlign w:val="superscript"/>
        </w:rPr>
        <w:t>4</w:t>
      </w:r>
      <w:r w:rsidRPr="00C34C28">
        <w:rPr>
          <w:sz w:val="20"/>
          <w:szCs w:val="20"/>
        </w:rPr>
        <w:t xml:space="preserve"> Department of Biology and Biochemistry, University of Houston, Houston, TX</w:t>
      </w:r>
    </w:p>
    <w:p w14:paraId="58483CBE" w14:textId="20EF2AC1" w:rsidR="00DD161B" w:rsidRPr="00C34C28" w:rsidRDefault="00DD161B" w:rsidP="00C34C28">
      <w:pPr>
        <w:rPr>
          <w:sz w:val="20"/>
          <w:szCs w:val="20"/>
        </w:rPr>
      </w:pPr>
      <w:r w:rsidRPr="00C34C28">
        <w:rPr>
          <w:sz w:val="20"/>
          <w:szCs w:val="20"/>
          <w:vertAlign w:val="superscript"/>
        </w:rPr>
        <w:t>5</w:t>
      </w:r>
      <w:r w:rsidRPr="00C34C28">
        <w:rPr>
          <w:sz w:val="20"/>
          <w:szCs w:val="20"/>
        </w:rPr>
        <w:t xml:space="preserve"> Current address: School of Computer Science, IDC Herzliya, Herzliya, Israel</w:t>
      </w:r>
    </w:p>
    <w:p w14:paraId="2F5255B9" w14:textId="2978C816" w:rsidR="00A01FC3" w:rsidRPr="00C34C28" w:rsidRDefault="00DD161B" w:rsidP="00C34C28">
      <w:pPr>
        <w:rPr>
          <w:sz w:val="20"/>
          <w:szCs w:val="20"/>
        </w:rPr>
      </w:pPr>
      <w:r w:rsidRPr="00C34C28">
        <w:rPr>
          <w:sz w:val="20"/>
          <w:szCs w:val="20"/>
          <w:vertAlign w:val="superscript"/>
        </w:rPr>
        <w:t>6</w:t>
      </w:r>
      <w:r w:rsidRPr="00C34C28">
        <w:rPr>
          <w:sz w:val="20"/>
          <w:szCs w:val="20"/>
        </w:rPr>
        <w:t xml:space="preserve"> </w:t>
      </w:r>
      <w:r w:rsidR="00A01FC3" w:rsidRPr="00C34C28">
        <w:rPr>
          <w:sz w:val="20"/>
          <w:szCs w:val="20"/>
        </w:rPr>
        <w:t>Current address:</w:t>
      </w:r>
      <w:r w:rsidR="001B1B6B" w:rsidRPr="00C34C28">
        <w:rPr>
          <w:sz w:val="20"/>
          <w:szCs w:val="20"/>
        </w:rPr>
        <w:t xml:space="preserve"> Department</w:t>
      </w:r>
      <w:r w:rsidR="00A01FC3" w:rsidRPr="00C34C28">
        <w:rPr>
          <w:sz w:val="20"/>
          <w:szCs w:val="20"/>
        </w:rPr>
        <w:t xml:space="preserve"> of Zoology, </w:t>
      </w:r>
      <w:r w:rsidR="00CA7E42" w:rsidRPr="00C34C28">
        <w:rPr>
          <w:sz w:val="20"/>
          <w:szCs w:val="20"/>
        </w:rPr>
        <w:t xml:space="preserve">University of </w:t>
      </w:r>
      <w:r w:rsidR="00A01FC3" w:rsidRPr="00C34C28">
        <w:rPr>
          <w:sz w:val="20"/>
          <w:szCs w:val="20"/>
        </w:rPr>
        <w:t xml:space="preserve">Oxford, Oxford, UK </w:t>
      </w:r>
    </w:p>
    <w:p w14:paraId="159A96AE" w14:textId="4263A3B0" w:rsidR="00DD161B" w:rsidRPr="00C34C28" w:rsidRDefault="00DD161B" w:rsidP="00C34C28">
      <w:pPr>
        <w:rPr>
          <w:sz w:val="20"/>
          <w:szCs w:val="20"/>
        </w:rPr>
      </w:pPr>
      <w:r w:rsidRPr="00C34C28">
        <w:rPr>
          <w:sz w:val="20"/>
          <w:szCs w:val="20"/>
          <w:vertAlign w:val="superscript"/>
        </w:rPr>
        <w:t>7</w:t>
      </w:r>
      <w:r w:rsidRPr="00C34C28">
        <w:rPr>
          <w:sz w:val="20"/>
          <w:szCs w:val="20"/>
        </w:rPr>
        <w:t xml:space="preserve"> Current address: Institute of Natural and Mathematical Sciences, Massey University, New Zealand</w:t>
      </w:r>
    </w:p>
    <w:p w14:paraId="0725FE68" w14:textId="77777777" w:rsidR="00A01FC3" w:rsidRDefault="00A01FC3" w:rsidP="00C34C28"/>
    <w:p w14:paraId="1FEB6EB4" w14:textId="3AF57502" w:rsidR="001B1B6B" w:rsidRPr="00C34C28" w:rsidRDefault="001B1B6B" w:rsidP="00C34C28">
      <w:pPr>
        <w:rPr>
          <w:sz w:val="20"/>
          <w:szCs w:val="20"/>
        </w:rPr>
      </w:pPr>
      <w:r w:rsidRPr="00C34C28">
        <w:rPr>
          <w:sz w:val="20"/>
          <w:szCs w:val="20"/>
          <w:vertAlign w:val="superscript"/>
        </w:rPr>
        <w:t>*</w:t>
      </w:r>
      <w:r w:rsidRPr="00C34C28">
        <w:rPr>
          <w:sz w:val="20"/>
          <w:szCs w:val="20"/>
          <w:vertAlign w:val="subscript"/>
        </w:rPr>
        <w:t xml:space="preserve"> </w:t>
      </w:r>
      <w:r w:rsidRPr="00C34C28">
        <w:rPr>
          <w:sz w:val="20"/>
          <w:szCs w:val="20"/>
        </w:rPr>
        <w:t>Corresponding autho</w:t>
      </w:r>
      <w:r w:rsidR="00297A49" w:rsidRPr="00C34C28">
        <w:rPr>
          <w:sz w:val="20"/>
          <w:szCs w:val="20"/>
        </w:rPr>
        <w:t>r, e</w:t>
      </w:r>
      <w:r w:rsidRPr="00C34C28">
        <w:rPr>
          <w:sz w:val="20"/>
          <w:szCs w:val="20"/>
        </w:rPr>
        <w:t>-mail</w:t>
      </w:r>
      <w:r w:rsidR="00DE1D24" w:rsidRPr="00C34C28">
        <w:rPr>
          <w:sz w:val="20"/>
          <w:szCs w:val="20"/>
        </w:rPr>
        <w:t>:</w:t>
      </w:r>
      <w:r w:rsidRPr="00C34C28">
        <w:rPr>
          <w:sz w:val="20"/>
          <w:szCs w:val="20"/>
        </w:rPr>
        <w:t xml:space="preserve"> </w:t>
      </w:r>
      <w:r w:rsidR="00DE1D24" w:rsidRPr="00C34C28">
        <w:rPr>
          <w:sz w:val="20"/>
          <w:szCs w:val="20"/>
        </w:rPr>
        <w:t>yoav@yoavram.com</w:t>
      </w:r>
    </w:p>
    <w:p w14:paraId="75C05F0D" w14:textId="77777777" w:rsidR="001B1B6B" w:rsidRDefault="001B1B6B" w:rsidP="00C34C28"/>
    <w:p w14:paraId="38C82290" w14:textId="187DA660" w:rsidR="007A7F01" w:rsidRDefault="00A10657" w:rsidP="00C34C28">
      <w:r w:rsidRPr="00A10657">
        <w:rPr>
          <w:b/>
          <w:bCs/>
        </w:rPr>
        <w:t>Keywords</w:t>
      </w:r>
      <w:r>
        <w:t>: population dynamics, microbial growth, competition model, experimental evolu</w:t>
      </w:r>
      <w:r w:rsidR="00AA541D">
        <w:t>t</w:t>
      </w:r>
      <w:r>
        <w:t>ion</w:t>
      </w:r>
    </w:p>
    <w:p w14:paraId="1EB48716" w14:textId="77777777" w:rsidR="00297A49" w:rsidRPr="0025589C" w:rsidRDefault="00297A49" w:rsidP="00C34C28"/>
    <w:p w14:paraId="285856DC" w14:textId="77777777" w:rsidR="00297A49" w:rsidRDefault="00297A49" w:rsidP="00C34C28">
      <w:pPr>
        <w:spacing w:after="200"/>
        <w:rPr>
          <w:rFonts w:eastAsiaTheme="majorEastAsia"/>
          <w:b/>
          <w:bCs/>
          <w:kern w:val="32"/>
          <w:sz w:val="28"/>
          <w:szCs w:val="28"/>
        </w:rPr>
      </w:pPr>
      <w:r>
        <w:br w:type="page"/>
      </w:r>
    </w:p>
    <w:p w14:paraId="70E2D077" w14:textId="4B58CA5E" w:rsidR="007A7F01" w:rsidRPr="00DC34E1" w:rsidRDefault="007A7F01" w:rsidP="00C34C28">
      <w:pPr>
        <w:pStyle w:val="Heading1"/>
        <w:spacing w:line="360" w:lineRule="auto"/>
        <w:ind w:firstLine="284"/>
      </w:pPr>
      <w:r w:rsidRPr="00DC34E1">
        <w:lastRenderedPageBreak/>
        <w:t>Abstract</w:t>
      </w:r>
    </w:p>
    <w:p w14:paraId="713842BD" w14:textId="51738654" w:rsidR="007A7F01" w:rsidRPr="0025589C" w:rsidRDefault="00B00B62" w:rsidP="00C34C28">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850BE4">
        <w:t xml:space="preserve"> and</w:t>
      </w:r>
      <w:r w:rsidRPr="00A9402F">
        <w:t xml:space="preserve">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competition experiments require distinct markers</w:t>
      </w:r>
      <w:ins w:id="0" w:author="TF Cooper" w:date="2018-11-30T12:25:00Z">
        <w:r w:rsidR="00BC7D12">
          <w:t xml:space="preserve"> making the</w:t>
        </w:r>
        <w:commentRangeStart w:id="1"/>
        <w:r w:rsidR="00BC7D12">
          <w:t>m</w:t>
        </w:r>
      </w:ins>
      <w:del w:id="2" w:author="TF Cooper" w:date="2018-11-30T12:25:00Z">
        <w:r w:rsidR="00897E1D" w:rsidRPr="00A9402F" w:rsidDel="00BC7D12">
          <w:delText>, are</w:delText>
        </w:r>
      </w:del>
      <w:commentRangeEnd w:id="1"/>
      <w:r w:rsidR="00BC7D12">
        <w:rPr>
          <w:rStyle w:val="CommentReference"/>
        </w:rPr>
        <w:commentReference w:id="1"/>
      </w:r>
      <w:r w:rsidR="00897E1D" w:rsidRPr="00A9402F">
        <w:t xml:space="preserve"> difficult to perform </w:t>
      </w:r>
      <w:del w:id="3" w:author="TF Cooper" w:date="2018-11-30T12:23:00Z">
        <w:r w:rsidR="00897E1D" w:rsidRPr="00A9402F" w:rsidDel="00BC7D12">
          <w:delText xml:space="preserve">with </w:delText>
        </w:r>
      </w:del>
      <w:ins w:id="4" w:author="TF Cooper" w:date="2018-11-30T12:23:00Z">
        <w:r w:rsidR="00BC7D12">
          <w:t>between</w:t>
        </w:r>
        <w:r w:rsidR="00BC7D12" w:rsidRPr="00A9402F">
          <w:t xml:space="preserve"> </w:t>
        </w:r>
      </w:ins>
      <w:r w:rsidR="00897E1D" w:rsidRPr="00A9402F">
        <w:t xml:space="preserve">isolates derived from a common ancestor or non-model organisms, and do not </w:t>
      </w:r>
      <w:commentRangeStart w:id="5"/>
      <w:ins w:id="6" w:author="TF Cooper" w:date="2018-11-30T12:23:00Z">
        <w:r w:rsidR="00BC7D12">
          <w:t xml:space="preserve">readily </w:t>
        </w:r>
        <w:commentRangeEnd w:id="5"/>
        <w:r w:rsidR="00BC7D12">
          <w:rPr>
            <w:rStyle w:val="CommentReference"/>
          </w:rPr>
          <w:commentReference w:id="5"/>
        </w:r>
      </w:ins>
      <w:r w:rsidR="00897E1D" w:rsidRPr="00A9402F">
        <w:t>provide information on the growth differences</w:t>
      </w:r>
      <w:r w:rsidR="003876FB">
        <w:t xml:space="preserve"> that </w:t>
      </w:r>
      <w:r w:rsidR="003876FB" w:rsidRPr="00A9402F">
        <w:t>underlie</w:t>
      </w:r>
      <w:r w:rsidR="003876FB">
        <w:t xml:space="preserve"> competitive ability</w:t>
      </w:r>
      <w:r w:rsidR="00897E1D" w:rsidRPr="00A9402F">
        <w:t>.</w:t>
      </w:r>
      <w:commentRangeStart w:id="7"/>
      <w:r w:rsidR="00897E1D" w:rsidRPr="00A9402F">
        <w:t xml:space="preserve"> </w:t>
      </w:r>
      <w:commentRangeEnd w:id="7"/>
      <w:r w:rsidR="00BC7D12">
        <w:rPr>
          <w:rStyle w:val="CommentReference"/>
        </w:rPr>
        <w:commentReference w:id="7"/>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t>
      </w:r>
      <w:r w:rsidR="001E661E">
        <w:t>We valida</w:t>
      </w:r>
      <w:r w:rsidR="001C0D12">
        <w:t>te</w:t>
      </w:r>
      <w:r w:rsidR="001E661E">
        <w:t xml:space="preserve"> </w:t>
      </w:r>
      <w:r w:rsidR="001C0D12">
        <w:t xml:space="preserve">this new approach using </w:t>
      </w:r>
      <w:r w:rsidR="00DD0B5E">
        <w:t xml:space="preserve">two different </w:t>
      </w:r>
      <w:r w:rsidR="001C0D12">
        <w:t xml:space="preserve">experiments with </w:t>
      </w:r>
      <w:r w:rsidRPr="0025589C">
        <w:rPr>
          <w:i/>
          <w:iCs/>
        </w:rPr>
        <w:t>E. coli</w:t>
      </w:r>
      <w:r w:rsidR="00DD0B5E">
        <w:rPr>
          <w:i/>
          <w:iCs/>
        </w:rPr>
        <w:t xml:space="preserve"> </w:t>
      </w:r>
      <w:r w:rsidR="00DD0B5E" w:rsidRPr="00634C42">
        <w:t>and demonstrate its application for estimating relative fitness</w:t>
      </w:r>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rsidP="00C34C28"/>
    <w:p w14:paraId="708B52C2" w14:textId="77777777" w:rsidR="00200C88" w:rsidRDefault="00200C88" w:rsidP="00C34C28">
      <w:pPr>
        <w:spacing w:after="200"/>
        <w:rPr>
          <w:rFonts w:eastAsiaTheme="majorEastAsia"/>
          <w:b/>
          <w:bCs/>
          <w:kern w:val="32"/>
          <w:sz w:val="32"/>
          <w:szCs w:val="32"/>
        </w:rPr>
      </w:pPr>
      <w:r>
        <w:br w:type="page"/>
      </w:r>
    </w:p>
    <w:p w14:paraId="4922ACCA" w14:textId="732BC0AB" w:rsidR="00577682" w:rsidRPr="0025589C" w:rsidRDefault="00577682" w:rsidP="00C34C28">
      <w:pPr>
        <w:pStyle w:val="Heading1"/>
        <w:spacing w:line="360" w:lineRule="auto"/>
        <w:ind w:firstLine="284"/>
      </w:pPr>
      <w:r w:rsidRPr="0025589C">
        <w:lastRenderedPageBreak/>
        <w:t>Introduction</w:t>
      </w:r>
    </w:p>
    <w:p w14:paraId="38E6783D" w14:textId="089E51FF" w:rsidR="00A2469F" w:rsidRPr="00980214" w:rsidRDefault="009C1814" w:rsidP="00C34C28">
      <w:r w:rsidRPr="0025589C">
        <w:t xml:space="preserve">Microbial fitness is usually defined </w:t>
      </w:r>
      <w:r w:rsidR="00980214">
        <w:t>in terms of</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C016FF">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 xml:space="preserve">relative </w:t>
      </w:r>
      <w:commentRangeStart w:id="9"/>
      <w:r w:rsidR="006C3A10" w:rsidRPr="0025589C">
        <w:t>growth</w:t>
      </w:r>
      <w:r w:rsidRPr="0025589C">
        <w:t xml:space="preserve"> and </w:t>
      </w:r>
      <w:commentRangeEnd w:id="9"/>
      <w:r w:rsidR="004D55BD">
        <w:rPr>
          <w:rStyle w:val="CommentReference"/>
        </w:rPr>
        <w:commentReference w:id="9"/>
      </w:r>
      <w:r w:rsidRPr="0025589C">
        <w:t>fitness</w:t>
      </w:r>
      <w:r w:rsidR="0018672F" w:rsidRPr="0025589C">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w:t>
      </w:r>
      <w:commentRangeStart w:id="10"/>
      <w:ins w:id="11" w:author="TF Cooper" w:date="2018-11-30T12:47:00Z">
        <w:r w:rsidR="004D55BD">
          <w:t xml:space="preserve">can be </w:t>
        </w:r>
      </w:ins>
      <w:commentRangeEnd w:id="10"/>
      <w:ins w:id="12" w:author="TF Cooper" w:date="2018-11-30T12:48:00Z">
        <w:r w:rsidR="004D55BD">
          <w:rPr>
            <w:rStyle w:val="CommentReference"/>
          </w:rPr>
          <w:commentReference w:id="10"/>
        </w:r>
      </w:ins>
      <w:r w:rsidR="00E222C3" w:rsidRPr="0025589C">
        <w:t xml:space="preserve">are laborious and </w:t>
      </w:r>
      <w:r w:rsidR="00813D97" w:rsidRPr="0025589C">
        <w:t>exp</w:t>
      </w:r>
      <w:r w:rsidR="00813D97">
        <w:t>e</w:t>
      </w:r>
      <w:r w:rsidR="00813D97" w:rsidRPr="0025589C">
        <w:t>nsive</w:t>
      </w:r>
      <w:r w:rsidR="00E222C3" w:rsidRPr="0025589C">
        <w:t xml:space="preserve">, especially </w:t>
      </w:r>
      <w:r w:rsidR="000F5DC3">
        <w:t>when used with</w:t>
      </w:r>
      <w:r w:rsidR="000F5DC3" w:rsidRPr="0025589C">
        <w:t xml:space="preserve"> </w:t>
      </w:r>
      <w:r w:rsidR="00E222C3" w:rsidRPr="0025589C">
        <w:t>non-model organisms</w:t>
      </w:r>
      <w:r w:rsidR="006C3A10" w:rsidRPr="0025589C">
        <w:t>.</w:t>
      </w:r>
      <w:commentRangeStart w:id="13"/>
      <w:r w:rsidR="00E222C3" w:rsidRPr="0025589C">
        <w:t xml:space="preserve"> </w:t>
      </w:r>
      <w:commentRangeEnd w:id="13"/>
      <w:r w:rsidR="004D55BD">
        <w:rPr>
          <w:rStyle w:val="CommentReference"/>
        </w:rPr>
        <w:commentReference w:id="13"/>
      </w:r>
      <w:r w:rsidR="00AD28BB" w:rsidRPr="0025589C">
        <w:t>Instead</w:t>
      </w:r>
      <w:commentRangeStart w:id="14"/>
      <w:r w:rsidR="00E222C3" w:rsidRPr="0025589C">
        <w:t xml:space="preserve">, </w:t>
      </w:r>
      <w:ins w:id="15" w:author="TF Cooper" w:date="2018-11-30T12:53:00Z">
        <w:r w:rsidR="004D55BD">
          <w:t xml:space="preserve">a comparison of </w:t>
        </w:r>
      </w:ins>
      <w:ins w:id="16" w:author="TF Cooper" w:date="2018-11-30T12:54:00Z">
        <w:r w:rsidR="004D55BD">
          <w:t>isolated</w:t>
        </w:r>
      </w:ins>
      <w:ins w:id="17" w:author="TF Cooper" w:date="2018-11-30T12:53:00Z">
        <w:r w:rsidR="004D55BD">
          <w:t xml:space="preserve"> aspects of </w:t>
        </w:r>
      </w:ins>
      <w:commentRangeEnd w:id="14"/>
      <w:ins w:id="18" w:author="TF Cooper" w:date="2018-11-30T12:55:00Z">
        <w:r w:rsidR="004D55BD">
          <w:rPr>
            <w:rStyle w:val="CommentReference"/>
          </w:rPr>
          <w:commentReference w:id="14"/>
        </w:r>
      </w:ins>
      <w:r w:rsidR="00E222C3" w:rsidRPr="0025589C">
        <w:t xml:space="preserve">growth </w:t>
      </w:r>
      <w:r w:rsidR="007A7F01" w:rsidRPr="0025589C">
        <w:t>curve</w:t>
      </w:r>
      <w:ins w:id="19" w:author="TF Cooper" w:date="2018-11-30T12:54:00Z">
        <w:r w:rsidR="004D55BD">
          <w:t xml:space="preserve"> statistics – for example, growth rates or lag times --</w:t>
        </w:r>
      </w:ins>
      <w:del w:id="20" w:author="TF Cooper" w:date="2018-11-30T12:54:00Z">
        <w:r w:rsidR="007A7F01" w:rsidRPr="0025589C" w:rsidDel="004D55BD">
          <w:delText>s</w:delText>
        </w:r>
      </w:del>
      <w:r w:rsidR="007A7F01" w:rsidRPr="0025589C">
        <w:t xml:space="preserve"> are commonly used </w:t>
      </w:r>
      <w:r w:rsidR="00E64F18" w:rsidRPr="0025589C">
        <w:t>to estimate fitness</w:t>
      </w:r>
      <w:r w:rsidR="00960E5F" w:rsidRPr="0025589C">
        <w:t xml:space="preserve"> of individual microbial isolat</w:t>
      </w:r>
      <w:r w:rsidR="00A2469F" w:rsidRPr="0025589C">
        <w:t xml:space="preserve">es, despite clear evidence that they provide an </w:t>
      </w:r>
      <w:r w:rsidR="00E410C1">
        <w:t>inadequate</w:t>
      </w:r>
      <w:r w:rsidR="00E410C1" w:rsidRPr="0025589C">
        <w:t xml:space="preserve"> </w:t>
      </w:r>
      <w:r w:rsidR="00A2469F" w:rsidRPr="0025589C">
        <w:t>alternative</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00A2469F" w:rsidRPr="0025589C">
        <w:t>.</w:t>
      </w:r>
    </w:p>
    <w:p w14:paraId="16653364" w14:textId="218E9B88" w:rsidR="00285E7E" w:rsidRPr="0025589C" w:rsidRDefault="007A7F01" w:rsidP="00C34C28">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 xml:space="preserve">are usually acquired by measuring the optical density (OD) of cell populations. The simplest way to infer fitness from growth curves is to estimate the growth </w:t>
      </w:r>
      <w:r w:rsidRPr="005B18B0">
        <w:t>rate</w:t>
      </w:r>
      <w:r w:rsidR="00C016FF" w:rsidRPr="005B18B0">
        <w:t xml:space="preserve"> </w:t>
      </w:r>
      <w:r w:rsidR="00C016FF" w:rsidRPr="00634C42">
        <w:t>(i.e. Malthusian parameter)</w:t>
      </w:r>
      <w:r w:rsidRPr="005B18B0">
        <w:t xml:space="preserve"> during the exponential</w:t>
      </w:r>
      <w:r w:rsidRPr="0025589C">
        <w:t xml:space="preserve"> growth phase </w:t>
      </w:r>
      <w:r w:rsidR="00E410C1">
        <w:t>from</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relative fitness </w:t>
      </w:r>
      <w:r w:rsidRPr="0025589C">
        <w:fldChar w:fldCharType="begin" w:fldLock="1"/>
      </w:r>
      <w:r w:rsidR="001B606A">
        <w:instrText>ADDIN CSL_CITATION {"citationItems":[{"id":"ITEM-1","itemData":{"author":[{"dropping-particle":"","family":"Crow","given":"James F.","non-dropping-particle":"","parse-names":false,"suffix":""},{"dropping-particle":"","family":"Kimura","given":"Motoo","non-dropping-particle":"","parse-names":false,"suffix":""}],"id":"ITEM-1","issued":{"date-parts":[["1970"]]},"number-of-pages":"591","publisher":"Burgess Pub. Co.","publisher-place":"Minneapolis","title":"An introduction to population genetics theory","type":"book"},"uris":["http://www.mendeley.com/documents/?uuid=53412738-ef5b-4a6a-95c7-50a435e82b43"]},{"id":"ITEM-2","itemData":{"DOI":"10.1086/285289","ISBN":"0003-0147","ISSN":"0003-0147","PMID":"19425949","abstract":"We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Naturalist","id":"ITEM-2","issue":"6","issued":{"date-parts":[["1991","12"]]},"page":"1315","title":"Long-Term Experimental Evolution in Escherichia coli. I. Adaptation and Divergence During 2,000 Generations","type":"article-journal","volume":"138"},"uris":["http://www.mendeley.com/documents/?uuid=6f197087-5f37-4758-9877-d80ff78f71aa"]},{"id":"ITEM-3","itemData":{"DOI":"10.1098/rsbl.2010.0580","ISSN":"1744-957X","PMID":"20810425","abstract":"Distributions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letters","id":"ITEM-3","issue":"2","issued":{"date-parts":[["2011","4","23"]]},"page":"210-3","title":"On measuring selection in experimental evolution.","type":"article-journal","volume":"7"},"uris":["http://www.mendeley.com/documents/?uuid=1e94d081-c729-43ac-b9be-63d792575b27"]}],"mendeley":{"formattedCitation":"(1, 6, 7)","plainTextFormattedCitation":"(1, 6, 7)","previouslyFormattedCitation":"(1, 6, 7)"},"properties":{"noteIndex":0},"schema":"https://github.com/citation-style-language/schema/raw/master/csl-citation.json"}</w:instrText>
      </w:r>
      <w:r w:rsidRPr="0025589C">
        <w:fldChar w:fldCharType="separate"/>
      </w:r>
      <w:r w:rsidR="00C016FF" w:rsidRPr="00C016FF">
        <w:rPr>
          <w:noProof/>
        </w:rPr>
        <w:t>(1, 6, 7)</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1B606A">
        <w:instrText>ADDIN CSL_CITATION {"citationItems":[{"id":"ITEM-1","itemData":{"DOI":"10.1534/genetics.114.172890","ISSN":"1943-2631","PMID":"25758382","abstract":"The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mutations.","author":[{"dropping-particle":"","family":"Wahl","given":"Lindi M","non-dropping-particle":"","parse-names":false,"suffix":""},{"dropping-particle":"","family":"Zhu","given":"Anna Dai","non-dropping-particle":"","parse-names":false,"suffix":""}],"container-title":"Genetics","id":"ITEM-1","issue":"1","issued":{"date-parts":[["2015"]]},"page":"309-20","title":"Survival probability of beneficial mutations in bacterial batch culture.","type":"article-journal","volume":"200"},"uris":["http://www.mendeley.com/documents/?uuid=ec2dee1f-7f48-4678-98a8-149da5a29f80"]}],"mendeley":{"formattedCitation":"(8)","plainTextFormattedCitation":"(8)","previouslyFormattedCitation":"(8)"},"properties":{"noteIndex":0},"schema":"https://github.com/citation-style-language/schema/raw/master/csl-citation.json"}</w:instrText>
      </w:r>
      <w:r w:rsidRPr="0025589C">
        <w:fldChar w:fldCharType="separate"/>
      </w:r>
      <w:r w:rsidR="00C016FF" w:rsidRPr="00C016FF">
        <w:rPr>
          <w:noProof/>
        </w:rPr>
        <w:t>(8)</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commentRangeStart w:id="21"/>
      <w:r w:rsidR="009C1814" w:rsidRPr="0025589C">
        <w:rPr>
          <w:noProof/>
        </w:rPr>
        <w:t>.</w:t>
      </w:r>
      <w:commentRangeEnd w:id="21"/>
      <w:r w:rsidR="00AB0406">
        <w:rPr>
          <w:rStyle w:val="CommentReference"/>
        </w:rPr>
        <w:commentReference w:id="21"/>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Pr="0025589C">
        <w:t>.</w:t>
      </w:r>
    </w:p>
    <w:p w14:paraId="2004757D" w14:textId="77777777" w:rsidR="00667056" w:rsidRDefault="00667056" w:rsidP="00C34C28">
      <w:pPr>
        <w:spacing w:after="200"/>
      </w:pPr>
      <w:bookmarkStart w:id="22" w:name="_Ref453682586"/>
    </w:p>
    <w:p w14:paraId="2D0F065C" w14:textId="3A12A5BF" w:rsidR="00FE4A98" w:rsidRPr="00FB2C01" w:rsidRDefault="00F87A35" w:rsidP="00C34C28">
      <w:pPr>
        <w:spacing w:after="200"/>
        <w:rPr>
          <w:b/>
          <w:bCs/>
          <w:sz w:val="22"/>
          <w:szCs w:val="22"/>
        </w:rPr>
      </w:pPr>
      <w:r>
        <w:rPr>
          <w:b/>
          <w:bCs/>
          <w:noProof/>
          <w:sz w:val="22"/>
          <w:szCs w:val="22"/>
        </w:rPr>
        <w:drawing>
          <wp:inline distT="0" distB="0" distL="0" distR="0" wp14:anchorId="67248A5D" wp14:editId="762D11D9">
            <wp:extent cx="5276850" cy="1758950"/>
            <wp:effectExtent l="0" t="0" r="6350" b="0"/>
            <wp:docPr id="7" name="Picture 7"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D4748DE" w14:textId="0A05CD7D" w:rsidR="00285E7E" w:rsidRPr="0087553C" w:rsidRDefault="00285E7E" w:rsidP="00577A2C">
      <w:pPr>
        <w:pStyle w:val="Caption"/>
        <w:spacing w:line="360" w:lineRule="auto"/>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sidR="00C94948">
        <w:rPr>
          <w:noProof/>
          <w:color w:val="auto"/>
          <w:sz w:val="22"/>
          <w:szCs w:val="22"/>
        </w:rPr>
        <w:t>1</w:t>
      </w:r>
      <w:r w:rsidRPr="0087553C">
        <w:rPr>
          <w:color w:val="auto"/>
          <w:sz w:val="22"/>
          <w:szCs w:val="22"/>
        </w:rPr>
        <w:fldChar w:fldCharType="end"/>
      </w:r>
      <w:bookmarkEnd w:id="22"/>
      <w:r w:rsidRPr="0087553C">
        <w:rPr>
          <w:color w:val="auto"/>
          <w:sz w:val="22"/>
          <w:szCs w:val="22"/>
        </w:rPr>
        <w:t xml:space="preserve">. </w:t>
      </w:r>
      <w:r w:rsidR="00AA6B0B" w:rsidRPr="0087553C">
        <w:rPr>
          <w:color w:val="auto"/>
          <w:sz w:val="22"/>
          <w:szCs w:val="22"/>
        </w:rPr>
        <w:t xml:space="preserve">Common approach </w:t>
      </w:r>
      <w:r w:rsidR="003754D5">
        <w:rPr>
          <w:color w:val="auto"/>
          <w:sz w:val="22"/>
          <w:szCs w:val="22"/>
        </w:rPr>
        <w:t>to</w:t>
      </w:r>
      <w:r w:rsidR="003754D5" w:rsidRPr="0087553C">
        <w:rPr>
          <w:color w:val="auto"/>
          <w:sz w:val="22"/>
          <w:szCs w:val="22"/>
        </w:rPr>
        <w:t xml:space="preserve"> </w:t>
      </w:r>
      <w:r w:rsidR="00AA6B0B" w:rsidRPr="0087553C">
        <w:rPr>
          <w:color w:val="auto"/>
          <w:sz w:val="22"/>
          <w:szCs w:val="22"/>
        </w:rPr>
        <w:t xml:space="preserve">analyzing </w:t>
      </w:r>
      <w:r w:rsidRPr="0087553C">
        <w:rPr>
          <w:color w:val="auto"/>
          <w:sz w:val="22"/>
          <w:szCs w:val="22"/>
        </w:rPr>
        <w:t>growth curve data</w:t>
      </w:r>
      <w:r w:rsidR="00AA6B0B" w:rsidRPr="0087553C">
        <w:rPr>
          <w:color w:val="auto"/>
          <w:sz w:val="22"/>
          <w:szCs w:val="22"/>
        </w:rPr>
        <w:t xml:space="preserve"> using an exponential model</w:t>
      </w:r>
      <w:r w:rsidRPr="0087553C">
        <w:rPr>
          <w:color w:val="auto"/>
          <w:sz w:val="22"/>
          <w:szCs w:val="22"/>
        </w:rPr>
        <w:t xml:space="preserve">. </w:t>
      </w:r>
      <w:r w:rsidR="00AA6099" w:rsidRPr="0087553C">
        <w:rPr>
          <w:b w:val="0"/>
          <w:bCs w:val="0"/>
          <w:color w:val="auto"/>
          <w:sz w:val="22"/>
          <w:szCs w:val="22"/>
        </w:rPr>
        <w:t>G</w:t>
      </w:r>
      <w:r w:rsidRPr="0087553C">
        <w:rPr>
          <w:b w:val="0"/>
          <w:bCs w:val="0"/>
          <w:color w:val="auto"/>
          <w:sz w:val="22"/>
          <w:szCs w:val="22"/>
        </w:rPr>
        <w:t>rowth rate</w:t>
      </w:r>
      <w:r w:rsidR="00AA6099" w:rsidRPr="0087553C">
        <w:rPr>
          <w:b w:val="0"/>
          <w:bCs w:val="0"/>
          <w:color w:val="auto"/>
          <w:sz w:val="22"/>
          <w:szCs w:val="22"/>
        </w:rPr>
        <w:t>s are commonly estimated from growth curve data</w:t>
      </w:r>
      <w:r w:rsidR="009C1814" w:rsidRPr="0087553C">
        <w:rPr>
          <w:b w:val="0"/>
          <w:bCs w:val="0"/>
          <w:color w:val="auto"/>
          <w:sz w:val="22"/>
          <w:szCs w:val="22"/>
        </w:rPr>
        <w:t xml:space="preserve"> by taking the log of the growth curve and performing linear regression </w:t>
      </w:r>
      <w:r w:rsidR="002229A5" w:rsidRPr="0087553C">
        <w:rPr>
          <w:b w:val="0"/>
          <w:bCs w:val="0"/>
          <w:color w:val="auto"/>
          <w:sz w:val="22"/>
          <w:szCs w:val="22"/>
        </w:rPr>
        <w:t>around the time of maximum growth (see</w:t>
      </w:r>
      <w:r w:rsidR="00C179D2" w:rsidRPr="0087553C">
        <w:rPr>
          <w:b w:val="0"/>
          <w:bCs w:val="0"/>
          <w:color w:val="auto"/>
          <w:sz w:val="22"/>
          <w:szCs w:val="22"/>
        </w:rPr>
        <w:t xml:space="preserve"> </w:t>
      </w:r>
      <w:r w:rsidR="00C179D2" w:rsidRPr="0087553C">
        <w:rPr>
          <w:color w:val="auto"/>
          <w:sz w:val="22"/>
          <w:szCs w:val="22"/>
        </w:rPr>
        <w:t xml:space="preserve">Material and Methods </w:t>
      </w:r>
      <w:r w:rsidR="002229A5" w:rsidRPr="0087553C">
        <w:rPr>
          <w:b w:val="0"/>
          <w:bCs w:val="0"/>
          <w:color w:val="auto"/>
          <w:sz w:val="22"/>
          <w:szCs w:val="22"/>
        </w:rPr>
        <w:t xml:space="preserve">for specific details). Implicitly, this is equivalent to fitting an exponential </w:t>
      </w:r>
      <w:r w:rsidR="002229A5" w:rsidRPr="004D715C">
        <w:rPr>
          <w:b w:val="0"/>
          <w:bCs w:val="0"/>
          <w:color w:val="auto"/>
          <w:sz w:val="22"/>
          <w:szCs w:val="22"/>
        </w:rPr>
        <w:t xml:space="preserve">growth model </w:t>
      </w:r>
      <w:r w:rsidR="002229A5" w:rsidRPr="00876E70">
        <w:rPr>
          <w:b w:val="0"/>
          <w:bCs w:val="0"/>
          <w:i/>
          <w:iCs/>
          <w:color w:val="auto"/>
          <w:sz w:val="22"/>
          <w:szCs w:val="22"/>
        </w:rPr>
        <w:t>N(t)=N</w:t>
      </w:r>
      <w:r w:rsidR="002229A5" w:rsidRPr="00876E70">
        <w:rPr>
          <w:b w:val="0"/>
          <w:bCs w:val="0"/>
          <w:i/>
          <w:iCs/>
          <w:color w:val="auto"/>
          <w:sz w:val="22"/>
          <w:szCs w:val="22"/>
          <w:vertAlign w:val="subscript"/>
        </w:rPr>
        <w:t>0</w:t>
      </w:r>
      <w:r w:rsidR="002229A5" w:rsidRPr="00876E70">
        <w:rPr>
          <w:b w:val="0"/>
          <w:bCs w:val="0"/>
          <w:i/>
          <w:iCs/>
          <w:color w:val="auto"/>
          <w:sz w:val="22"/>
          <w:szCs w:val="22"/>
        </w:rPr>
        <w:t>e</w:t>
      </w:r>
      <w:r w:rsidR="002229A5" w:rsidRPr="00876E70">
        <w:rPr>
          <w:b w:val="0"/>
          <w:bCs w:val="0"/>
          <w:i/>
          <w:iCs/>
          <w:color w:val="auto"/>
          <w:sz w:val="22"/>
          <w:szCs w:val="22"/>
          <w:vertAlign w:val="superscript"/>
        </w:rPr>
        <w:t>rt</w:t>
      </w:r>
      <w:r w:rsidR="002229A5" w:rsidRPr="004D715C">
        <w:rPr>
          <w:b w:val="0"/>
          <w:bCs w:val="0"/>
          <w:color w:val="auto"/>
          <w:sz w:val="22"/>
          <w:szCs w:val="22"/>
        </w:rPr>
        <w:t xml:space="preserve"> to the</w:t>
      </w:r>
      <w:r w:rsidR="002229A5" w:rsidRPr="0087553C">
        <w:rPr>
          <w:b w:val="0"/>
          <w:bCs w:val="0"/>
          <w:color w:val="auto"/>
          <w:sz w:val="22"/>
          <w:szCs w:val="22"/>
        </w:rPr>
        <w:t xml:space="preserve"> growth curve.</w:t>
      </w:r>
      <w:r w:rsidRPr="0087553C">
        <w:rPr>
          <w:b w:val="0"/>
          <w:bCs w:val="0"/>
          <w:color w:val="auto"/>
          <w:sz w:val="22"/>
          <w:szCs w:val="22"/>
        </w:rPr>
        <w:t xml:space="preserve"> </w:t>
      </w:r>
      <w:r w:rsidRPr="0087553C">
        <w:rPr>
          <w:color w:val="auto"/>
          <w:sz w:val="22"/>
          <w:szCs w:val="22"/>
        </w:rPr>
        <w:t xml:space="preserve">(A) </w:t>
      </w:r>
      <w:r w:rsidRPr="0087553C">
        <w:rPr>
          <w:b w:val="0"/>
          <w:bCs w:val="0"/>
          <w:color w:val="auto"/>
          <w:sz w:val="22"/>
          <w:szCs w:val="22"/>
        </w:rPr>
        <w:t xml:space="preserve">The </w:t>
      </w:r>
      <w:r w:rsidR="00F87A35" w:rsidRPr="0087553C">
        <w:rPr>
          <w:b w:val="0"/>
          <w:bCs w:val="0"/>
          <w:color w:val="auto"/>
          <w:sz w:val="22"/>
          <w:szCs w:val="22"/>
        </w:rPr>
        <w:t>circle</w:t>
      </w:r>
      <w:r w:rsidR="00E410C1">
        <w:rPr>
          <w:b w:val="0"/>
          <w:bCs w:val="0"/>
          <w:color w:val="auto"/>
          <w:sz w:val="22"/>
          <w:szCs w:val="22"/>
        </w:rPr>
        <w:t xml:space="preserve">s </w:t>
      </w:r>
      <w:r w:rsidRPr="00876E70">
        <w:rPr>
          <w:b w:val="0"/>
          <w:bCs w:val="0"/>
          <w:color w:val="auto"/>
          <w:sz w:val="22"/>
          <w:szCs w:val="22"/>
        </w:rPr>
        <w:t xml:space="preserve">represent </w:t>
      </w:r>
      <w:r w:rsidRPr="00876E70">
        <w:rPr>
          <w:b w:val="0"/>
          <w:bCs w:val="0"/>
          <w:i/>
          <w:iCs/>
          <w:color w:val="auto"/>
          <w:sz w:val="22"/>
          <w:szCs w:val="22"/>
        </w:rPr>
        <w:t xml:space="preserve">N(t) </w:t>
      </w:r>
      <w:r w:rsidRPr="00876E70">
        <w:rPr>
          <w:b w:val="0"/>
          <w:bCs w:val="0"/>
          <w:color w:val="auto"/>
          <w:sz w:val="22"/>
          <w:szCs w:val="22"/>
        </w:rPr>
        <w:t>the</w:t>
      </w:r>
      <w:r w:rsidRPr="0087553C">
        <w:rPr>
          <w:b w:val="0"/>
          <w:bCs w:val="0"/>
          <w:color w:val="auto"/>
          <w:sz w:val="22"/>
          <w:szCs w:val="22"/>
        </w:rPr>
        <w:t xml:space="preserve"> mean </w:t>
      </w:r>
      <w:r w:rsidR="00A80051" w:rsidRPr="0087553C">
        <w:rPr>
          <w:b w:val="0"/>
          <w:bCs w:val="0"/>
          <w:color w:val="auto"/>
          <w:sz w:val="22"/>
          <w:szCs w:val="22"/>
        </w:rPr>
        <w:t xml:space="preserve">cell </w:t>
      </w:r>
      <w:r w:rsidRPr="0087553C">
        <w:rPr>
          <w:b w:val="0"/>
          <w:bCs w:val="0"/>
          <w:color w:val="auto"/>
          <w:sz w:val="22"/>
          <w:szCs w:val="22"/>
        </w:rPr>
        <w:t xml:space="preserve">density </w:t>
      </w:r>
      <w:r w:rsidR="00E410C1">
        <w:rPr>
          <w:b w:val="0"/>
          <w:bCs w:val="0"/>
          <w:color w:val="auto"/>
          <w:sz w:val="22"/>
          <w:szCs w:val="22"/>
        </w:rPr>
        <w:t>of</w:t>
      </w:r>
      <w:r w:rsidR="00E410C1" w:rsidRPr="0087553C">
        <w:rPr>
          <w:b w:val="0"/>
          <w:bCs w:val="0"/>
          <w:color w:val="auto"/>
          <w:sz w:val="22"/>
          <w:szCs w:val="22"/>
        </w:rPr>
        <w:t xml:space="preserve"> </w:t>
      </w:r>
      <w:r w:rsidR="00515701" w:rsidRPr="0087553C">
        <w:rPr>
          <w:b w:val="0"/>
          <w:bCs w:val="0"/>
          <w:color w:val="auto"/>
          <w:sz w:val="22"/>
          <w:szCs w:val="22"/>
        </w:rPr>
        <w:t>22</w:t>
      </w:r>
      <w:r w:rsidRPr="0087553C">
        <w:rPr>
          <w:b w:val="0"/>
          <w:bCs w:val="0"/>
          <w:color w:val="auto"/>
          <w:sz w:val="22"/>
          <w:szCs w:val="22"/>
        </w:rPr>
        <w:t xml:space="preserve"> growth curves</w:t>
      </w:r>
      <w:r w:rsidR="00980214">
        <w:rPr>
          <w:b w:val="0"/>
          <w:bCs w:val="0"/>
          <w:color w:val="auto"/>
          <w:sz w:val="22"/>
          <w:szCs w:val="22"/>
        </w:rPr>
        <w:t xml:space="preserve"> of strain A1 growing in mono-culture </w:t>
      </w:r>
      <w:r w:rsidR="00E410C1">
        <w:rPr>
          <w:b w:val="0"/>
          <w:bCs w:val="0"/>
          <w:color w:val="auto"/>
          <w:sz w:val="22"/>
          <w:szCs w:val="22"/>
        </w:rPr>
        <w:t>(</w:t>
      </w:r>
      <w:r w:rsidR="00980214">
        <w:rPr>
          <w:b w:val="0"/>
          <w:bCs w:val="0"/>
          <w:color w:val="auto"/>
          <w:sz w:val="22"/>
          <w:szCs w:val="22"/>
        </w:rPr>
        <w:t>see details of experiment A</w:t>
      </w:r>
      <w:r w:rsidR="00E410C1">
        <w:rPr>
          <w:b w:val="0"/>
          <w:bCs w:val="0"/>
          <w:color w:val="auto"/>
          <w:sz w:val="22"/>
          <w:szCs w:val="22"/>
        </w:rPr>
        <w:t>)</w:t>
      </w:r>
      <w:r w:rsidRPr="0087553C">
        <w:rPr>
          <w:b w:val="0"/>
          <w:bCs w:val="0"/>
          <w:color w:val="auto"/>
          <w:sz w:val="22"/>
          <w:szCs w:val="22"/>
        </w:rPr>
        <w:t>.</w:t>
      </w:r>
      <w:r w:rsidR="0099718F" w:rsidRPr="0087553C">
        <w:rPr>
          <w:b w:val="0"/>
          <w:bCs w:val="0"/>
          <w:color w:val="auto"/>
          <w:sz w:val="22"/>
          <w:szCs w:val="22"/>
        </w:rPr>
        <w:t xml:space="preserve"> The solid line represents </w:t>
      </w:r>
      <w:r w:rsidR="002229A5" w:rsidRPr="0087553C">
        <w:rPr>
          <w:b w:val="0"/>
          <w:bCs w:val="0"/>
          <w:color w:val="auto"/>
          <w:sz w:val="22"/>
          <w:szCs w:val="22"/>
        </w:rPr>
        <w:t xml:space="preserve">a </w:t>
      </w:r>
      <w:r w:rsidR="00AD631A">
        <w:rPr>
          <w:b w:val="0"/>
          <w:bCs w:val="0"/>
          <w:color w:val="auto"/>
          <w:sz w:val="22"/>
          <w:szCs w:val="22"/>
        </w:rPr>
        <w:t xml:space="preserve">fit of a polynomial </w:t>
      </w:r>
      <w:r w:rsidR="002229A5" w:rsidRPr="0087553C">
        <w:rPr>
          <w:b w:val="0"/>
          <w:bCs w:val="0"/>
          <w:color w:val="auto"/>
          <w:sz w:val="22"/>
          <w:szCs w:val="22"/>
        </w:rPr>
        <w:t>through the points</w:t>
      </w:r>
      <w:r w:rsidR="0099718F" w:rsidRPr="0087553C">
        <w:rPr>
          <w:b w:val="0"/>
          <w:bCs w:val="0"/>
          <w:color w:val="auto"/>
          <w:sz w:val="22"/>
          <w:szCs w:val="22"/>
        </w:rPr>
        <w:t>.</w:t>
      </w:r>
      <w:r w:rsidRPr="0087553C">
        <w:rPr>
          <w:b w:val="0"/>
          <w:bCs w:val="0"/>
          <w:color w:val="auto"/>
          <w:sz w:val="22"/>
          <w:szCs w:val="22"/>
        </w:rPr>
        <w:t xml:space="preserve"> The dashed line represents the exponential </w:t>
      </w:r>
      <w:r w:rsidRPr="00876E70">
        <w:rPr>
          <w:b w:val="0"/>
          <w:bCs w:val="0"/>
          <w:color w:val="auto"/>
          <w:sz w:val="22"/>
          <w:szCs w:val="22"/>
        </w:rPr>
        <w:t xml:space="preserve">model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876E70">
        <w:rPr>
          <w:b w:val="0"/>
          <w:bCs w:val="0"/>
          <w:color w:val="auto"/>
          <w:sz w:val="22"/>
          <w:szCs w:val="22"/>
        </w:rPr>
        <w:t xml:space="preserve"> fitted to the data, with </w:t>
      </w:r>
      <w:r w:rsidRPr="00876E70">
        <w:rPr>
          <w:b w:val="0"/>
          <w:bCs w:val="0"/>
          <w:i/>
          <w:iCs/>
          <w:color w:val="auto"/>
          <w:sz w:val="22"/>
          <w:szCs w:val="22"/>
        </w:rPr>
        <w:t>r=0.</w:t>
      </w:r>
      <w:r w:rsidR="00354831" w:rsidRPr="00876E70">
        <w:rPr>
          <w:b w:val="0"/>
          <w:bCs w:val="0"/>
          <w:i/>
          <w:iCs/>
          <w:color w:val="auto"/>
          <w:sz w:val="22"/>
          <w:szCs w:val="22"/>
        </w:rPr>
        <w:t>35</w:t>
      </w:r>
      <w:r w:rsidR="00A80051" w:rsidRPr="00876E70">
        <w:rPr>
          <w:b w:val="0"/>
          <w:bCs w:val="0"/>
          <w:color w:val="auto"/>
          <w:sz w:val="22"/>
          <w:szCs w:val="22"/>
        </w:rPr>
        <w:t xml:space="preserve"> and </w:t>
      </w:r>
      <w:r w:rsidR="00A80051" w:rsidRPr="00876E70">
        <w:rPr>
          <w:b w:val="0"/>
          <w:bCs w:val="0"/>
          <w:i/>
          <w:iCs/>
          <w:color w:val="auto"/>
          <w:sz w:val="22"/>
          <w:szCs w:val="22"/>
        </w:rPr>
        <w:t>N</w:t>
      </w:r>
      <w:r w:rsidR="00A80051" w:rsidRPr="00876E70">
        <w:rPr>
          <w:b w:val="0"/>
          <w:bCs w:val="0"/>
          <w:i/>
          <w:iCs/>
          <w:color w:val="auto"/>
          <w:sz w:val="22"/>
          <w:szCs w:val="22"/>
          <w:vertAlign w:val="subscript"/>
        </w:rPr>
        <w:t>0</w:t>
      </w:r>
      <w:r w:rsidR="00A80051" w:rsidRPr="00876E70">
        <w:rPr>
          <w:b w:val="0"/>
          <w:bCs w:val="0"/>
          <w:i/>
          <w:iCs/>
          <w:color w:val="auto"/>
          <w:sz w:val="22"/>
          <w:szCs w:val="22"/>
        </w:rPr>
        <w:t>=0.0</w:t>
      </w:r>
      <w:r w:rsidR="001B4F28" w:rsidRPr="00876E70">
        <w:rPr>
          <w:b w:val="0"/>
          <w:bCs w:val="0"/>
          <w:i/>
          <w:iCs/>
          <w:color w:val="auto"/>
          <w:sz w:val="22"/>
          <w:szCs w:val="22"/>
        </w:rPr>
        <w:t>8</w:t>
      </w:r>
      <w:r w:rsidR="00A80051" w:rsidRPr="00876E70">
        <w:rPr>
          <w:b w:val="0"/>
          <w:bCs w:val="0"/>
          <w:i/>
          <w:iCs/>
          <w:color w:val="auto"/>
          <w:sz w:val="22"/>
          <w:szCs w:val="22"/>
        </w:rPr>
        <w:t>8</w:t>
      </w:r>
      <w:r w:rsidRPr="0087553C">
        <w:rPr>
          <w:b w:val="0"/>
          <w:bCs w:val="0"/>
          <w:color w:val="auto"/>
          <w:sz w:val="22"/>
          <w:szCs w:val="22"/>
        </w:rPr>
        <w:t xml:space="preserve">. The dotted vertical line </w:t>
      </w:r>
      <w:r w:rsidRPr="00876E70">
        <w:rPr>
          <w:b w:val="0"/>
          <w:bCs w:val="0"/>
          <w:color w:val="auto"/>
          <w:sz w:val="22"/>
          <w:szCs w:val="22"/>
        </w:rPr>
        <w:t xml:space="preserve">denotes </w:t>
      </w:r>
      <w:proofErr w:type="spellStart"/>
      <w:r w:rsidRPr="00876E70">
        <w:rPr>
          <w:b w:val="0"/>
          <w:bCs w:val="0"/>
          <w:i/>
          <w:iCs/>
          <w:color w:val="auto"/>
          <w:sz w:val="22"/>
          <w:szCs w:val="22"/>
        </w:rPr>
        <w:t>t</w:t>
      </w:r>
      <w:r w:rsidRPr="00876E70">
        <w:rPr>
          <w:b w:val="0"/>
          <w:bCs w:val="0"/>
          <w:i/>
          <w:iCs/>
          <w:color w:val="auto"/>
          <w:sz w:val="22"/>
          <w:szCs w:val="22"/>
          <w:vertAlign w:val="subscript"/>
        </w:rPr>
        <w:t>max</w:t>
      </w:r>
      <w:proofErr w:type="spellEnd"/>
      <w:r w:rsidRPr="00876E70">
        <w:rPr>
          <w:b w:val="0"/>
          <w:bCs w:val="0"/>
          <w:color w:val="auto"/>
          <w:sz w:val="22"/>
          <w:szCs w:val="22"/>
        </w:rPr>
        <w:t>.</w:t>
      </w:r>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w:t>
      </w:r>
      <w:r w:rsidR="00E64F18" w:rsidRPr="0087553C">
        <w:rPr>
          <w:b w:val="0"/>
          <w:bCs w:val="0"/>
          <w:color w:val="auto"/>
          <w:sz w:val="22"/>
          <w:szCs w:val="22"/>
        </w:rPr>
        <w:t xml:space="preserve">curve </w:t>
      </w:r>
      <w:r w:rsidRPr="00876E70">
        <w:rPr>
          <w:b w:val="0"/>
          <w:bCs w:val="0"/>
          <w:color w:val="auto"/>
          <w:sz w:val="22"/>
          <w:szCs w:val="22"/>
        </w:rPr>
        <w:t xml:space="preserve">shows </w:t>
      </w:r>
      <w:proofErr w:type="spellStart"/>
      <w:r w:rsidRPr="00876E70">
        <w:rPr>
          <w:b w:val="0"/>
          <w:bCs w:val="0"/>
          <w:i/>
          <w:iCs/>
          <w:color w:val="auto"/>
          <w:sz w:val="22"/>
          <w:szCs w:val="22"/>
        </w:rPr>
        <w:t>dN</w:t>
      </w:r>
      <w:proofErr w:type="spellEnd"/>
      <w:r w:rsidRPr="00876E70">
        <w:rPr>
          <w:b w:val="0"/>
          <w:bCs w:val="0"/>
          <w:i/>
          <w:iCs/>
          <w:color w:val="auto"/>
          <w:sz w:val="22"/>
          <w:szCs w:val="22"/>
        </w:rPr>
        <w:t>/</w:t>
      </w:r>
      <w:proofErr w:type="spellStart"/>
      <w:r w:rsidRPr="00876E70">
        <w:rPr>
          <w:b w:val="0"/>
          <w:bCs w:val="0"/>
          <w:i/>
          <w:iCs/>
          <w:color w:val="auto"/>
          <w:sz w:val="22"/>
          <w:szCs w:val="22"/>
        </w:rPr>
        <w:t>dt</w:t>
      </w:r>
      <w:proofErr w:type="spellEnd"/>
      <w:r w:rsidR="00E64F18" w:rsidRPr="00876E70">
        <w:rPr>
          <w:b w:val="0"/>
          <w:bCs w:val="0"/>
          <w:i/>
          <w:iCs/>
          <w:color w:val="auto"/>
          <w:sz w:val="22"/>
          <w:szCs w:val="22"/>
        </w:rPr>
        <w:t>,</w:t>
      </w:r>
      <w:r w:rsidRPr="00876E70">
        <w:rPr>
          <w:b w:val="0"/>
          <w:bCs w:val="0"/>
          <w:i/>
          <w:iCs/>
          <w:color w:val="auto"/>
          <w:sz w:val="22"/>
          <w:szCs w:val="22"/>
        </w:rPr>
        <w:t xml:space="preserve"> </w:t>
      </w:r>
      <w:r w:rsidRPr="00876E70">
        <w:rPr>
          <w:b w:val="0"/>
          <w:bCs w:val="0"/>
          <w:color w:val="auto"/>
          <w:sz w:val="22"/>
          <w:szCs w:val="22"/>
        </w:rPr>
        <w:t>the derivative</w:t>
      </w:r>
      <w:r w:rsidRPr="0087553C">
        <w:rPr>
          <w:b w:val="0"/>
          <w:bCs w:val="0"/>
          <w:color w:val="auto"/>
          <w:sz w:val="22"/>
          <w:szCs w:val="22"/>
        </w:rPr>
        <w:t xml:space="preserve"> of the mean density</w:t>
      </w:r>
      <w:r w:rsidR="0099718F" w:rsidRPr="0087553C">
        <w:rPr>
          <w:b w:val="0"/>
          <w:bCs w:val="0"/>
          <w:color w:val="auto"/>
          <w:sz w:val="22"/>
          <w:szCs w:val="22"/>
        </w:rPr>
        <w:t xml:space="preserve"> (calculated as the derivative </w:t>
      </w:r>
      <w:r w:rsidR="0099718F" w:rsidRPr="0087553C">
        <w:rPr>
          <w:b w:val="0"/>
          <w:bCs w:val="0"/>
          <w:color w:val="auto"/>
          <w:sz w:val="22"/>
          <w:szCs w:val="22"/>
        </w:rPr>
        <w:lastRenderedPageBreak/>
        <w:t>of the</w:t>
      </w:r>
      <w:r w:rsidR="002229A5" w:rsidRPr="0087553C">
        <w:rPr>
          <w:b w:val="0"/>
          <w:bCs w:val="0"/>
          <w:color w:val="auto"/>
          <w:sz w:val="22"/>
          <w:szCs w:val="22"/>
        </w:rPr>
        <w:t xml:space="preserve"> </w:t>
      </w:r>
      <w:r w:rsidR="009A3C77" w:rsidRPr="0087553C">
        <w:rPr>
          <w:b w:val="0"/>
          <w:bCs w:val="0"/>
          <w:color w:val="auto"/>
          <w:sz w:val="22"/>
          <w:szCs w:val="22"/>
        </w:rPr>
        <w:t>solid</w:t>
      </w:r>
      <w:r w:rsidR="002229A5" w:rsidRPr="0087553C">
        <w:rPr>
          <w:b w:val="0"/>
          <w:bCs w:val="0"/>
          <w:color w:val="auto"/>
          <w:sz w:val="22"/>
          <w:szCs w:val="22"/>
        </w:rPr>
        <w:t xml:space="preserve"> line in </w:t>
      </w:r>
      <w:r w:rsidR="00A9402F" w:rsidRPr="0087553C">
        <w:rPr>
          <w:b w:val="0"/>
          <w:bCs w:val="0"/>
          <w:color w:val="auto"/>
          <w:sz w:val="22"/>
          <w:szCs w:val="22"/>
        </w:rPr>
        <w:t xml:space="preserve">panel </w:t>
      </w:r>
      <w:r w:rsidR="002229A5" w:rsidRPr="0087553C">
        <w:rPr>
          <w:b w:val="0"/>
          <w:bCs w:val="0"/>
          <w:color w:val="auto"/>
          <w:sz w:val="22"/>
          <w:szCs w:val="22"/>
        </w:rPr>
        <w:t>A</w:t>
      </w:r>
      <w:r w:rsidR="0099718F" w:rsidRPr="0087553C">
        <w:rPr>
          <w:b w:val="0"/>
          <w:bCs w:val="0"/>
          <w:color w:val="auto"/>
          <w:sz w:val="22"/>
          <w:szCs w:val="22"/>
        </w:rPr>
        <w:t>)</w:t>
      </w:r>
      <w:r w:rsidRPr="0087553C">
        <w:rPr>
          <w:b w:val="0"/>
          <w:bCs w:val="0"/>
          <w:color w:val="auto"/>
          <w:sz w:val="22"/>
          <w:szCs w:val="22"/>
        </w:rPr>
        <w:t xml:space="preserve">. The dotted vertical line denotes </w:t>
      </w:r>
      <w:proofErr w:type="spellStart"/>
      <w:r w:rsidRPr="0087553C">
        <w:rPr>
          <w:b w:val="0"/>
          <w:bCs w:val="0"/>
          <w:i/>
          <w:iCs/>
          <w:color w:val="auto"/>
          <w:sz w:val="22"/>
          <w:szCs w:val="22"/>
        </w:rPr>
        <w:t>t</w:t>
      </w:r>
      <w:r w:rsidRPr="0087553C">
        <w:rPr>
          <w:b w:val="0"/>
          <w:bCs w:val="0"/>
          <w:i/>
          <w:iCs/>
          <w:color w:val="auto"/>
          <w:sz w:val="22"/>
          <w:szCs w:val="22"/>
          <w:vertAlign w:val="subscript"/>
        </w:rPr>
        <w:t>max</w:t>
      </w:r>
      <w:proofErr w:type="spellEnd"/>
      <w:r w:rsidRPr="0087553C">
        <w:rPr>
          <w:b w:val="0"/>
          <w:bCs w:val="0"/>
          <w:color w:val="auto"/>
          <w:sz w:val="22"/>
          <w:szCs w:val="22"/>
        </w:rPr>
        <w:t>. Data in this figure corresponds to the</w:t>
      </w:r>
      <w:r w:rsidR="00A46D2B" w:rsidRPr="0087553C">
        <w:rPr>
          <w:b w:val="0"/>
          <w:bCs w:val="0"/>
          <w:color w:val="auto"/>
          <w:sz w:val="22"/>
          <w:szCs w:val="22"/>
        </w:rPr>
        <w:t xml:space="preserve"> growth of </w:t>
      </w:r>
      <w:r w:rsidR="005647A6" w:rsidRPr="0087553C">
        <w:rPr>
          <w:b w:val="0"/>
          <w:bCs w:val="0"/>
          <w:color w:val="auto"/>
          <w:sz w:val="22"/>
          <w:szCs w:val="22"/>
        </w:rPr>
        <w:t>strain A1</w:t>
      </w:r>
      <w:r w:rsidR="00A46D2B" w:rsidRPr="0087553C">
        <w:rPr>
          <w:b w:val="0"/>
          <w:bCs w:val="0"/>
          <w:color w:val="auto"/>
          <w:sz w:val="22"/>
          <w:szCs w:val="22"/>
        </w:rPr>
        <w:t xml:space="preserve"> (</w:t>
      </w:r>
      <w:r w:rsidR="00515701" w:rsidRPr="0087553C">
        <w:rPr>
          <w:b w:val="0"/>
          <w:bCs w:val="0"/>
          <w:color w:val="auto"/>
          <w:sz w:val="22"/>
          <w:szCs w:val="22"/>
        </w:rPr>
        <w:t xml:space="preserve">red </w:t>
      </w:r>
      <w:r w:rsidR="00A46D2B" w:rsidRPr="0087553C">
        <w:rPr>
          <w:b w:val="0"/>
          <w:bCs w:val="0"/>
          <w:color w:val="auto"/>
          <w:sz w:val="22"/>
          <w:szCs w:val="22"/>
        </w:rPr>
        <w:t>markers in</w:t>
      </w:r>
      <w:r w:rsidRPr="0087553C">
        <w:rPr>
          <w:b w:val="0"/>
          <w:bCs w:val="0"/>
          <w:color w:val="auto"/>
          <w:sz w:val="22"/>
          <w:szCs w:val="22"/>
        </w:rPr>
        <w:t xml:space="preserve"> </w:t>
      </w:r>
      <w:r w:rsidR="00066190" w:rsidRPr="0087553C">
        <w:rPr>
          <w:b w:val="0"/>
          <w:bCs w:val="0"/>
          <w:color w:val="auto"/>
          <w:sz w:val="22"/>
          <w:szCs w:val="22"/>
        </w:rPr>
        <w:t>panel A1 of</w:t>
      </w:r>
      <w:r w:rsidR="005C6E42">
        <w:rPr>
          <w:color w:val="000000" w:themeColor="text1"/>
          <w:sz w:val="22"/>
          <w:szCs w:val="22"/>
        </w:rPr>
        <w:t xml:space="preserve"> Figure 3</w:t>
      </w:r>
      <w:r w:rsidR="00A46D2B" w:rsidRPr="0087553C">
        <w:rPr>
          <w:b w:val="0"/>
          <w:bCs w:val="0"/>
          <w:color w:val="auto"/>
          <w:sz w:val="22"/>
          <w:szCs w:val="22"/>
        </w:rPr>
        <w:t>)</w:t>
      </w:r>
      <w:r w:rsidR="00A80051" w:rsidRPr="0087553C">
        <w:rPr>
          <w:b w:val="0"/>
          <w:bCs w:val="0"/>
          <w:color w:val="auto"/>
          <w:sz w:val="22"/>
          <w:szCs w:val="22"/>
        </w:rPr>
        <w:t>.</w:t>
      </w:r>
    </w:p>
    <w:p w14:paraId="2E988C6B" w14:textId="3F36F890" w:rsidR="005E5082" w:rsidRPr="0025589C" w:rsidRDefault="001B1CBA" w:rsidP="00C34C28">
      <w:pPr>
        <w:spacing w:after="200"/>
      </w:pPr>
      <w:r w:rsidRPr="0025589C">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003F085B" w:rsidRPr="0025589C">
        <w:fldChar w:fldCharType="separate"/>
      </w:r>
      <w:r w:rsidR="00C016FF" w:rsidRPr="00C016FF">
        <w:rPr>
          <w:noProof/>
        </w:rPr>
        <w:t>(9)</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r w:rsidR="00C016FF">
        <w:t xml:space="preserve"> - </w:t>
      </w:r>
      <w:r w:rsidR="000F5DC3" w:rsidRPr="0025589C">
        <w:t>a reference strain and a strain of interest</w:t>
      </w:r>
      <w:r w:rsidR="00C016FF">
        <w:t xml:space="preserve"> - </w:t>
      </w:r>
      <w:r w:rsidR="007A7F01" w:rsidRPr="0025589C">
        <w:t xml:space="preserve">are grown in a mixed culture. The </w:t>
      </w:r>
      <w:r w:rsidR="005B18B0">
        <w:t xml:space="preserve">density or </w:t>
      </w:r>
      <w:r w:rsidR="007A7F01" w:rsidRPr="0025589C">
        <w:t>frequency of each strain in the mixed culture is measured during the course of the experiment using</w:t>
      </w:r>
      <w:del w:id="23" w:author="TF Cooper" w:date="2018-11-30T13:10:00Z">
        <w:r w:rsidR="007A7F01" w:rsidRPr="0025589C" w:rsidDel="00AB0406">
          <w:delText xml:space="preserve"> </w:delText>
        </w:r>
      </w:del>
      <w:r w:rsidR="007A7F01" w:rsidRPr="0025589C">
        <w:t xml:space="preserve"> specific markers</w:t>
      </w:r>
      <w:r w:rsidRPr="0025589C">
        <w:t xml:space="preserve">, </w:t>
      </w:r>
      <w:r w:rsidR="000F5DC3">
        <w:t>either</w:t>
      </w:r>
      <w:r w:rsidRPr="0025589C">
        <w:t xml:space="preserve"> by counting colonies formed by </w:t>
      </w:r>
      <w:ins w:id="24" w:author="TF Cooper" w:date="2018-11-30T13:11:00Z">
        <w:r w:rsidR="00AB0406">
          <w:t xml:space="preserve">with competitors with different </w:t>
        </w:r>
      </w:ins>
      <w:r w:rsidR="00510F80" w:rsidRPr="0025589C">
        <w:t xml:space="preserve">drug </w:t>
      </w:r>
      <w:r w:rsidRPr="0025589C">
        <w:t>resistan</w:t>
      </w:r>
      <w:del w:id="25" w:author="TF Cooper" w:date="2018-11-30T13:11:00Z">
        <w:r w:rsidRPr="0025589C" w:rsidDel="00AB0406">
          <w:delText>t</w:delText>
        </w:r>
      </w:del>
      <w:ins w:id="26" w:author="TF Cooper" w:date="2018-11-30T13:11:00Z">
        <w:r w:rsidR="00AB0406">
          <w:t xml:space="preserve">ce, </w:t>
        </w:r>
        <w:commentRangeStart w:id="27"/>
        <w:r w:rsidR="00AB0406">
          <w:t>resource utilization</w:t>
        </w:r>
      </w:ins>
      <w:commentRangeEnd w:id="27"/>
      <w:ins w:id="28" w:author="TF Cooper" w:date="2018-11-30T13:12:00Z">
        <w:r w:rsidR="00AB0406">
          <w:rPr>
            <w:rStyle w:val="CommentReference"/>
          </w:rPr>
          <w:commentReference w:id="27"/>
        </w:r>
      </w:ins>
      <w:ins w:id="29" w:author="TF Cooper" w:date="2018-11-30T13:11:00Z">
        <w:r w:rsidR="00AB0406">
          <w:t>, or auxotrophic phenotypes</w:t>
        </w:r>
      </w:ins>
      <w:del w:id="30" w:author="TF Cooper" w:date="2018-11-30T13:11:00Z">
        <w:r w:rsidRPr="0025589C" w:rsidDel="00AB0406">
          <w:delText xml:space="preserve"> or auxotrophic strains</w:delText>
        </w:r>
      </w:del>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Pr="0025589C">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1B606A">
        <w:instrText>ADDIN CSL_CITATION {"citationItems":[{"id":"ITEM-1","itemData":{"DOI":"10.1534/genetics.113.156190","ISSN":"1943-2631","PMID":"24398421","abstract":"The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model.","author":[{"dropping-particle":"","family":"Bank","given":"Claudia","non-dropping-particle":"","parse-names":false,"suffix":""},{"dropping-particle":"","family":"Hietpas","given":"Ryan T.","non-dropping-particle":"","parse-names":false,"suffix":""},{"dropping-particle":"","family":"Wong","given":"Alex","non-dropping-particle":"","parse-names":false,"suffix":""},{"dropping-particle":"","family":"Bolon","given":"Daniel N. A.","non-dropping-particle":"","parse-names":false,"suffix":""},{"dropping-particle":"","family":"Jensen","given":"Jeffrey D.","non-dropping-particle":"","parse-names":false,"suffix":""}],"container-title":"Genetics","id":"ITEM-1","issue":"3","issued":{"date-parts":[["2014","1","7"]]},"page":"1-35","title":"A Bayesian MCMC Approach To Assess the Complete Distribution of Fitness Effects of New Mutations: Uncovering the Potential for Adaptive Walks in Challenging Environments.","type":"article-journal","volume":"196"},"uris":["http://www.mendeley.com/documents/?uuid=b8f847ea-1b54-47de-87a1-50edb2cc40d9"]},{"id":"ITEM-2","itemData":{"DOI":"10.1038/nature14279","ISSN":"0028-0836","abstract":"Evolution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important.","author":[{"dropping-particle":"","family":"Levy","given":"Sasha F.","non-dropping-particle":"","parse-names":false,"suffix":""},{"dropping-particle":"","family":"Blundell","given":"Jamie R.","non-dropping-particle":"","parse-names":false,"suffix":""},{"dropping-particle":"","family":"Venkataram","given":"Sandeep","non-dropping-particle":"","parse-names":false,"suffix":""},{"dropping-particle":"","family":"Petrov","given":"Dmitri A.","non-dropping-particle":"","parse-names":false,"suffix":""},{"dropping-particle":"","family":"Fisher","given":"Daniel S.","non-dropping-particle":"","parse-names":false,"suffix":""},{"dropping-particle":"","family":"Sherlock","given":"Gavin","non-dropping-particle":"","parse-names":false,"suffix":""}],"container-title":"Nature","id":"ITEM-2","issue":"7542","issued":{"date-parts":[["2015","2","25"]]},"page":"181-186","title":"Quantitative evolutionary dynamics using high-resolution lineage tracking","type":"article-journal","volume":"519"},"uris":["http://www.mendeley.com/documents/?uuid=35e8adc9-7156-49fa-aebf-5dca7aa1e05a"]}],"mendeley":{"formattedCitation":"(10, 11)","plainTextFormattedCitation":"(10, 11)","previouslyFormattedCitation":"(10, 11)"},"properties":{"noteIndex":0},"schema":"https://github.com/citation-style-language/schema/raw/master/csl-citation.json"}</w:instrText>
      </w:r>
      <w:r w:rsidR="007A7F01" w:rsidRPr="0025589C">
        <w:fldChar w:fldCharType="separate"/>
      </w:r>
      <w:r w:rsidR="00C016FF" w:rsidRPr="00C016FF">
        <w:rPr>
          <w:noProof/>
        </w:rPr>
        <w:t>(10, 11)</w:t>
      </w:r>
      <w:r w:rsidR="007A7F01" w:rsidRPr="0025589C">
        <w:fldChar w:fldCharType="end"/>
      </w:r>
      <w:r w:rsidR="007A7F01" w:rsidRPr="0025589C">
        <w:t xml:space="preserve">. </w:t>
      </w:r>
      <w:r w:rsidR="007A7F01" w:rsidRPr="00634C42">
        <w:t xml:space="preserve">The </w:t>
      </w:r>
      <w:r w:rsidR="00C016FF" w:rsidRPr="00634C42">
        <w:t>relative fitness</w:t>
      </w:r>
      <w:r w:rsidR="007A7F01" w:rsidRPr="00634C42">
        <w:t xml:space="preserve"> of the strains of interest </w:t>
      </w:r>
      <w:r w:rsidR="002C4B07" w:rsidRPr="00634C42">
        <w:t>are</w:t>
      </w:r>
      <w:r w:rsidR="000F5DC3" w:rsidRPr="00634C42">
        <w:t xml:space="preserve"> </w:t>
      </w:r>
      <w:r w:rsidR="00DF7C4C" w:rsidRPr="00634C42">
        <w:t>then</w:t>
      </w:r>
      <w:r w:rsidR="007A7F01" w:rsidRPr="00634C42">
        <w:t xml:space="preserve"> estimated from changes in the </w:t>
      </w:r>
      <w:r w:rsidR="005B18B0" w:rsidRPr="00634C42">
        <w:t xml:space="preserve">densities or </w:t>
      </w:r>
      <w:r w:rsidR="007A7F01" w:rsidRPr="00634C42">
        <w:t xml:space="preserve">frequencies </w:t>
      </w:r>
      <w:r w:rsidR="000F5DC3" w:rsidRPr="00634C42">
        <w:t xml:space="preserve">of the strains </w:t>
      </w:r>
      <w:r w:rsidR="007A7F01" w:rsidRPr="00634C42">
        <w:t>during the competition experiment</w:t>
      </w:r>
      <w:r w:rsidR="007A7F01" w:rsidRPr="005B18B0">
        <w:t xml:space="preserve">. </w:t>
      </w:r>
      <w:r w:rsidR="000F5DC3" w:rsidRPr="005B18B0">
        <w:t>Such competition experiments</w:t>
      </w:r>
      <w:r w:rsidR="007A7F01" w:rsidRPr="005B18B0">
        <w:t xml:space="preserve"> can </w:t>
      </w:r>
      <w:r w:rsidR="002C4B07" w:rsidRPr="005B18B0">
        <w:t>allow</w:t>
      </w:r>
      <w:r w:rsidR="007A7F01" w:rsidRPr="005B18B0">
        <w:t xml:space="preserve"> relative</w:t>
      </w:r>
      <w:r w:rsidR="007A7F01" w:rsidRPr="0025589C">
        <w:t xml:space="preserve"> fitness</w:t>
      </w:r>
      <w:r w:rsidR="002C4B07">
        <w:t xml:space="preserve"> to be inferred</w:t>
      </w:r>
      <w:r w:rsidR="007A7F01" w:rsidRPr="0025589C">
        <w:t xml:space="preserve"> with high precision</w:t>
      </w:r>
      <w:r w:rsidR="003465C8">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3F61401D" w:rsidR="007A7F01" w:rsidRPr="0025589C" w:rsidRDefault="007A7F01" w:rsidP="00C34C28">
      <w:r w:rsidRPr="0025589C">
        <w:t xml:space="preserve">However, competition experiments are </w:t>
      </w:r>
      <w:ins w:id="31" w:author="TF Cooper" w:date="2018-11-30T13:14:00Z">
        <w:r w:rsidR="00C11D53">
          <w:t xml:space="preserve">often </w:t>
        </w:r>
      </w:ins>
      <w:del w:id="32" w:author="TF Cooper" w:date="2018-11-30T13:14:00Z">
        <w:r w:rsidR="000F5DC3" w:rsidDel="00C11D53">
          <w:delText xml:space="preserve">challenging because they are </w:delText>
        </w:r>
      </w:del>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AD631A" w:rsidRPr="0025589C">
        <w:t>th</w:t>
      </w:r>
      <w:r w:rsidR="00AD631A">
        <w:t xml:space="preserve">e </w:t>
      </w:r>
      <w:r w:rsidR="000F5DC3">
        <w:t xml:space="preserve">strains of interest </w:t>
      </w:r>
      <w:r w:rsidR="00AD631A">
        <w:t xml:space="preserve">to </w:t>
      </w:r>
      <w:r w:rsidR="000F5DC3">
        <w:t xml:space="preserve">be modified </w:t>
      </w:r>
      <w:r w:rsidR="00AD631A">
        <w:t xml:space="preserve">for </w:t>
      </w:r>
      <w:r w:rsidR="000F5DC3">
        <w:t>monitor</w:t>
      </w:r>
      <w:r w:rsidR="00AD631A">
        <w:t xml:space="preserve">ing </w:t>
      </w:r>
      <w:r w:rsidR="000F5DC3">
        <w:t>with</w:t>
      </w:r>
      <w:r w:rsidRPr="0025589C">
        <w:t xml:space="preserve"> genetic or phenotypic assays</w:t>
      </w:r>
      <w:r w:rsidR="00E43C55" w:rsidRPr="0025589C">
        <w:t xml:space="preserve"> (see </w:t>
      </w:r>
      <w:r w:rsidR="00E43C55" w:rsidRPr="0025589C">
        <w:rPr>
          <w:noProof/>
        </w:rPr>
        <w:fldChar w:fldCharType="begin" w:fldLock="1"/>
      </w:r>
      <w:r w:rsidR="00C016FF">
        <w:rPr>
          <w:noProof/>
        </w:rPr>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mendeley":{"formattedCitation":"(3)","plainTextFormattedCitation":"(3)","previouslyFormattedCitation":"(3)"},"properties":{"noteIndex":0},"schema":"https://github.com/citation-style-language/schema/raw/master/csl-citation.json"}</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r w:rsidR="00C016FF">
        <w:rPr>
          <w:noProof/>
        </w:rPr>
        <w:t xml:space="preserve"> </w:t>
      </w:r>
      <w:r w:rsidR="00C016FF" w:rsidRPr="00634C42">
        <w:rPr>
          <w:noProof/>
        </w:rPr>
        <w:t>and to be grown together in a mixed culture under identical environmental conditions</w:t>
      </w:r>
      <w:r w:rsidRPr="00634C42">
        <w:t>.</w:t>
      </w:r>
      <w:r w:rsidRPr="005B18B0">
        <w:t xml:space="preserve"> </w:t>
      </w:r>
      <w:r w:rsidR="000F5DC3" w:rsidRPr="005B18B0">
        <w:t>Accordingl</w:t>
      </w:r>
      <w:r w:rsidR="000F5DC3">
        <w:t>y</w:t>
      </w:r>
      <w:r w:rsidRPr="0025589C">
        <w:t xml:space="preserve">, </w:t>
      </w:r>
      <w:r w:rsidR="00DF7C4C" w:rsidRPr="0025589C">
        <w:t xml:space="preserve">competition experiments </w:t>
      </w:r>
      <w:r w:rsidRPr="0025589C">
        <w:t>are often impractical in non-</w:t>
      </w:r>
      <w:r w:rsidRPr="005B18B0">
        <w:t>model organisms</w:t>
      </w:r>
      <w:r w:rsidR="00C016FF" w:rsidRPr="005B18B0">
        <w:t xml:space="preserve"> </w:t>
      </w:r>
      <w:r w:rsidR="00C016FF" w:rsidRPr="00634C42">
        <w:t xml:space="preserve">and for measuring </w:t>
      </w:r>
      <w:r w:rsidR="00667056" w:rsidRPr="00634C42">
        <w:t xml:space="preserve">the </w:t>
      </w:r>
      <w:r w:rsidR="00C016FF" w:rsidRPr="00634C42">
        <w:t xml:space="preserve">fitness </w:t>
      </w:r>
      <w:r w:rsidR="00667056" w:rsidRPr="00634C42">
        <w:t>effect</w:t>
      </w:r>
      <w:r w:rsidR="00C016FF" w:rsidRPr="00634C42">
        <w:t xml:space="preserve"> </w:t>
      </w:r>
      <w:r w:rsidR="00667056" w:rsidRPr="00634C42">
        <w:t xml:space="preserve">of </w:t>
      </w:r>
      <w:r w:rsidR="00C016FF" w:rsidRPr="00634C42">
        <w:t>environment</w:t>
      </w:r>
      <w:r w:rsidR="00667056" w:rsidRPr="00634C42">
        <w:t>al change</w:t>
      </w:r>
      <w:r w:rsidRPr="005B18B0">
        <w:t>. Therefore, many investigato</w:t>
      </w:r>
      <w:r w:rsidRPr="0025589C">
        <w:t>rs prefer to use proxies of fitness such as growth rates</w:t>
      </w:r>
      <w:r w:rsidR="000F5DC3">
        <w:t xml:space="preserve"> from 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xml:space="preserve">), </w:t>
      </w:r>
      <w:r w:rsidR="004A431F" w:rsidRPr="00667056">
        <w:rPr>
          <w:rFonts w:eastAsia="Times New Roman"/>
        </w:rPr>
        <w:t xml:space="preserve">it is hard to infer </w:t>
      </w:r>
      <w:r w:rsidR="00F34555" w:rsidRPr="00667056">
        <w:rPr>
          <w:rFonts w:eastAsia="Times New Roman"/>
        </w:rPr>
        <w:t xml:space="preserve">how differences in growth during </w:t>
      </w:r>
      <w:r w:rsidR="004A431F" w:rsidRPr="00667056">
        <w:rPr>
          <w:rFonts w:eastAsia="Times New Roman"/>
        </w:rPr>
        <w:t xml:space="preserve">various </w:t>
      </w:r>
      <w:r w:rsidR="00F34555" w:rsidRPr="00667056">
        <w:rPr>
          <w:rFonts w:eastAsia="Times New Roman"/>
        </w:rPr>
        <w:t xml:space="preserve">growth phases </w:t>
      </w:r>
      <w:r w:rsidR="00667056" w:rsidRPr="00C34C28">
        <w:rPr>
          <w:rFonts w:eastAsia="Times New Roman"/>
        </w:rPr>
        <w:t>affect</w:t>
      </w:r>
      <w:r w:rsidR="004A431F" w:rsidRPr="00667056">
        <w:rPr>
          <w:rFonts w:eastAsia="Times New Roman"/>
        </w:rPr>
        <w:t xml:space="preserve"> </w:t>
      </w:r>
      <w:r w:rsidR="00F34555" w:rsidRPr="00667056">
        <w:rPr>
          <w:rFonts w:eastAsia="Times New Roman"/>
        </w:rPr>
        <w:t>relative fitness</w:t>
      </w:r>
      <w:r w:rsidR="004A431F" w:rsidRPr="00667056">
        <w:rPr>
          <w:rFonts w:eastAsia="Times New Roman"/>
        </w:rPr>
        <w:t xml:space="preserve"> in competitions</w:t>
      </w:r>
      <w:commentRangeStart w:id="33"/>
      <w:r w:rsidR="00F34555" w:rsidRPr="00667056">
        <w:rPr>
          <w:rFonts w:eastAsia="Times New Roman"/>
        </w:rPr>
        <w:t>.</w:t>
      </w:r>
      <w:commentRangeEnd w:id="33"/>
      <w:r w:rsidR="00C11D53">
        <w:rPr>
          <w:rStyle w:val="CommentReference"/>
        </w:rPr>
        <w:commentReference w:id="33"/>
      </w:r>
      <w:r w:rsidRPr="00667056">
        <w:t xml:space="preserve"> </w:t>
      </w:r>
    </w:p>
    <w:p w14:paraId="3A0F3D15" w14:textId="7A89CE75" w:rsidR="000F5DC3" w:rsidRDefault="007A7F01" w:rsidP="00C34C28">
      <w:pPr>
        <w:rPr>
          <w:rFonts w:eastAsiaTheme="majorEastAsia"/>
          <w:b/>
          <w:bCs/>
          <w:kern w:val="32"/>
          <w:sz w:val="28"/>
          <w:szCs w:val="28"/>
        </w:rPr>
      </w:pPr>
      <w:r w:rsidRPr="0025589C">
        <w:t xml:space="preserve">Here we present </w:t>
      </w:r>
      <w:r w:rsidRPr="0025589C">
        <w:rPr>
          <w:lang w:bidi="ar-SA"/>
        </w:rPr>
        <w:t xml:space="preserve">a new computational </w:t>
      </w:r>
      <w:r w:rsidR="00DF7C4C" w:rsidRPr="0025589C">
        <w:rPr>
          <w:lang w:bidi="ar-SA"/>
        </w:rPr>
        <w:t xml:space="preserve">approach </w:t>
      </w:r>
      <w:r w:rsidR="000F5DC3">
        <w:rPr>
          <w:lang w:bidi="ar-SA"/>
        </w:rPr>
        <w:t>that</w:t>
      </w:r>
      <w:r w:rsidR="000F5DC3" w:rsidRPr="0025589C">
        <w:rPr>
          <w:rFonts w:eastAsia="Times New Roman"/>
          <w:i/>
        </w:rPr>
        <w:t xml:space="preserve"> </w:t>
      </w:r>
      <w:r w:rsidR="00510F80" w:rsidRPr="0025589C">
        <w:rPr>
          <w:rFonts w:eastAsia="Times New Roman"/>
        </w:rPr>
        <w:t>provides</w:t>
      </w:r>
      <w:r w:rsidR="001076CD" w:rsidRPr="0025589C">
        <w:rPr>
          <w:rFonts w:eastAsia="Times New Roman"/>
        </w:rPr>
        <w:t xml:space="preserve"> </w:t>
      </w:r>
      <w:r w:rsidRPr="0025589C">
        <w:t xml:space="preserve">a predictive and descriptive framework for estimating growth </w:t>
      </w:r>
      <w:r w:rsidR="00DF7C4C" w:rsidRPr="0025589C">
        <w:t xml:space="preserve">parameters </w:t>
      </w:r>
      <w:r w:rsidRPr="0025589C">
        <w:t>from growth dynamics</w:t>
      </w:r>
      <w:r w:rsidR="008A4790" w:rsidRPr="0025589C">
        <w:t xml:space="preserve"> and </w:t>
      </w:r>
      <w:r w:rsidR="00AD631A">
        <w:t xml:space="preserve">for </w:t>
      </w:r>
      <w:r w:rsidRPr="0025589C">
        <w:t xml:space="preserve">predicting </w:t>
      </w:r>
      <w:r w:rsidR="00DF7C4C" w:rsidRPr="0025589C">
        <w:t xml:space="preserve">relative </w:t>
      </w:r>
      <w:r w:rsidRPr="0025589C">
        <w:t>growth in mixed culture</w:t>
      </w:r>
      <w:r w:rsidR="00AB7E08" w:rsidRPr="0025589C">
        <w:t>s</w:t>
      </w:r>
      <w:r w:rsidRPr="0025589C">
        <w:t>.</w:t>
      </w:r>
      <w:r w:rsidR="00321833">
        <w:t xml:space="preserve"> We </w:t>
      </w:r>
      <w:r w:rsidR="005B18B0">
        <w:t xml:space="preserve">provide two </w:t>
      </w:r>
      <w:r w:rsidR="00C828BF">
        <w:t xml:space="preserve">different experimental </w:t>
      </w:r>
      <w:r w:rsidR="00321833">
        <w:t>validat</w:t>
      </w:r>
      <w:r w:rsidR="005B18B0">
        <w:t xml:space="preserve">ions of </w:t>
      </w:r>
      <w:r w:rsidR="00321833">
        <w:t>this approach</w:t>
      </w:r>
      <w:r w:rsidR="00667056" w:rsidRPr="005B18B0">
        <w:t>,</w:t>
      </w:r>
      <w:r w:rsidR="00321833" w:rsidRPr="005B18B0">
        <w:t xml:space="preserve"> </w:t>
      </w:r>
      <w:r w:rsidR="00321833" w:rsidRPr="00634C42">
        <w:t xml:space="preserve">and demonstrate its application for </w:t>
      </w:r>
      <w:r w:rsidR="00667056" w:rsidRPr="00634C42">
        <w:t>estimating</w:t>
      </w:r>
      <w:r w:rsidR="00321833" w:rsidRPr="00634C42">
        <w:t xml:space="preserve"> the relative fitness </w:t>
      </w:r>
      <w:r w:rsidR="00667056" w:rsidRPr="00634C42">
        <w:t>cost of protein expression</w:t>
      </w:r>
      <w:r w:rsidR="00321833" w:rsidRPr="00634C42">
        <w:t>.</w:t>
      </w:r>
      <w:r w:rsidR="00321833">
        <w:t xml:space="preserve"> </w:t>
      </w:r>
    </w:p>
    <w:p w14:paraId="37F5D5EE" w14:textId="4051BCF0" w:rsidR="00250AF2" w:rsidRDefault="003B532C" w:rsidP="00C34C28">
      <w:pPr>
        <w:keepNext/>
        <w:jc w:val="center"/>
      </w:pPr>
      <w:r>
        <w:rPr>
          <w:noProof/>
        </w:rPr>
        <w:lastRenderedPageBreak/>
        <w:drawing>
          <wp:inline distT="0" distB="0" distL="0" distR="0" wp14:anchorId="1ACA0DE5" wp14:editId="6D1D8522">
            <wp:extent cx="4320000" cy="380182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000" cy="3801829"/>
                    </a:xfrm>
                    <a:prstGeom prst="rect">
                      <a:avLst/>
                    </a:prstGeom>
                  </pic:spPr>
                </pic:pic>
              </a:graphicData>
            </a:graphic>
          </wp:inline>
        </w:drawing>
      </w:r>
    </w:p>
    <w:p w14:paraId="379B4BBB" w14:textId="3172845D" w:rsidR="00250AF2" w:rsidRPr="0087553C" w:rsidRDefault="00250AF2" w:rsidP="00577A2C">
      <w:pPr>
        <w:pStyle w:val="Caption"/>
        <w:spacing w:line="360" w:lineRule="auto"/>
        <w:rPr>
          <w:rFonts w:eastAsiaTheme="majorEastAsia"/>
          <w:sz w:val="22"/>
          <w:szCs w:val="22"/>
        </w:rPr>
      </w:pPr>
      <w:bookmarkStart w:id="34"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C94948">
        <w:rPr>
          <w:noProof/>
          <w:color w:val="000000" w:themeColor="text1"/>
          <w:sz w:val="22"/>
          <w:szCs w:val="22"/>
        </w:rPr>
        <w:t>2</w:t>
      </w:r>
      <w:r w:rsidRPr="0087553C">
        <w:rPr>
          <w:color w:val="000000" w:themeColor="text1"/>
          <w:sz w:val="22"/>
          <w:szCs w:val="22"/>
        </w:rPr>
        <w:fldChar w:fldCharType="end"/>
      </w:r>
      <w:bookmarkEnd w:id="34"/>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wo strains (here marked as red and green</w:t>
      </w:r>
      <w:r w:rsidR="00283F31">
        <w:rPr>
          <w:b w:val="0"/>
          <w:bCs w:val="0"/>
          <w:color w:val="000000" w:themeColor="text1"/>
          <w:sz w:val="22"/>
          <w:szCs w:val="22"/>
        </w:rPr>
        <w:t xml:space="preserve"> circles</w:t>
      </w:r>
      <w:r w:rsidR="004C11FC" w:rsidRPr="0087553C">
        <w:rPr>
          <w:b w:val="0"/>
          <w:bCs w:val="0"/>
          <w:color w:val="000000" w:themeColor="text1"/>
          <w:sz w:val="22"/>
          <w:szCs w:val="22"/>
        </w:rPr>
        <w:t>) are grown separately in mono-cultures while measuring the cell culture density (e.g. optical density), and growth models are fitted to the measured growth curves from each experiment, providing estimates for the growth parameters of each</w:t>
      </w:r>
      <w:r w:rsidR="004C11FC" w:rsidRPr="00876E70">
        <w:rPr>
          <w:b w:val="0"/>
          <w:bCs w:val="0"/>
          <w:color w:val="000000" w:themeColor="text1"/>
          <w:sz w:val="22"/>
          <w:szCs w:val="22"/>
        </w:rPr>
        <w:t xml:space="preserve"> strain</w:t>
      </w:r>
      <w:r w:rsidR="00AD1148" w:rsidRPr="00876E70">
        <w:rPr>
          <w:b w:val="0"/>
          <w:bCs w:val="0"/>
          <w:color w:val="000000" w:themeColor="text1"/>
          <w:sz w:val="22"/>
          <w:szCs w:val="22"/>
        </w:rPr>
        <w:t xml:space="preserve">: initial cell density </w:t>
      </w:r>
      <w:r w:rsidR="00AD1148" w:rsidRPr="00876E70">
        <w:rPr>
          <w:b w:val="0"/>
          <w:bCs w:val="0"/>
          <w:i/>
          <w:iCs/>
          <w:color w:val="000000" w:themeColor="text1"/>
          <w:sz w:val="22"/>
          <w:szCs w:val="22"/>
        </w:rPr>
        <w:t>N</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maximum cell density </w:t>
      </w:r>
      <w:r w:rsidR="00AD1148" w:rsidRPr="00876E70">
        <w:rPr>
          <w:b w:val="0"/>
          <w:bCs w:val="0"/>
          <w:i/>
          <w:iCs/>
          <w:color w:val="000000" w:themeColor="text1"/>
          <w:sz w:val="22"/>
          <w:szCs w:val="22"/>
        </w:rPr>
        <w:t>K</w:t>
      </w:r>
      <w:r w:rsidR="00AD1148" w:rsidRPr="00876E70">
        <w:rPr>
          <w:b w:val="0"/>
          <w:bCs w:val="0"/>
          <w:color w:val="000000" w:themeColor="text1"/>
          <w:sz w:val="22"/>
          <w:szCs w:val="22"/>
        </w:rPr>
        <w:t xml:space="preserve">, specific growth rate </w:t>
      </w:r>
      <w:r w:rsidR="00AD1148" w:rsidRPr="00876E70">
        <w:rPr>
          <w:b w:val="0"/>
          <w:bCs w:val="0"/>
          <w:i/>
          <w:iCs/>
          <w:color w:val="000000" w:themeColor="text1"/>
          <w:sz w:val="22"/>
          <w:szCs w:val="22"/>
        </w:rPr>
        <w:t>r</w:t>
      </w:r>
      <w:r w:rsidR="00AD1148" w:rsidRPr="00876E70">
        <w:rPr>
          <w:b w:val="0"/>
          <w:bCs w:val="0"/>
          <w:color w:val="000000" w:themeColor="text1"/>
          <w:sz w:val="22"/>
          <w:szCs w:val="22"/>
        </w:rPr>
        <w:t xml:space="preserve">, deceleration parameter </w:t>
      </w:r>
      <w:r w:rsidR="00AD1148" w:rsidRPr="00876E70">
        <w:rPr>
          <w:b w:val="0"/>
          <w:bCs w:val="0"/>
          <w:i/>
          <w:iCs/>
          <w:color w:val="000000" w:themeColor="text1"/>
          <w:sz w:val="22"/>
          <w:szCs w:val="22"/>
          <w:lang w:val="el-GR"/>
        </w:rPr>
        <w:t>ν</w:t>
      </w:r>
      <w:r w:rsidR="00AD1148" w:rsidRPr="00876E70">
        <w:rPr>
          <w:b w:val="0"/>
          <w:bCs w:val="0"/>
          <w:color w:val="000000" w:themeColor="text1"/>
          <w:sz w:val="22"/>
          <w:szCs w:val="22"/>
        </w:rPr>
        <w:t xml:space="preserve">, initial adjustment </w:t>
      </w:r>
      <w:r w:rsidR="00AD1148" w:rsidRPr="00876E70">
        <w:rPr>
          <w:b w:val="0"/>
          <w:bCs w:val="0"/>
          <w:i/>
          <w:iCs/>
          <w:color w:val="000000" w:themeColor="text1"/>
          <w:sz w:val="22"/>
          <w:szCs w:val="22"/>
        </w:rPr>
        <w:t>q</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and adjustment rate </w:t>
      </w:r>
      <w:r w:rsidR="00AD1148" w:rsidRPr="00876E70">
        <w:rPr>
          <w:b w:val="0"/>
          <w:bCs w:val="0"/>
          <w:i/>
          <w:iCs/>
          <w:color w:val="000000" w:themeColor="text1"/>
          <w:sz w:val="22"/>
          <w:szCs w:val="22"/>
        </w:rPr>
        <w:t>m</w:t>
      </w:r>
      <w:r w:rsidR="004C11FC" w:rsidRPr="00876E70">
        <w:rPr>
          <w:b w:val="0"/>
          <w:bCs w:val="0"/>
          <w:color w:val="000000" w:themeColor="text1"/>
          <w:sz w:val="22"/>
          <w:szCs w:val="22"/>
        </w:rPr>
        <w:t>.</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w:t>
      </w:r>
      <w:r w:rsidR="004C11FC" w:rsidRPr="00876E70">
        <w:rPr>
          <w:b w:val="0"/>
          <w:bCs w:val="0"/>
          <w:color w:val="000000" w:themeColor="text1"/>
          <w:sz w:val="22"/>
          <w:szCs w:val="22"/>
        </w:rPr>
        <w:t>estimate</w:t>
      </w:r>
      <w:r w:rsidR="00D35BFD" w:rsidRPr="00876E70">
        <w:rPr>
          <w:b w:val="0"/>
          <w:bCs w:val="0"/>
          <w:color w:val="000000" w:themeColor="text1"/>
          <w:sz w:val="22"/>
          <w:szCs w:val="22"/>
        </w:rPr>
        <w:t>s</w:t>
      </w:r>
      <w:r w:rsidR="004C11FC" w:rsidRPr="00876E70">
        <w:rPr>
          <w:b w:val="0"/>
          <w:bCs w:val="0"/>
          <w:color w:val="000000" w:themeColor="text1"/>
          <w:sz w:val="22"/>
          <w:szCs w:val="22"/>
        </w:rPr>
        <w:t xml:space="preserve"> for the competition parameters</w:t>
      </w:r>
      <w:r w:rsidR="00AD1148" w:rsidRPr="00876E70">
        <w:rPr>
          <w:b w:val="0"/>
          <w:bCs w:val="0"/>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1</w:t>
      </w:r>
      <w:r w:rsidR="00AD1148" w:rsidRPr="00876E70">
        <w:rPr>
          <w:b w:val="0"/>
          <w:bCs w:val="0"/>
          <w:i/>
          <w:iCs/>
          <w:color w:val="000000" w:themeColor="text1"/>
          <w:sz w:val="22"/>
          <w:szCs w:val="22"/>
        </w:rPr>
        <w:t xml:space="preserve"> </w:t>
      </w:r>
      <w:r w:rsidR="00AD1148" w:rsidRPr="00876E70">
        <w:rPr>
          <w:b w:val="0"/>
          <w:bCs w:val="0"/>
          <w:color w:val="000000" w:themeColor="text1"/>
          <w:sz w:val="22"/>
          <w:szCs w:val="22"/>
        </w:rPr>
        <w:t>and</w:t>
      </w:r>
      <w:r w:rsidR="00AD1148" w:rsidRPr="00876E70">
        <w:rPr>
          <w:b w:val="0"/>
          <w:bCs w:val="0"/>
          <w:i/>
          <w:iCs/>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2</w:t>
      </w:r>
      <w:r w:rsidR="004C11FC" w:rsidRPr="00876E70">
        <w:rPr>
          <w:b w:val="0"/>
          <w:bCs w:val="0"/>
          <w:color w:val="000000" w:themeColor="text1"/>
          <w:sz w:val="22"/>
          <w:szCs w:val="22"/>
        </w:rPr>
        <w:t xml:space="preserve">. Importantly, </w:t>
      </w:r>
      <w:r w:rsidR="00AD631A" w:rsidRPr="00876E70">
        <w:rPr>
          <w:b w:val="0"/>
          <w:bCs w:val="0"/>
          <w:color w:val="000000" w:themeColor="text1"/>
          <w:sz w:val="22"/>
          <w:szCs w:val="22"/>
        </w:rPr>
        <w:t xml:space="preserve">at </w:t>
      </w:r>
      <w:r w:rsidR="00B9795F" w:rsidRPr="00876E70">
        <w:rPr>
          <w:b w:val="0"/>
          <w:bCs w:val="0"/>
          <w:color w:val="000000" w:themeColor="text1"/>
          <w:sz w:val="22"/>
          <w:szCs w:val="22"/>
        </w:rPr>
        <w:t xml:space="preserve">this stage </w:t>
      </w:r>
      <w:r w:rsidR="004C11FC" w:rsidRPr="00876E70">
        <w:rPr>
          <w:b w:val="0"/>
          <w:bCs w:val="0"/>
          <w:color w:val="000000" w:themeColor="text1"/>
          <w:sz w:val="22"/>
          <w:szCs w:val="22"/>
        </w:rPr>
        <w:t xml:space="preserve">the cells are </w:t>
      </w:r>
      <w:r w:rsidR="004C11FC" w:rsidRPr="00876E70">
        <w:rPr>
          <w:b w:val="0"/>
          <w:bCs w:val="0"/>
          <w:i/>
          <w:iCs/>
          <w:color w:val="000000" w:themeColor="text1"/>
          <w:sz w:val="22"/>
          <w:szCs w:val="22"/>
        </w:rPr>
        <w:t>not</w:t>
      </w:r>
      <w:r w:rsidR="004C11FC" w:rsidRPr="00876E70">
        <w:rPr>
          <w:b w:val="0"/>
          <w:bCs w:val="0"/>
          <w:color w:val="000000" w:themeColor="text1"/>
          <w:sz w:val="22"/>
          <w:szCs w:val="22"/>
        </w:rPr>
        <w:t xml:space="preserve"> identi</w:t>
      </w:r>
      <w:r w:rsidR="004C11FC" w:rsidRPr="0087553C">
        <w:rPr>
          <w:b w:val="0"/>
          <w:bCs w:val="0"/>
          <w:color w:val="000000" w:themeColor="text1"/>
          <w:sz w:val="22"/>
          <w:szCs w:val="22"/>
        </w:rPr>
        <w:t>fied by their strain</w:t>
      </w:r>
      <w:r w:rsidR="00AD631A">
        <w:rPr>
          <w:b w:val="0"/>
          <w:bCs w:val="0"/>
          <w:color w:val="000000" w:themeColor="text1"/>
          <w:sz w:val="22"/>
          <w:szCs w:val="22"/>
        </w:rPr>
        <w:t>;</w:t>
      </w:r>
      <w:r w:rsidR="00AD631A" w:rsidRPr="0087553C">
        <w:rPr>
          <w:b w:val="0"/>
          <w:bCs w:val="0"/>
          <w:color w:val="000000" w:themeColor="text1"/>
          <w:sz w:val="22"/>
          <w:szCs w:val="22"/>
        </w:rPr>
        <w:t xml:space="preserve"> </w:t>
      </w:r>
      <w:r w:rsidR="004C11FC" w:rsidRPr="0087553C">
        <w:rPr>
          <w:b w:val="0"/>
          <w:bCs w:val="0"/>
          <w:color w:val="000000" w:themeColor="text1"/>
          <w:sz w:val="22"/>
          <w:szCs w:val="22"/>
        </w:rPr>
        <w:t>hence the gray</w:t>
      </w:r>
      <w:r w:rsidR="00283F31">
        <w:rPr>
          <w:b w:val="0"/>
          <w:bCs w:val="0"/>
          <w:color w:val="000000" w:themeColor="text1"/>
          <w:sz w:val="22"/>
          <w:szCs w:val="22"/>
        </w:rPr>
        <w:t>ed</w:t>
      </w:r>
      <w:r w:rsidR="00AD631A">
        <w:rPr>
          <w:b w:val="0"/>
          <w:bCs w:val="0"/>
          <w:color w:val="000000" w:themeColor="text1"/>
          <w:sz w:val="22"/>
          <w:szCs w:val="22"/>
        </w:rPr>
        <w:t xml:space="preserve"> </w:t>
      </w:r>
      <w:r w:rsidR="00283F31">
        <w:rPr>
          <w:b w:val="0"/>
          <w:bCs w:val="0"/>
          <w:color w:val="000000" w:themeColor="text1"/>
          <w:sz w:val="22"/>
          <w:szCs w:val="22"/>
        </w:rPr>
        <w:t>circles</w:t>
      </w:r>
      <w:r w:rsidR="004C11FC" w:rsidRPr="0087553C">
        <w:rPr>
          <w:b w:val="0"/>
          <w:bCs w:val="0"/>
          <w:color w:val="000000" w:themeColor="text1"/>
          <w:sz w:val="22"/>
          <w:szCs w:val="22"/>
        </w:rPr>
        <w:t>.</w:t>
      </w:r>
      <w:r w:rsidRPr="0087553C">
        <w:rPr>
          <w:sz w:val="22"/>
          <w:szCs w:val="22"/>
        </w:rPr>
        <w:br w:type="page"/>
      </w:r>
    </w:p>
    <w:p w14:paraId="7C7985F0" w14:textId="77777777" w:rsidR="00BF5556" w:rsidRPr="0025589C" w:rsidRDefault="00BF5556" w:rsidP="00C34C28">
      <w:pPr>
        <w:pStyle w:val="Heading1"/>
        <w:spacing w:line="360" w:lineRule="auto"/>
        <w:ind w:firstLine="284"/>
      </w:pPr>
      <w:r w:rsidRPr="0025589C">
        <w:lastRenderedPageBreak/>
        <w:t xml:space="preserve">Results </w:t>
      </w:r>
      <w:commentRangeStart w:id="35"/>
      <w:commentRangeEnd w:id="35"/>
      <w:r w:rsidR="00230D42">
        <w:rPr>
          <w:rStyle w:val="CommentReference"/>
          <w:rFonts w:eastAsiaTheme="minorEastAsia"/>
          <w:b w:val="0"/>
          <w:bCs w:val="0"/>
          <w:kern w:val="0"/>
        </w:rPr>
        <w:commentReference w:id="35"/>
      </w:r>
    </w:p>
    <w:p w14:paraId="5D143D73" w14:textId="09466F70" w:rsidR="00BF5556" w:rsidRDefault="002347EB" w:rsidP="00C34C28">
      <w:r>
        <w:rPr>
          <w:iCs/>
        </w:rPr>
        <w:t>Here</w:t>
      </w:r>
      <w:r w:rsidR="00A66911">
        <w:rPr>
          <w:iCs/>
        </w:rPr>
        <w:t>, we describe o</w:t>
      </w:r>
      <w:r w:rsidR="00A66911" w:rsidRPr="0025589C">
        <w:rPr>
          <w:iCs/>
        </w:rPr>
        <w:t>ur</w:t>
      </w:r>
      <w:r w:rsidR="00A66911" w:rsidRPr="0025589C">
        <w:t xml:space="preserve"> </w:t>
      </w:r>
      <w:r w:rsidR="00BF5556" w:rsidRPr="0025589C">
        <w:t>approach</w:t>
      </w:r>
      <w:r w:rsidR="00A66911">
        <w:t xml:space="preserve">, which </w:t>
      </w:r>
      <w:r w:rsidR="00BF5556" w:rsidRPr="0025589C">
        <w:t>consists of three stages: (a) fitting growth models to mono</w:t>
      </w:r>
      <w:r w:rsidR="00420670">
        <w:t>-</w:t>
      </w:r>
      <w:r w:rsidR="00BF5556" w:rsidRPr="0025589C">
        <w:t>culture growth curve data</w:t>
      </w:r>
      <w:r w:rsidR="00BF5556">
        <w:t xml:space="preserve"> (</w:t>
      </w:r>
      <w:r w:rsidR="00BF5556" w:rsidRPr="00D35BFD">
        <w:rPr>
          <w:b/>
          <w:bCs/>
        </w:rPr>
        <w:fldChar w:fldCharType="begin"/>
      </w:r>
      <w:r w:rsidR="00BF5556" w:rsidRPr="00D35BFD">
        <w:rPr>
          <w:b/>
          <w:bCs/>
        </w:rPr>
        <w:instrText xml:space="preserve"> REF _Ref512333581 \h </w:instrText>
      </w:r>
      <w:r w:rsidR="00BF5556">
        <w:rPr>
          <w:b/>
          <w:bCs/>
        </w:rPr>
        <w:instrText xml:space="preserve"> \* MERGEFORMAT </w:instrText>
      </w:r>
      <w:r w:rsidR="00BF5556" w:rsidRPr="00D35BFD">
        <w:rPr>
          <w:b/>
          <w:bCs/>
        </w:rPr>
      </w:r>
      <w:r w:rsidR="00BF5556"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D35BFD">
        <w:rPr>
          <w:b/>
          <w:bCs/>
        </w:rPr>
        <w:fldChar w:fldCharType="end"/>
      </w:r>
      <w:r w:rsidR="00BF5556" w:rsidRPr="00D35BFD">
        <w:rPr>
          <w:b/>
          <w:bCs/>
        </w:rPr>
        <w:t>A</w:t>
      </w:r>
      <w:r w:rsidR="00BF5556">
        <w:t>)</w:t>
      </w:r>
      <w:r w:rsidR="00BF5556" w:rsidRPr="0025589C">
        <w:t>, (b) fitting competition models to mixed culture growth curve data</w:t>
      </w:r>
      <w:r w:rsidR="00BF5556">
        <w:t xml:space="preserve"> (</w:t>
      </w:r>
      <w:r w:rsidR="00BF5556" w:rsidRPr="00934B6D">
        <w:rPr>
          <w:b/>
          <w:bCs/>
        </w:rPr>
        <w:fldChar w:fldCharType="begin"/>
      </w:r>
      <w:r w:rsidR="00BF5556" w:rsidRPr="00934B6D">
        <w:rPr>
          <w:b/>
          <w:bCs/>
        </w:rPr>
        <w:instrText xml:space="preserve"> REF _Ref512333581 \h </w:instrText>
      </w:r>
      <w:r w:rsidR="00BF5556">
        <w:rPr>
          <w:b/>
          <w:bCs/>
        </w:rPr>
        <w:instrText xml:space="preserve"> \* MERGEFORMAT </w:instrText>
      </w:r>
      <w:r w:rsidR="00BF5556" w:rsidRPr="00934B6D">
        <w:rPr>
          <w:b/>
          <w:bCs/>
        </w:rPr>
      </w:r>
      <w:r w:rsidR="00BF5556" w:rsidRPr="00934B6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934B6D">
        <w:rPr>
          <w:b/>
          <w:bCs/>
        </w:rPr>
        <w:fldChar w:fldCharType="end"/>
      </w:r>
      <w:r w:rsidR="00BF5556">
        <w:rPr>
          <w:b/>
          <w:bCs/>
        </w:rPr>
        <w:t>B</w:t>
      </w:r>
      <w:r w:rsidR="00BF5556">
        <w:t>)</w:t>
      </w:r>
      <w:r w:rsidR="00BF5556" w:rsidRPr="0025589C">
        <w:t xml:space="preserve">, and (c) predicting relative growth in a mixed culture using the estimated growth and competition parameters. </w:t>
      </w:r>
      <w:r>
        <w:t>W</w:t>
      </w:r>
      <w:r w:rsidR="00A66911">
        <w:t xml:space="preserve">e </w:t>
      </w:r>
      <w:r>
        <w:t xml:space="preserve">provide two </w:t>
      </w:r>
      <w:r w:rsidR="00A93A63">
        <w:t xml:space="preserve">independent </w:t>
      </w:r>
      <w:r w:rsidR="00A66911">
        <w:t>experimental validation</w:t>
      </w:r>
      <w:r>
        <w:t>s</w:t>
      </w:r>
      <w:r w:rsidR="00A66911">
        <w:t xml:space="preserve"> of our </w:t>
      </w:r>
      <w:r w:rsidR="00BF5556" w:rsidRPr="0025589C">
        <w:t>approach</w:t>
      </w:r>
      <w:r w:rsidR="00A93A63">
        <w:t xml:space="preserve">, one with fluorescent </w:t>
      </w:r>
      <w:r w:rsidR="00A93A63" w:rsidRPr="0025589C">
        <w:rPr>
          <w:i/>
          <w:iCs/>
        </w:rPr>
        <w:t>E</w:t>
      </w:r>
      <w:r w:rsidR="00A93A63">
        <w:rPr>
          <w:i/>
          <w:iCs/>
        </w:rPr>
        <w:t>scherichia</w:t>
      </w:r>
      <w:r w:rsidR="00A93A63" w:rsidRPr="0025589C">
        <w:rPr>
          <w:i/>
          <w:iCs/>
        </w:rPr>
        <w:t xml:space="preserve"> coli</w:t>
      </w:r>
      <w:r w:rsidR="00A93A63">
        <w:rPr>
          <w:i/>
          <w:iCs/>
        </w:rPr>
        <w:t xml:space="preserve"> </w:t>
      </w:r>
      <w:r w:rsidR="00A93A63">
        <w:t xml:space="preserve">strains, and one with </w:t>
      </w:r>
      <w:r w:rsidR="00A93A63">
        <w:rPr>
          <w:i/>
          <w:iCs/>
        </w:rPr>
        <w:t>E. coli</w:t>
      </w:r>
      <w:r w:rsidR="00A93A63">
        <w:t xml:space="preserve"> strains that previously evolved under various metabolic challenges.</w:t>
      </w:r>
      <w:r>
        <w:t xml:space="preserve"> </w:t>
      </w:r>
      <w:r w:rsidR="00A93A63">
        <w:t>I</w:t>
      </w:r>
      <w:r>
        <w:t>n these experiments,</w:t>
      </w:r>
      <w:r w:rsidR="00A66911">
        <w:t xml:space="preserve"> we </w:t>
      </w:r>
      <w:r w:rsidR="00BF5556" w:rsidRPr="0025589C">
        <w:t>measured growth of two strains in mono- and mixed culture</w:t>
      </w:r>
      <w:r w:rsidR="00A66911">
        <w:t xml:space="preserve">, </w:t>
      </w:r>
      <w:r w:rsidR="00BF5556" w:rsidRPr="0025589C">
        <w:t xml:space="preserve">used our approach to predict </w:t>
      </w:r>
      <w:r>
        <w:t xml:space="preserve">growth in </w:t>
      </w:r>
      <w:r w:rsidR="00BF5556" w:rsidRPr="0025589C">
        <w:t>the mixed culture</w:t>
      </w:r>
      <w:r w:rsidR="00A66911">
        <w:t xml:space="preserve">, and </w:t>
      </w:r>
      <w:r w:rsidR="00BF5556" w:rsidRPr="0025589C">
        <w:t>compared these predictions to</w:t>
      </w:r>
      <w:r w:rsidR="00A93A63">
        <w:t xml:space="preserve"> the</w:t>
      </w:r>
      <w:r w:rsidR="00BF5556" w:rsidRPr="0025589C">
        <w:t xml:space="preserve"> empirical </w:t>
      </w:r>
      <w:r>
        <w:t>results</w:t>
      </w:r>
      <w:r w:rsidR="00BF5556" w:rsidRPr="0025589C">
        <w:t>.</w:t>
      </w:r>
      <w:r>
        <w:t xml:space="preserve"> Finally</w:t>
      </w:r>
      <w:r w:rsidR="00A66911" w:rsidRPr="00634C42">
        <w:t xml:space="preserve">, we describe an </w:t>
      </w:r>
      <w:r w:rsidR="00667056" w:rsidRPr="00634C42">
        <w:t xml:space="preserve">application </w:t>
      </w:r>
      <w:r w:rsidRPr="00634C42">
        <w:t xml:space="preserve">of our method </w:t>
      </w:r>
      <w:r w:rsidR="00667056" w:rsidRPr="00634C42">
        <w:t xml:space="preserve">for estimating the </w:t>
      </w:r>
      <w:r w:rsidR="00A66911" w:rsidRPr="00634C42">
        <w:t xml:space="preserve">relative fitness </w:t>
      </w:r>
      <w:r w:rsidR="00A93A63">
        <w:t xml:space="preserve">cost </w:t>
      </w:r>
      <w:r w:rsidR="00F9372F">
        <w:t xml:space="preserve">due to </w:t>
      </w:r>
      <w:r w:rsidR="00667056" w:rsidRPr="00634C42">
        <w:t>expressi</w:t>
      </w:r>
      <w:r w:rsidR="00F9372F">
        <w:t xml:space="preserve">on of </w:t>
      </w:r>
      <w:r w:rsidR="00667056" w:rsidRPr="00634C42">
        <w:t xml:space="preserve">the </w:t>
      </w:r>
      <w:r w:rsidR="00667056" w:rsidRPr="00634C42">
        <w:rPr>
          <w:i/>
          <w:iCs/>
        </w:rPr>
        <w:t>lac</w:t>
      </w:r>
      <w:r w:rsidR="00667056" w:rsidRPr="00634C42">
        <w:t xml:space="preserve"> operon.</w:t>
      </w:r>
    </w:p>
    <w:p w14:paraId="63E868BE" w14:textId="0117DCB9" w:rsidR="00D96F6C" w:rsidRPr="0025589C" w:rsidRDefault="00313D88" w:rsidP="00C34C28">
      <w:pPr>
        <w:pStyle w:val="Heading2"/>
        <w:spacing w:line="360" w:lineRule="auto"/>
        <w:ind w:firstLine="284"/>
      </w:pPr>
      <w:r w:rsidRPr="0025589C">
        <w:t>Experimental</w:t>
      </w:r>
      <w:r w:rsidR="003D722E">
        <w:t xml:space="preserve"> validation</w:t>
      </w:r>
      <w:r w:rsidRPr="0025589C">
        <w:t xml:space="preserve"> design</w:t>
      </w:r>
    </w:p>
    <w:p w14:paraId="1A246307" w14:textId="18201022" w:rsidR="00DC3BC6" w:rsidRDefault="00A93A63">
      <w:r>
        <w:rPr>
          <w:b/>
          <w:bCs/>
        </w:rPr>
        <w:t>F</w:t>
      </w:r>
      <w:r w:rsidRPr="00A93A63">
        <w:rPr>
          <w:b/>
          <w:bCs/>
        </w:rPr>
        <w:t xml:space="preserve">luorescence </w:t>
      </w:r>
      <w:r w:rsidR="002347EB" w:rsidRPr="00634C42">
        <w:rPr>
          <w:b/>
          <w:bCs/>
        </w:rPr>
        <w:t>experiment</w:t>
      </w:r>
      <w:r w:rsidR="006A1741">
        <w:rPr>
          <w:b/>
          <w:bCs/>
        </w:rPr>
        <w:t>s</w:t>
      </w:r>
      <w:r w:rsidR="002347EB" w:rsidRPr="00634C42">
        <w:rPr>
          <w:b/>
          <w:bCs/>
        </w:rPr>
        <w:t>:</w:t>
      </w:r>
      <w:r w:rsidR="002347EB">
        <w:t xml:space="preserve"> </w:t>
      </w:r>
      <w:r w:rsidR="000F5DC3">
        <w:t>Three</w:t>
      </w:r>
      <w:r w:rsidR="00A10657">
        <w:t xml:space="preserve"> </w:t>
      </w:r>
      <w:r>
        <w:t xml:space="preserve">fluorescence </w:t>
      </w:r>
      <w:r w:rsidR="00DC3BC6" w:rsidRPr="0025589C">
        <w:t>experiments</w:t>
      </w:r>
      <w:r w:rsidR="00A10657">
        <w:t xml:space="preserve"> (</w:t>
      </w:r>
      <w:r>
        <w:t xml:space="preserve">denoted </w:t>
      </w:r>
      <w:r w:rsidR="00A10657">
        <w:t>A, B, and C)</w:t>
      </w:r>
      <w:r w:rsidR="00DC3BC6" w:rsidRPr="0025589C">
        <w:t xml:space="preserve"> </w:t>
      </w:r>
      <w:r w:rsidR="000F5DC3">
        <w:t>were performed</w:t>
      </w:r>
      <w:r w:rsidR="00A86C18">
        <w:t xml:space="preserve"> </w:t>
      </w:r>
      <w:r w:rsidR="00DC3BC6" w:rsidRPr="0025589C">
        <w:t xml:space="preserve">with </w:t>
      </w:r>
      <w:r>
        <w:t>two</w:t>
      </w:r>
      <w:r w:rsidRPr="0025589C">
        <w:t xml:space="preserve"> </w:t>
      </w:r>
      <w:r>
        <w:t>pairs</w:t>
      </w:r>
      <w:r w:rsidRPr="0025589C">
        <w:t xml:space="preserve"> </w:t>
      </w:r>
      <w:r w:rsidR="00DC3BC6" w:rsidRPr="0025589C">
        <w:t xml:space="preserve">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r>
        <w:t>).</w:t>
      </w:r>
      <w:r w:rsidR="006A1741">
        <w:t xml:space="preserve"> </w:t>
      </w:r>
      <w:r>
        <w:t>T</w:t>
      </w:r>
      <w:r w:rsidR="006A1741">
        <w:t xml:space="preserve">he same </w:t>
      </w:r>
      <w:r>
        <w:t>pair</w:t>
      </w:r>
      <w:r w:rsidR="006A1741">
        <w:t xml:space="preserve"> of strains was used in experiment A and B</w:t>
      </w:r>
      <w:r w:rsidR="00F62023" w:rsidRPr="0025589C">
        <w:t>)</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w:t>
      </w:r>
      <w:r w:rsidR="00420670">
        <w:t>mono-culture</w:t>
      </w:r>
      <w:r w:rsidR="00DC3BC6" w:rsidRPr="0025589C">
        <w:t>s of the GFP strain</w:t>
      </w:r>
      <w:r w:rsidR="007E29CB">
        <w:t>;</w:t>
      </w:r>
      <w:r w:rsidR="00DC3BC6" w:rsidRPr="0025589C">
        <w:t xml:space="preserve"> 30 replicate </w:t>
      </w:r>
      <w:r w:rsidR="00420670">
        <w:t>mono-culture</w:t>
      </w:r>
      <w:del w:id="36" w:author="TF Cooper" w:date="2018-11-30T13:33:00Z">
        <w:r w:rsidR="00420670" w:rsidDel="00230D42">
          <w:delText xml:space="preserve"> </w:delText>
        </w:r>
      </w:del>
      <w:r w:rsidR="00DC3BC6" w:rsidRPr="0025589C">
        <w:t>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r w:rsidR="006A1741">
        <w:t xml:space="preserve"> </w:t>
      </w:r>
      <w:ins w:id="37" w:author="TF Cooper" w:date="2018-11-30T13:35:00Z">
        <w:r w:rsidR="00230D42">
          <w:t xml:space="preserve">In experiment A, strains </w:t>
        </w:r>
      </w:ins>
      <w:del w:id="38" w:author="TF Cooper" w:date="2018-11-30T13:35:00Z">
        <w:r w:rsidDel="00230D42">
          <w:delText xml:space="preserve">Experiments </w:delText>
        </w:r>
      </w:del>
      <w:ins w:id="39" w:author="TF Cooper" w:date="2018-11-30T13:34:00Z">
        <w:r w:rsidR="00230D42">
          <w:t xml:space="preserve">were </w:t>
        </w:r>
      </w:ins>
      <w:r>
        <w:t>started by diluting s</w:t>
      </w:r>
      <w:r w:rsidR="009D5CE5" w:rsidRPr="00F3419E">
        <w:t xml:space="preserve">tationary phase bacteria </w:t>
      </w:r>
      <w:del w:id="40" w:author="TF Cooper" w:date="2018-11-30T13:34:00Z">
        <w:r w:rsidR="000F5DC3" w:rsidDel="00230D42">
          <w:delText xml:space="preserve">were </w:delText>
        </w:r>
      </w:del>
      <w:r w:rsidR="009D5CE5" w:rsidRPr="00F3419E">
        <w:t xml:space="preserve">into fresh media, yielding a culture in which lag phase </w:t>
      </w:r>
      <w:r w:rsidR="000F5DC3">
        <w:t xml:space="preserve">was observably </w:t>
      </w:r>
      <w:r w:rsidR="009D5CE5">
        <w:t xml:space="preserve">longer for the green strain. </w:t>
      </w:r>
      <w:r w:rsidR="009D5CE5" w:rsidRPr="00F3419E">
        <w:t>In experiment B, strains were pre-grown in fresh media for 4 hours</w:t>
      </w:r>
      <w:r w:rsidR="000F5DC3">
        <w:t xml:space="preserve"> (</w:t>
      </w:r>
      <w:ins w:id="41" w:author="TF Cooper" w:date="2018-11-30T13:35:00Z">
        <w:r w:rsidR="00230D42">
          <w:t xml:space="preserve">allowing them to reach </w:t>
        </w:r>
      </w:ins>
      <w:del w:id="42" w:author="TF Cooper" w:date="2018-11-30T13:35:00Z">
        <w:r w:rsidR="000F5DC3" w:rsidDel="00230D42">
          <w:delText xml:space="preserve">to </w:delText>
        </w:r>
      </w:del>
      <w:ins w:id="43" w:author="TF Cooper" w:date="2018-11-30T13:35:00Z">
        <w:r w:rsidR="00230D42">
          <w:t xml:space="preserve">early </w:t>
        </w:r>
      </w:ins>
      <w:r w:rsidR="000F5DC3">
        <w:t>exponential growth phase)</w:t>
      </w:r>
      <w:r w:rsidR="009D5CE5" w:rsidRPr="00F3419E">
        <w:t xml:space="preserve"> and then diluted into fresh media, so that there </w:t>
      </w:r>
      <w:r w:rsidR="000F5DC3">
        <w:t>was</w:t>
      </w:r>
      <w:r w:rsidR="000F5DC3" w:rsidRPr="00F3419E">
        <w:t xml:space="preserve"> </w:t>
      </w:r>
      <w:r w:rsidR="009D5CE5" w:rsidRPr="00F3419E">
        <w:t xml:space="preserve">no </w:t>
      </w:r>
      <w:r w:rsidR="009D5CE5">
        <w:t xml:space="preserve">observable lag phase. </w:t>
      </w:r>
      <w:r w:rsidR="00DC3BC6" w:rsidRPr="0025589C">
        <w:t>The optical density</w:t>
      </w:r>
      <w:r w:rsidR="007F0D86">
        <w:t xml:space="preserve"> </w:t>
      </w:r>
      <w:r w:rsidR="00DC3BC6" w:rsidRPr="0025589C">
        <w:t xml:space="preserve">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00DC3BC6" w:rsidRPr="0025589C">
        <w:t xml:space="preserve"> was measured using an automatic plate reader</w:t>
      </w:r>
      <w:r w:rsidR="00C02003" w:rsidRPr="0025589C">
        <w:t xml:space="preserve"> </w:t>
      </w:r>
      <w:r w:rsidR="00F62023" w:rsidRPr="0025589C">
        <w:t>(</w:t>
      </w:r>
      <w:r w:rsidR="00A10657">
        <w:t>markers in</w:t>
      </w:r>
      <w:r w:rsidR="00944BEF">
        <w:t xml:space="preserve"> </w:t>
      </w:r>
      <w:r w:rsidR="00944BEF" w:rsidRPr="00944BEF">
        <w:rPr>
          <w:b/>
          <w:bCs/>
        </w:rPr>
        <w:t>Figure 3</w:t>
      </w:r>
      <w:r w:rsidR="00F62023" w:rsidRPr="0025589C">
        <w:t>)</w:t>
      </w:r>
      <w:r w:rsidR="00DC3BC6" w:rsidRPr="0025589C">
        <w:t>.</w:t>
      </w:r>
      <w:r w:rsidR="00F62023" w:rsidRPr="0025589C">
        <w:t xml:space="preserve"> </w:t>
      </w:r>
      <w:r w:rsidR="00B912A3">
        <w:t>In addition, s</w:t>
      </w:r>
      <w:r w:rsidR="00DC3BC6" w:rsidRPr="0025589C">
        <w:t xml:space="preserve">amples were collected from </w:t>
      </w:r>
      <w:r>
        <w:t>the</w:t>
      </w:r>
      <w:r w:rsidR="008922CD" w:rsidRPr="0025589C">
        <w:t xml:space="preserve"> </w:t>
      </w:r>
      <w:r w:rsidR="00DC3BC6" w:rsidRPr="0025589C">
        <w:t xml:space="preserve">mixed culture </w:t>
      </w:r>
      <w:r w:rsidR="00AA2374">
        <w:t xml:space="preserve">sub-experiment </w:t>
      </w:r>
      <w:r w:rsidR="008922CD">
        <w:t>well</w:t>
      </w:r>
      <w:r w:rsidR="00AA2374">
        <w:t>s</w:t>
      </w:r>
      <w:r w:rsidR="008922CD">
        <w:t xml:space="preserve"> </w:t>
      </w:r>
      <w:r w:rsidR="00DC3BC6" w:rsidRPr="0025589C">
        <w:t xml:space="preserve">and the relative frequencies of the two strains were measured </w:t>
      </w:r>
      <w:r w:rsidR="008F16E1" w:rsidRPr="0025589C">
        <w:t xml:space="preserve">by </w:t>
      </w:r>
      <w:r w:rsidR="00DC3BC6" w:rsidRPr="0025589C">
        <w:t>flow</w:t>
      </w:r>
      <w:r w:rsidR="00A9402F">
        <w:t xml:space="preserve"> </w:t>
      </w:r>
      <w:r w:rsidR="00DC3BC6"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E66975" w:rsidRPr="00E66975">
        <w:rPr>
          <w:b/>
          <w:bCs/>
          <w:color w:val="000000" w:themeColor="text1"/>
        </w:rPr>
        <w:t xml:space="preserve">Figure </w:t>
      </w:r>
      <w:r w:rsidR="00E66975" w:rsidRPr="00E66975">
        <w:rPr>
          <w:b/>
          <w:bCs/>
          <w:noProof/>
          <w:color w:val="000000" w:themeColor="text1"/>
        </w:rPr>
        <w:t>5</w:t>
      </w:r>
      <w:r w:rsidR="00A10657" w:rsidRPr="00A10657">
        <w:rPr>
          <w:b/>
          <w:bCs/>
        </w:rPr>
        <w:fldChar w:fldCharType="end"/>
      </w:r>
      <w:r w:rsidR="00A10657">
        <w:t>)</w:t>
      </w:r>
      <w:r w:rsidR="00DC3BC6" w:rsidRPr="0025589C">
        <w:t>.</w:t>
      </w:r>
      <w:r w:rsidR="00314FE0" w:rsidRPr="0025589C">
        <w:t xml:space="preserve"> </w:t>
      </w:r>
      <w:r w:rsidR="008F16E1" w:rsidRPr="0025589C">
        <w:t>S</w:t>
      </w:r>
      <w:r w:rsidR="00DC3BC6" w:rsidRPr="0025589C">
        <w:t>ee</w:t>
      </w:r>
      <w:r w:rsidR="00946BE1">
        <w:t xml:space="preserve"> </w:t>
      </w:r>
      <w:r w:rsidR="00946BE1">
        <w:rPr>
          <w:b/>
          <w:bCs/>
        </w:rPr>
        <w:t xml:space="preserve">Materials and Methods </w:t>
      </w:r>
      <w:r w:rsidR="00DC3BC6" w:rsidRPr="0025589C">
        <w:t xml:space="preserve">for </w:t>
      </w:r>
      <w:r w:rsidR="008F16E1" w:rsidRPr="0025589C">
        <w:t>additional details.</w:t>
      </w:r>
    </w:p>
    <w:p w14:paraId="36F65628" w14:textId="4554196F" w:rsidR="006A1741" w:rsidRPr="004E2D88" w:rsidRDefault="006A1741">
      <w:proofErr w:type="spellStart"/>
      <w:r w:rsidRPr="00634C42">
        <w:rPr>
          <w:b/>
          <w:bCs/>
          <w:i/>
          <w:iCs/>
        </w:rPr>
        <w:t>LacI</w:t>
      </w:r>
      <w:proofErr w:type="spellEnd"/>
      <w:r>
        <w:rPr>
          <w:b/>
          <w:bCs/>
        </w:rPr>
        <w:t xml:space="preserve"> experiments: </w:t>
      </w:r>
      <w:r>
        <w:rPr>
          <w:i/>
          <w:iCs/>
        </w:rPr>
        <w:t>E. coli</w:t>
      </w:r>
      <w:r>
        <w:t xml:space="preserve"> strains </w:t>
      </w:r>
      <w:ins w:id="44" w:author="TF Cooper" w:date="2018-11-30T13:36:00Z">
        <w:r w:rsidR="00230D42">
          <w:t xml:space="preserve">isolated </w:t>
        </w:r>
      </w:ins>
      <w:r>
        <w:t xml:space="preserve">from a long-term evolution experiment in diverse environmental conditions </w:t>
      </w:r>
      <w:r>
        <w:fldChar w:fldCharType="begin" w:fldLock="1"/>
      </w:r>
      <w:r>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fldChar w:fldCharType="separate"/>
      </w:r>
      <w:r w:rsidRPr="00667056">
        <w:rPr>
          <w:noProof/>
        </w:rPr>
        <w:t>(15)</w:t>
      </w:r>
      <w:r>
        <w:fldChar w:fldCharType="end"/>
      </w:r>
      <w:r>
        <w:t xml:space="preserve"> were sorted by the identity of their </w:t>
      </w:r>
      <w:proofErr w:type="spellStart"/>
      <w:r>
        <w:rPr>
          <w:i/>
          <w:iCs/>
        </w:rPr>
        <w:t>lacI</w:t>
      </w:r>
      <w:proofErr w:type="spellEnd"/>
      <w:r>
        <w:t xml:space="preserve"> gene, which represses the </w:t>
      </w:r>
      <w:r w:rsidRPr="007B5768">
        <w:rPr>
          <w:i/>
          <w:iCs/>
        </w:rPr>
        <w:t>lac</w:t>
      </w:r>
      <w:r>
        <w:t xml:space="preserve"> operon. Strains were designated </w:t>
      </w:r>
      <w:proofErr w:type="spellStart"/>
      <w:r>
        <w:rPr>
          <w:i/>
          <w:iCs/>
        </w:rPr>
        <w:t>lacI</w:t>
      </w:r>
      <w:r w:rsidRPr="008C0ECC">
        <w:rPr>
          <w:i/>
          <w:iCs/>
        </w:rPr>
        <w:t>-</w:t>
      </w:r>
      <w:r>
        <w:rPr>
          <w:i/>
          <w:iCs/>
          <w:vertAlign w:val="subscript"/>
        </w:rPr>
        <w:t>ev</w:t>
      </w:r>
      <w:proofErr w:type="spellEnd"/>
      <w:r>
        <w:rPr>
          <w:vertAlign w:val="subscript"/>
        </w:rPr>
        <w:t xml:space="preserve"> </w:t>
      </w:r>
      <w:r w:rsidRPr="00C34C28">
        <w:t>if</w:t>
      </w:r>
      <w:r>
        <w:t xml:space="preserve"> they fixed a </w:t>
      </w:r>
      <w:proofErr w:type="spellStart"/>
      <w:r>
        <w:rPr>
          <w:i/>
          <w:iCs/>
        </w:rPr>
        <w:t>lacI</w:t>
      </w:r>
      <w:proofErr w:type="spellEnd"/>
      <w:r>
        <w:rPr>
          <w:i/>
          <w:iCs/>
        </w:rPr>
        <w:t>-</w:t>
      </w:r>
      <w:r>
        <w:t xml:space="preserve"> mutation during the long-term evolution experiment, or </w:t>
      </w:r>
      <w:proofErr w:type="spellStart"/>
      <w:r>
        <w:rPr>
          <w:i/>
          <w:iCs/>
        </w:rPr>
        <w:t>lacI+</w:t>
      </w:r>
      <w:r>
        <w:rPr>
          <w:i/>
          <w:iCs/>
          <w:vertAlign w:val="subscript"/>
        </w:rPr>
        <w:t>ev</w:t>
      </w:r>
      <w:proofErr w:type="spellEnd"/>
      <w:r>
        <w:t xml:space="preserve"> if they maintained the ancestral allele. </w:t>
      </w:r>
      <w:proofErr w:type="spellStart"/>
      <w:r w:rsidR="007F0D86">
        <w:rPr>
          <w:i/>
          <w:iCs/>
        </w:rPr>
        <w:t>lacI</w:t>
      </w:r>
      <w:r w:rsidR="007F0D86">
        <w:t>+</w:t>
      </w:r>
      <w:r w:rsidR="007F0D86">
        <w:rPr>
          <w:vertAlign w:val="subscript"/>
        </w:rPr>
        <w:t>ev</w:t>
      </w:r>
      <w:proofErr w:type="spellEnd"/>
      <w:r w:rsidR="007F0D86">
        <w:rPr>
          <w:vertAlign w:val="subscript"/>
        </w:rPr>
        <w:t xml:space="preserve"> </w:t>
      </w:r>
      <w:r w:rsidR="007F0D86">
        <w:t xml:space="preserve">strains were mutated to </w:t>
      </w:r>
      <w:proofErr w:type="spellStart"/>
      <w:r w:rsidR="007F0D86">
        <w:rPr>
          <w:i/>
          <w:iCs/>
        </w:rPr>
        <w:t>lacI</w:t>
      </w:r>
      <w:proofErr w:type="spellEnd"/>
      <w:r w:rsidR="007F0D86">
        <w:t xml:space="preserve">-. For each pair of </w:t>
      </w:r>
      <w:proofErr w:type="spellStart"/>
      <w:r w:rsidR="007F0D86">
        <w:rPr>
          <w:i/>
          <w:iCs/>
        </w:rPr>
        <w:t>lacI</w:t>
      </w:r>
      <w:r w:rsidR="007F0D86">
        <w:t>+</w:t>
      </w:r>
      <w:r w:rsidR="007F0D86">
        <w:rPr>
          <w:vertAlign w:val="subscript"/>
        </w:rPr>
        <w:t>ev</w:t>
      </w:r>
      <w:proofErr w:type="spellEnd"/>
      <w:r w:rsidR="007F0D86">
        <w:rPr>
          <w:vertAlign w:val="subscript"/>
        </w:rPr>
        <w:t xml:space="preserve"> </w:t>
      </w:r>
      <w:r w:rsidR="007F0D86">
        <w:t xml:space="preserve">and mutant </w:t>
      </w:r>
      <w:proofErr w:type="spellStart"/>
      <w:r w:rsidR="007F0D86">
        <w:rPr>
          <w:i/>
          <w:iCs/>
        </w:rPr>
        <w:t>lacI</w:t>
      </w:r>
      <w:proofErr w:type="spellEnd"/>
      <w:r w:rsidR="007F0D86">
        <w:t xml:space="preserve">- strains, growth curves were measured in a mono-culture, </w:t>
      </w:r>
      <w:r w:rsidR="007F0D86">
        <w:lastRenderedPageBreak/>
        <w:t>and competition experiments were conducted in a mixed culture. S</w:t>
      </w:r>
      <w:r w:rsidRPr="0025589C">
        <w:t>ee</w:t>
      </w:r>
      <w:r>
        <w:t xml:space="preserve"> </w:t>
      </w:r>
      <w:r>
        <w:rPr>
          <w:b/>
          <w:bCs/>
        </w:rPr>
        <w:t xml:space="preserve">Materials and Methods </w:t>
      </w:r>
      <w:r w:rsidRPr="0025589C">
        <w:t>for additional details.</w:t>
      </w:r>
    </w:p>
    <w:p w14:paraId="66072EDE" w14:textId="63B66449" w:rsidR="007A7F01" w:rsidRPr="00834D0E" w:rsidRDefault="00C02003" w:rsidP="00C34C28">
      <w:pPr>
        <w:pStyle w:val="Heading2"/>
        <w:spacing w:line="360" w:lineRule="auto"/>
        <w:ind w:firstLine="284"/>
      </w:pPr>
      <w:r w:rsidRPr="00834D0E">
        <w:t>Estimat</w:t>
      </w:r>
      <w:r w:rsidR="009D5CE5">
        <w:t>ing</w:t>
      </w:r>
      <w:r w:rsidRPr="00834D0E">
        <w:t xml:space="preserve"> g</w:t>
      </w:r>
      <w:r w:rsidR="008140DF" w:rsidRPr="00834D0E">
        <w:t xml:space="preserve">rowth </w:t>
      </w:r>
      <w:r w:rsidRPr="00834D0E">
        <w:t>parameters</w:t>
      </w:r>
    </w:p>
    <w:p w14:paraId="06A8EF02" w14:textId="4007DECE" w:rsidR="007A7F01" w:rsidRPr="0025589C" w:rsidRDefault="007A7F01" w:rsidP="00C34C28">
      <w:r w:rsidRPr="00221500">
        <w:rPr>
          <w:b/>
          <w:bCs/>
        </w:rPr>
        <w:t>Growth model</w:t>
      </w:r>
      <w:r w:rsidR="00221500">
        <w:rPr>
          <w:b/>
          <w:bCs/>
        </w:rPr>
        <w:t xml:space="preserve">. </w:t>
      </w:r>
      <w:r w:rsidR="00651E9E" w:rsidRPr="0025589C">
        <w:t xml:space="preserve">The </w:t>
      </w:r>
      <w:proofErr w:type="spellStart"/>
      <w:r w:rsidRPr="0025589C">
        <w:t>Baranyi</w:t>
      </w:r>
      <w:proofErr w:type="spellEnd"/>
      <w:r w:rsidRPr="0025589C">
        <w:t>-Roberts m</w:t>
      </w:r>
      <w:r w:rsidR="00E43C55" w:rsidRPr="0025589C">
        <w:t>odel</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w:t>
      </w:r>
      <w:r w:rsidR="004D715C">
        <w:t>that comprises</w:t>
      </w:r>
      <w:r w:rsidR="00AB7E08" w:rsidRPr="0025589C">
        <w:t xml:space="preserve">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F74E04">
        <w:instrText>ADDIN CSL_CITATION {"citationItems":[{"id":"ITEM-1","itemData":{"DOI":"10.1016/0022-5193(67)90200-7","ISSN":"00225193","PMID":"6032798","abstract":"A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discussed.","author":[{"dropping-particle":"","family":"Williams","given":"F.M.","non-dropping-particle":"","parse-names":false,"suffix":""}],"container-title":"Journal of Theoretical Biology","id":"ITEM-1","issue":"2","issued":{"date-parts":[["1967","5"]]},"page":"190-207","title":"A model of cell growth dynamics","type":"article-journal","volume":"15"},"uris":["http://www.mendeley.com/documents/?uuid=fc7c8b3a-9632-4c9a-ac43-ccfad940fa5d"]}],"mendeley":{"formattedCitation":"(13)","plainTextFormattedCitation":"(13)","previouslyFormattedCitation":"(13)"},"properties":{"noteIndex":0},"schema":"https://github.com/citation-style-language/schema/raw/master/csl-citation.json"}</w:instrText>
      </w:r>
      <w:r w:rsidR="00DF6B35" w:rsidRPr="0025589C">
        <w:fldChar w:fldCharType="separate"/>
      </w:r>
      <w:r w:rsidR="00667056" w:rsidRPr="00667056">
        <w:rPr>
          <w:noProof/>
        </w:rPr>
        <w:t>(13)</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 xml:space="preserve">see </w:t>
      </w:r>
      <w:proofErr w:type="spellStart"/>
      <w:r w:rsidR="00C11F86" w:rsidRPr="0025589C">
        <w:t>eqs</w:t>
      </w:r>
      <w:proofErr w:type="spellEnd"/>
      <w:r w:rsidR="00C11F86" w:rsidRPr="0025589C">
        <w:t>. 1c, 3a, and 5a in</w:t>
      </w:r>
      <w:r w:rsidR="00F2114D"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707C5F" w:rsidRPr="0025589C">
        <w:t xml:space="preserve">; for a derivation of eq. 1 and further details, see </w:t>
      </w:r>
      <w:r w:rsidR="00262B0E" w:rsidRPr="001803EA">
        <w:rPr>
          <w:b/>
          <w:bCs/>
        </w:rPr>
        <w:t>Appendix</w:t>
      </w:r>
      <w:r w:rsidR="00707C5F" w:rsidRPr="001803EA">
        <w:rPr>
          <w:b/>
          <w:bCs/>
        </w:rPr>
        <w:t xml:space="preserve"> 1</w:t>
      </w:r>
      <w:r w:rsidR="00707C5F" w:rsidRPr="0025589C">
        <w:t>)</w:t>
      </w:r>
      <w:r w:rsidRPr="0025589C">
        <w:t>:</w:t>
      </w:r>
    </w:p>
    <w:p w14:paraId="2006ED86" w14:textId="648D25A4" w:rsidR="009D7074" w:rsidRPr="0025589C" w:rsidRDefault="003B3160" w:rsidP="00C34C28">
      <w:pPr>
        <w:jc w:val="right"/>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23A414EF" w:rsidR="007A7F01" w:rsidRPr="0025589C" w:rsidRDefault="007A7F01" w:rsidP="00C34C28">
      <w:r w:rsidRPr="00876E70">
        <w:t xml:space="preserve">where </w:t>
      </w:r>
      <m:oMath>
        <m:r>
          <w:rPr>
            <w:rFonts w:ascii="Cambria Math" w:hAnsi="Cambria Math"/>
          </w:rPr>
          <m:t>t</m:t>
        </m:r>
      </m:oMath>
      <w:r w:rsidRPr="00876E70">
        <w:t xml:space="preserve"> is time,</w:t>
      </w:r>
      <w:r w:rsidR="00C11F86" w:rsidRPr="00876E70">
        <w:t xml:space="preserve"> </w:t>
      </w:r>
      <m:oMath>
        <m:r>
          <w:rPr>
            <w:rFonts w:ascii="Cambria Math" w:hAnsi="Cambria Math"/>
          </w:rPr>
          <m:t>N=N(t)</m:t>
        </m:r>
      </m:oMath>
      <w:r w:rsidR="00C11F86" w:rsidRPr="00876E70">
        <w:t xml:space="preserve"> is the </w:t>
      </w:r>
      <w:r w:rsidR="00707C5F" w:rsidRPr="00876E70">
        <w:t xml:space="preserve">cell </w:t>
      </w:r>
      <w:r w:rsidR="00C11F86" w:rsidRPr="00876E70">
        <w:t xml:space="preserve">density at time </w:t>
      </w:r>
      <m:oMath>
        <m:r>
          <w:rPr>
            <w:rFonts w:ascii="Cambria Math" w:hAnsi="Cambria Math"/>
          </w:rPr>
          <m:t>t</m:t>
        </m:r>
      </m:oMath>
      <w:r w:rsidR="00C11F86" w:rsidRPr="00876E70">
        <w:t>,</w:t>
      </w:r>
      <w:r w:rsidRPr="00876E70">
        <w:t xml:space="preserve"> </w:t>
      </w:r>
      <m:oMath>
        <m:r>
          <w:rPr>
            <w:rFonts w:ascii="Cambria Math" w:hAnsi="Cambria Math"/>
          </w:rPr>
          <m:t>r</m:t>
        </m:r>
      </m:oMath>
      <w:r w:rsidRPr="00876E70">
        <w:t xml:space="preserve"> is the specific growth rate </w:t>
      </w:r>
      <w:r w:rsidR="002C4B07" w:rsidRPr="00876E70">
        <w:t>at</w:t>
      </w:r>
      <w:r w:rsidRPr="00876E70">
        <w:t xml:space="preserve"> low density, </w:t>
      </w:r>
      <m:oMath>
        <m:r>
          <w:rPr>
            <w:rFonts w:ascii="Cambria Math" w:hAnsi="Cambria Math"/>
          </w:rPr>
          <m:t>K</m:t>
        </m:r>
      </m:oMath>
      <w:r w:rsidRPr="00876E70">
        <w:t xml:space="preserve"> is the maximum </w:t>
      </w:r>
      <w:r w:rsidR="00707C5F" w:rsidRPr="00876E70">
        <w:t xml:space="preserve">cell </w:t>
      </w:r>
      <w:r w:rsidRPr="00876E70">
        <w:t xml:space="preserve">density, </w:t>
      </w:r>
      <m:oMath>
        <m:r>
          <w:rPr>
            <w:rFonts w:ascii="Cambria Math" w:hAnsi="Cambria Math"/>
          </w:rPr>
          <m:t>ν</m:t>
        </m:r>
      </m:oMath>
      <w:r w:rsidRPr="00876E70">
        <w:t xml:space="preserve"> </w:t>
      </w:r>
      <w:r w:rsidRPr="00876E70">
        <w:rPr>
          <w:iCs/>
        </w:rPr>
        <w:t>is a deceleration parameter</w:t>
      </w:r>
      <w:r w:rsidR="00C11F86" w:rsidRPr="00876E70">
        <w:rPr>
          <w:iCs/>
        </w:rPr>
        <w:t xml:space="preserve">, and </w:t>
      </w:r>
      <m:oMath>
        <m:r>
          <w:rPr>
            <w:rFonts w:ascii="Cambria Math" w:hAnsi="Cambria Math"/>
          </w:rPr>
          <m:t>α</m:t>
        </m:r>
        <m:d>
          <m:dPr>
            <m:ctrlPr>
              <w:rPr>
                <w:rFonts w:ascii="Cambria Math" w:hAnsi="Cambria Math"/>
                <w:i/>
              </w:rPr>
            </m:ctrlPr>
          </m:dPr>
          <m:e>
            <m:r>
              <w:rPr>
                <w:rFonts w:ascii="Cambria Math" w:hAnsi="Cambria Math"/>
              </w:rPr>
              <m:t>t</m:t>
            </m:r>
          </m:e>
        </m:d>
      </m:oMath>
      <w:r w:rsidR="00C11F86" w:rsidRPr="00876E70">
        <w:t xml:space="preserve"> is the adjustment function</w:t>
      </w:r>
      <w:r w:rsidR="009D5CE5" w:rsidRPr="00876E70">
        <w:t xml:space="preserve"> </w:t>
      </w:r>
      <m:oMath>
        <m:d>
          <m:dPr>
            <m:ctrlPr>
              <w:rPr>
                <w:rFonts w:ascii="Cambria Math" w:hAnsi="Cambria Math"/>
                <w:i/>
              </w:rPr>
            </m:ctrlPr>
          </m:dPr>
          <m:e>
            <m:r>
              <w:rPr>
                <w:rFonts w:ascii="Cambria Math" w:hAnsi="Cambria Math"/>
              </w:rPr>
              <m:t>0≤α</m:t>
            </m:r>
            <m:d>
              <m:dPr>
                <m:ctrlPr>
                  <w:rPr>
                    <w:rFonts w:ascii="Cambria Math" w:hAnsi="Cambria Math"/>
                    <w:i/>
                  </w:rPr>
                </m:ctrlPr>
              </m:dPr>
              <m:e>
                <m:r>
                  <w:rPr>
                    <w:rFonts w:ascii="Cambria Math" w:hAnsi="Cambria Math"/>
                  </w:rPr>
                  <m:t>t</m:t>
                </m:r>
              </m:e>
            </m:d>
            <m:r>
              <w:rPr>
                <w:rFonts w:ascii="Cambria Math" w:eastAsia="Helvetica" w:hAnsi="Cambria Math" w:cs="Helvetica"/>
              </w:rPr>
              <m:t>≤</m:t>
            </m:r>
            <m:r>
              <w:rPr>
                <w:rFonts w:ascii="Cambria Math" w:hAnsi="Cambria Math"/>
              </w:rPr>
              <m:t>1</m:t>
            </m:r>
          </m:e>
        </m:d>
      </m:oMath>
      <w:r w:rsidR="00707C5F" w:rsidRPr="00876E70">
        <w:t xml:space="preserve">, which </w:t>
      </w:r>
      <w:r w:rsidRPr="00876E70">
        <w:t xml:space="preserve">describes the fraction of the population that </w:t>
      </w:r>
      <w:r w:rsidR="00651E9E" w:rsidRPr="00876E70">
        <w:t xml:space="preserve">has adjusted to the new </w:t>
      </w:r>
      <w:r w:rsidR="00B02278" w:rsidRPr="00876E70">
        <w:t xml:space="preserve">growth </w:t>
      </w:r>
      <w:r w:rsidR="00651E9E" w:rsidRPr="00876E70">
        <w:t>conditions</w:t>
      </w:r>
      <w:r w:rsidRPr="00876E70">
        <w:t xml:space="preserve"> </w:t>
      </w:r>
      <w:r w:rsidR="00E42EF9" w:rsidRPr="00876E70">
        <w:t xml:space="preserve">by </w:t>
      </w:r>
      <w:r w:rsidRPr="00876E70">
        <w:t xml:space="preserve">time </w:t>
      </w:r>
      <m:oMath>
        <m:r>
          <w:rPr>
            <w:rFonts w:ascii="Cambria Math" w:hAnsi="Cambria Math"/>
          </w:rPr>
          <m:t>t</m:t>
        </m:r>
      </m:oMath>
      <w:r w:rsidRPr="00876E70">
        <w:t xml:space="preserve">. </w:t>
      </w:r>
      <w:r w:rsidR="00707C5F" w:rsidRPr="00876E70">
        <w:t>In</w:t>
      </w:r>
      <w:r w:rsidR="00707C5F" w:rsidRPr="0025589C">
        <w:t xml:space="preserve">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specific a</w:t>
      </w:r>
      <w:r w:rsidR="00C11F86" w:rsidRPr="0025589C">
        <w:t xml:space="preserve">djustment function </w:t>
      </w:r>
      <w:r w:rsidRPr="0025589C">
        <w:t xml:space="preserve">suggested by </w:t>
      </w:r>
      <w:proofErr w:type="spellStart"/>
      <w:r w:rsidRPr="0025589C">
        <w:t>Baranyi</w:t>
      </w:r>
      <w:proofErr w:type="spellEnd"/>
      <w:r w:rsidRPr="0025589C">
        <w:t xml:space="preserve">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876E70">
        <w:t>interpretable</w:t>
      </w:r>
      <w:r w:rsidR="00707C5F" w:rsidRPr="00876E70">
        <w:t xml:space="preserve">: </w:t>
      </w:r>
      <m:oMath>
        <m:r>
          <w:rPr>
            <w:rFonts w:ascii="Cambria Math" w:hAnsi="Cambria Math"/>
          </w:rPr>
          <m:t>α(t)=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r>
                  <w:rPr>
                    <w:rFonts w:ascii="Cambria Math" w:hAnsi="Cambria Math"/>
                  </w:rPr>
                  <m:t>mt</m:t>
                </m:r>
              </m:sup>
            </m:sSup>
          </m:den>
        </m:f>
      </m:oMath>
      <w:r w:rsidR="00707C5F" w:rsidRPr="00876E70">
        <w:t>, where</w:t>
      </w:r>
      <w:r w:rsidRPr="00876E70">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876E70">
        <w:t xml:space="preserve"> characterizes the physiological state of the initial population, and </w:t>
      </w:r>
      <m:oMath>
        <m:r>
          <w:rPr>
            <w:rFonts w:ascii="Cambria Math" w:hAnsi="Cambria Math"/>
          </w:rPr>
          <m:t>m</m:t>
        </m:r>
      </m:oMath>
      <w:r w:rsidRPr="00876E70">
        <w:t xml:space="preserve"> is</w:t>
      </w:r>
      <w:r w:rsidRPr="0025589C">
        <w:t xml:space="preserve"> the rate at which the physiological state adjusts to </w:t>
      </w:r>
      <w:r w:rsidR="00651E9E" w:rsidRPr="0025589C">
        <w:t xml:space="preserve">the new </w:t>
      </w:r>
      <w:r w:rsidRPr="0025589C">
        <w:t>growth conditions.</w:t>
      </w:r>
    </w:p>
    <w:p w14:paraId="18D08C5A" w14:textId="4933A5CF" w:rsidR="007A7F01" w:rsidRPr="0025589C" w:rsidRDefault="007A7F01" w:rsidP="00C34C28">
      <w:r w:rsidRPr="0025589C">
        <w:t xml:space="preserve">The </w:t>
      </w:r>
      <w:proofErr w:type="spellStart"/>
      <w:r w:rsidRPr="0025589C">
        <w:t>Baranyi</w:t>
      </w:r>
      <w:proofErr w:type="spellEnd"/>
      <w:r w:rsidRPr="0025589C">
        <w:t>-Roberts differential equation (eq. 1) has a closed form solution:</w:t>
      </w:r>
    </w:p>
    <w:p w14:paraId="13A51C6F" w14:textId="4D16A008" w:rsidR="007A7F01" w:rsidRPr="0025589C" w:rsidRDefault="00707C5F" w:rsidP="00C34C28">
      <w:pPr>
        <w:jc w:val="right"/>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rsidP="00C34C28">
      <w:pPr>
        <w:jc w:val="right"/>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777B07FF" w14:textId="72C35765" w:rsidR="009D5CE5" w:rsidRDefault="007A7F01"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=N(0)</m:t>
        </m:r>
      </m:oMath>
      <w:r w:rsidRPr="00876E70">
        <w:t xml:space="preserve"> is the initial population</w:t>
      </w:r>
      <w:r w:rsidRPr="0025589C">
        <w:t xml:space="preserve"> density. For </w:t>
      </w:r>
      <w:r w:rsidR="00C11F86" w:rsidRPr="0025589C">
        <w:t xml:space="preserve">a </w:t>
      </w:r>
      <w:r w:rsidRPr="0025589C">
        <w:t xml:space="preserve">derivation of </w:t>
      </w:r>
      <w:proofErr w:type="spellStart"/>
      <w:r w:rsidRPr="0025589C">
        <w:t>eq</w:t>
      </w:r>
      <w:r w:rsidR="003754D5">
        <w:t>s</w:t>
      </w:r>
      <w:proofErr w:type="spellEnd"/>
      <w:r w:rsidRPr="0025589C">
        <w:t xml:space="preserve">. 2 from eq. 1, see </w:t>
      </w:r>
      <w:r w:rsidR="00262B0E" w:rsidRPr="00876E70">
        <w:rPr>
          <w:b/>
          <w:bCs/>
        </w:rPr>
        <w:t>Appendix</w:t>
      </w:r>
      <w:r w:rsidR="00707C5F" w:rsidRPr="00876E70">
        <w:rPr>
          <w:b/>
          <w:bCs/>
        </w:rPr>
        <w:t xml:space="preserve"> </w:t>
      </w:r>
      <w:r w:rsidR="00756174" w:rsidRPr="00876E70">
        <w:rPr>
          <w:b/>
          <w:bCs/>
        </w:rPr>
        <w:t>1</w:t>
      </w:r>
      <w:r w:rsidRPr="0025589C">
        <w:t>.</w:t>
      </w:r>
    </w:p>
    <w:p w14:paraId="59BFF25B" w14:textId="256C24C8" w:rsidR="00A9402F" w:rsidRPr="00D26566" w:rsidRDefault="007A7F01" w:rsidP="00C34C28">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w:t>
      </w:r>
      <w:proofErr w:type="spellStart"/>
      <w:r w:rsidR="00257358" w:rsidRPr="0025589C">
        <w:t>eq</w:t>
      </w:r>
      <w:r w:rsidR="003754D5">
        <w:t>s</w:t>
      </w:r>
      <w:proofErr w:type="spellEnd"/>
      <w:r w:rsidR="00257358" w:rsidRPr="0025589C">
        <w:t>. 2) to</w:t>
      </w:r>
      <w:r w:rsidRPr="0025589C">
        <w:t xml:space="preserve"> the mono</w:t>
      </w:r>
      <w:r w:rsidR="00420670">
        <w:t>-</w:t>
      </w:r>
      <w:r w:rsidRPr="0025589C">
        <w:t>culture growth curve data of each strain</w:t>
      </w:r>
      <w:r w:rsidR="00AA2374">
        <w:t xml:space="preserve"> (</w:t>
      </w:r>
      <w:r w:rsidR="00AA2374">
        <w:rPr>
          <w:b/>
          <w:bCs/>
        </w:rPr>
        <w:t>Figure 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w:t>
      </w:r>
      <w:r w:rsidR="00C13924" w:rsidRPr="00876E70">
        <w:t xml:space="preserve">rate </w:t>
      </w:r>
      <m:oMath>
        <m:d>
          <m:dPr>
            <m:ctrlPr>
              <w:rPr>
                <w:rFonts w:ascii="Cambria Math" w:hAnsi="Cambria Math"/>
                <w:i/>
              </w:rPr>
            </m:ctrlPr>
          </m:dPr>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eastAsia="MS Mincho" w:hAnsi="Cambria Math" w:cs="MS Mincho"/>
                      </w:rPr>
                      <m:t>⋅</m:t>
                    </m:r>
                    <m:f>
                      <m:fPr>
                        <m:ctrlPr>
                          <w:rPr>
                            <w:rFonts w:ascii="Cambria Math" w:hAnsi="Cambria Math"/>
                            <w:i/>
                          </w:rPr>
                        </m:ctrlPr>
                      </m:fPr>
                      <m:num>
                        <m:r>
                          <w:rPr>
                            <w:rFonts w:ascii="Cambria Math" w:hAnsi="Cambria Math"/>
                          </w:rPr>
                          <m:t>dN</m:t>
                        </m:r>
                      </m:num>
                      <m:den>
                        <m:r>
                          <w:rPr>
                            <w:rFonts w:ascii="Cambria Math" w:hAnsi="Cambria Math"/>
                          </w:rPr>
                          <m:t>dt</m:t>
                        </m:r>
                      </m:den>
                    </m:f>
                  </m:e>
                </m:d>
                <m:r>
                  <w:rPr>
                    <w:rFonts w:ascii="Cambria Math" w:hAnsi="Cambria Math"/>
                  </w:rPr>
                  <m:t xml:space="preserve"> </m:t>
                </m:r>
              </m:e>
            </m:func>
          </m:e>
        </m:d>
      </m:oMath>
      <w:r w:rsidR="00C13924" w:rsidRPr="00876E70">
        <w:t>, the minimal</w:t>
      </w:r>
      <w:r w:rsidR="00C13924" w:rsidRPr="0025589C">
        <w:t xml:space="preserve">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w:t>
      </w:r>
      <w:r w:rsidR="00D538FA" w:rsidRPr="0025589C">
        <w:lastRenderedPageBreak/>
        <w:t>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45" w:name="_Ref439852214"/>
      <w:r w:rsidR="00D26566">
        <w:rPr>
          <w:b/>
          <w:bCs/>
        </w:rPr>
        <w:t>Figure 3</w:t>
      </w:r>
      <w:r w:rsidR="00D26566">
        <w:t>).</w:t>
      </w:r>
    </w:p>
    <w:p w14:paraId="494EC282" w14:textId="4EF0C8DD" w:rsidR="00CD1BEE" w:rsidRPr="00BF5556" w:rsidRDefault="00CD1BEE" w:rsidP="00C34C28"/>
    <w:p w14:paraId="4B00BCEA" w14:textId="77777777" w:rsidR="003E4705" w:rsidRPr="00BF5556" w:rsidRDefault="00C55F14" w:rsidP="00C34C28">
      <w:pPr>
        <w:pStyle w:val="Caption"/>
        <w:keepNext/>
        <w:spacing w:line="360" w:lineRule="auto"/>
        <w:jc w:val="center"/>
        <w:rPr>
          <w:sz w:val="24"/>
          <w:szCs w:val="24"/>
        </w:rPr>
      </w:pPr>
      <w:r w:rsidRPr="00BF5556">
        <w:rPr>
          <w:noProof/>
          <w:color w:val="auto"/>
          <w:sz w:val="24"/>
          <w:szCs w:val="24"/>
        </w:rPr>
        <w:drawing>
          <wp:inline distT="0" distB="0" distL="0" distR="0" wp14:anchorId="390CF004" wp14:editId="4EE7593F">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bookmarkStart w:id="46" w:name="_Ref453680217"/>
      <w:bookmarkEnd w:id="45"/>
    </w:p>
    <w:p w14:paraId="26B40327" w14:textId="461C4EEC" w:rsidR="003E4705" w:rsidRPr="003E4705" w:rsidRDefault="003E4705" w:rsidP="00577A2C">
      <w:pPr>
        <w:pStyle w:val="Caption"/>
        <w:spacing w:line="360" w:lineRule="auto"/>
      </w:pPr>
      <w:r w:rsidRPr="004D715C">
        <w:rPr>
          <w:color w:val="000000" w:themeColor="text1"/>
          <w:sz w:val="22"/>
          <w:szCs w:val="22"/>
        </w:rPr>
        <w:t xml:space="preserve">Figure </w:t>
      </w:r>
      <w:r w:rsidRPr="004D715C">
        <w:rPr>
          <w:color w:val="000000" w:themeColor="text1"/>
          <w:sz w:val="22"/>
          <w:szCs w:val="22"/>
        </w:rPr>
        <w:fldChar w:fldCharType="begin"/>
      </w:r>
      <w:r w:rsidRPr="004D715C">
        <w:rPr>
          <w:color w:val="000000" w:themeColor="text1"/>
          <w:sz w:val="22"/>
          <w:szCs w:val="22"/>
        </w:rPr>
        <w:instrText xml:space="preserve"> SEQ Figure \* ARABIC </w:instrText>
      </w:r>
      <w:r w:rsidRPr="004D715C">
        <w:rPr>
          <w:color w:val="000000" w:themeColor="text1"/>
          <w:sz w:val="22"/>
          <w:szCs w:val="22"/>
        </w:rPr>
        <w:fldChar w:fldCharType="separate"/>
      </w:r>
      <w:r w:rsidR="00C94948">
        <w:rPr>
          <w:noProof/>
          <w:color w:val="000000" w:themeColor="text1"/>
          <w:sz w:val="22"/>
          <w:szCs w:val="22"/>
        </w:rPr>
        <w:t>3</w:t>
      </w:r>
      <w:r w:rsidRPr="004D715C">
        <w:rPr>
          <w:color w:val="000000" w:themeColor="text1"/>
          <w:sz w:val="22"/>
          <w:szCs w:val="22"/>
        </w:rPr>
        <w:fldChar w:fldCharType="end"/>
      </w:r>
      <w:r w:rsidRPr="004D715C">
        <w:rPr>
          <w:color w:val="000000" w:themeColor="text1"/>
          <w:sz w:val="22"/>
          <w:szCs w:val="22"/>
        </w:rPr>
        <w:t xml:space="preserve">. </w:t>
      </w:r>
      <w:r w:rsidR="00BF5556" w:rsidRPr="00876E70">
        <w:rPr>
          <w:color w:val="000000" w:themeColor="text1"/>
          <w:sz w:val="22"/>
          <w:szCs w:val="22"/>
        </w:rPr>
        <w:t>Fitting growth model</w:t>
      </w:r>
      <w:r w:rsidR="004D715C">
        <w:rPr>
          <w:color w:val="000000" w:themeColor="text1"/>
          <w:sz w:val="22"/>
          <w:szCs w:val="22"/>
        </w:rPr>
        <w:t>s</w:t>
      </w:r>
      <w:r w:rsidR="00BF5556" w:rsidRPr="00876E70">
        <w:rPr>
          <w:color w:val="000000" w:themeColor="text1"/>
          <w:sz w:val="22"/>
          <w:szCs w:val="22"/>
        </w:rPr>
        <w:t xml:space="preserve"> to </w:t>
      </w:r>
      <w:r w:rsidR="004D715C" w:rsidRPr="00876E70">
        <w:rPr>
          <w:color w:val="000000" w:themeColor="text1"/>
          <w:sz w:val="22"/>
          <w:szCs w:val="22"/>
        </w:rPr>
        <w:t xml:space="preserve">mono-culture </w:t>
      </w:r>
      <w:r w:rsidR="00BF5556" w:rsidRPr="00876E70">
        <w:rPr>
          <w:color w:val="000000" w:themeColor="text1"/>
          <w:sz w:val="22"/>
          <w:szCs w:val="22"/>
        </w:rPr>
        <w:t>growth curve</w:t>
      </w:r>
      <w:r w:rsidR="004D715C">
        <w:rPr>
          <w:color w:val="000000" w:themeColor="text1"/>
          <w:sz w:val="22"/>
          <w:szCs w:val="22"/>
        </w:rPr>
        <w:t>s</w:t>
      </w:r>
      <w:r w:rsidR="00BF5556" w:rsidRPr="00876E70">
        <w:rPr>
          <w:color w:val="000000" w:themeColor="text1"/>
          <w:sz w:val="22"/>
          <w:szCs w:val="22"/>
        </w:rPr>
        <w:t>.</w:t>
      </w:r>
      <w:r w:rsidR="00BF5556" w:rsidRPr="0087553C">
        <w:rPr>
          <w:b w:val="0"/>
          <w:bCs w:val="0"/>
          <w:color w:val="000000" w:themeColor="text1"/>
          <w:sz w:val="22"/>
          <w:szCs w:val="22"/>
        </w:rPr>
        <w:t xml:space="preserve"> The panels show mono-culture growth curve data (markers) and best-fit growth models (lines; </w:t>
      </w:r>
      <w:proofErr w:type="spellStart"/>
      <w:r w:rsidR="00BF5556" w:rsidRPr="0087553C">
        <w:rPr>
          <w:b w:val="0"/>
          <w:bCs w:val="0"/>
          <w:color w:val="000000" w:themeColor="text1"/>
          <w:sz w:val="22"/>
          <w:szCs w:val="22"/>
        </w:rPr>
        <w:t>eq</w:t>
      </w:r>
      <w:r w:rsidR="003754D5">
        <w:rPr>
          <w:b w:val="0"/>
          <w:bCs w:val="0"/>
          <w:color w:val="000000" w:themeColor="text1"/>
          <w:sz w:val="22"/>
          <w:szCs w:val="22"/>
        </w:rPr>
        <w:t>s</w:t>
      </w:r>
      <w:proofErr w:type="spellEnd"/>
      <w:r w:rsidR="00BF5556" w:rsidRPr="0087553C">
        <w:rPr>
          <w:b w:val="0"/>
          <w:bCs w:val="0"/>
          <w:color w:val="000000" w:themeColor="text1"/>
          <w:sz w:val="22"/>
          <w:szCs w:val="22"/>
        </w:rPr>
        <w:t xml:space="preserve">.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5649ABB3" w14:textId="0442CE34" w:rsidR="00AA2A67" w:rsidRPr="003602F8" w:rsidRDefault="003602F8" w:rsidP="00634C42">
      <w:pPr>
        <w:spacing w:after="200"/>
        <w:rPr>
          <w:b/>
          <w:bCs/>
        </w:rPr>
      </w:pPr>
      <w:r w:rsidRPr="003602F8">
        <w:rPr>
          <w:b/>
          <w:bCs/>
        </w:rPr>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E66975">
        <w:rPr>
          <w:b/>
          <w:bCs/>
          <w:noProof/>
        </w:rPr>
        <w:t>1</w:t>
      </w:r>
      <w:r w:rsidRPr="003602F8">
        <w:rPr>
          <w:b/>
          <w:bCs/>
        </w:rPr>
        <w:fldChar w:fldCharType="end"/>
      </w:r>
      <w:bookmarkEnd w:id="46"/>
      <w:r w:rsidRPr="003602F8">
        <w:rPr>
          <w:b/>
          <w:bCs/>
        </w:rPr>
        <w:t>. Estimated growth parameters.</w:t>
      </w:r>
    </w:p>
    <w:tbl>
      <w:tblPr>
        <w:tblStyle w:val="LightShading"/>
        <w:tblW w:w="7766" w:type="dxa"/>
        <w:jc w:val="center"/>
        <w:tblLayout w:type="fixed"/>
        <w:tblLook w:val="04A0" w:firstRow="1" w:lastRow="0" w:firstColumn="1" w:lastColumn="0" w:noHBand="0" w:noVBand="1"/>
      </w:tblPr>
      <w:tblGrid>
        <w:gridCol w:w="1110"/>
        <w:gridCol w:w="1110"/>
        <w:gridCol w:w="1110"/>
        <w:gridCol w:w="1109"/>
        <w:gridCol w:w="1109"/>
        <w:gridCol w:w="1109"/>
        <w:gridCol w:w="1109"/>
      </w:tblGrid>
      <w:tr w:rsidR="003754D5" w:rsidRPr="0025589C" w14:paraId="2261C418"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20700987" w14:textId="77777777" w:rsidR="00F82FDC" w:rsidRPr="0025589C" w:rsidRDefault="00F82FDC" w:rsidP="00C34C28">
            <w:pPr>
              <w:jc w:val="center"/>
              <w:rPr>
                <w:sz w:val="18"/>
                <w:szCs w:val="18"/>
              </w:rPr>
            </w:pPr>
          </w:p>
        </w:tc>
        <w:tc>
          <w:tcPr>
            <w:tcW w:w="0" w:type="dxa"/>
            <w:gridSpan w:val="2"/>
          </w:tcPr>
          <w:p w14:paraId="052A5697" w14:textId="78867CFE"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A</w:t>
            </w:r>
          </w:p>
        </w:tc>
        <w:tc>
          <w:tcPr>
            <w:tcW w:w="0" w:type="dxa"/>
            <w:gridSpan w:val="2"/>
          </w:tcPr>
          <w:p w14:paraId="44488A77"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B</w:t>
            </w:r>
          </w:p>
        </w:tc>
        <w:tc>
          <w:tcPr>
            <w:tcW w:w="0" w:type="dxa"/>
            <w:gridSpan w:val="2"/>
          </w:tcPr>
          <w:p w14:paraId="2DF4C622"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C</w:t>
            </w:r>
          </w:p>
        </w:tc>
      </w:tr>
      <w:tr w:rsidR="003754D5" w:rsidRPr="0025589C" w14:paraId="3DE85E53"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1BAC99F9" w14:textId="77777777" w:rsidR="00F82FDC" w:rsidRPr="0025589C" w:rsidRDefault="00F82FDC" w:rsidP="00C34C28">
            <w:pPr>
              <w:rPr>
                <w:i/>
                <w:iCs/>
                <w:sz w:val="18"/>
                <w:szCs w:val="18"/>
              </w:rPr>
            </w:pPr>
            <w:r w:rsidRPr="0025589C">
              <w:rPr>
                <w:i/>
                <w:iCs/>
                <w:sz w:val="18"/>
                <w:szCs w:val="18"/>
              </w:rPr>
              <w:t>Strain</w:t>
            </w:r>
          </w:p>
          <w:p w14:paraId="479BA359" w14:textId="77777777" w:rsidR="00F82FDC" w:rsidRPr="0025589C" w:rsidRDefault="00F82FDC" w:rsidP="00C34C28">
            <w:pPr>
              <w:rPr>
                <w:sz w:val="18"/>
                <w:szCs w:val="18"/>
              </w:rPr>
            </w:pPr>
            <w:r w:rsidRPr="0025589C">
              <w:rPr>
                <w:i/>
                <w:iCs/>
                <w:sz w:val="18"/>
                <w:szCs w:val="18"/>
              </w:rPr>
              <w:t>Parameter</w:t>
            </w:r>
          </w:p>
        </w:tc>
        <w:tc>
          <w:tcPr>
            <w:tcW w:w="0" w:type="dxa"/>
          </w:tcPr>
          <w:p w14:paraId="38D66885" w14:textId="39C38CE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A1 (red)</w:t>
            </w:r>
          </w:p>
        </w:tc>
        <w:tc>
          <w:tcPr>
            <w:tcW w:w="0" w:type="dxa"/>
          </w:tcPr>
          <w:p w14:paraId="14749255" w14:textId="34736FD5"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A2 (green)</w:t>
            </w:r>
          </w:p>
        </w:tc>
        <w:tc>
          <w:tcPr>
            <w:tcW w:w="0" w:type="dxa"/>
          </w:tcPr>
          <w:p w14:paraId="571E7C74" w14:textId="09990120"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B1 (red)</w:t>
            </w:r>
          </w:p>
        </w:tc>
        <w:tc>
          <w:tcPr>
            <w:tcW w:w="0" w:type="dxa"/>
          </w:tcPr>
          <w:p w14:paraId="4799431C" w14:textId="33CFEB1B"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B2 (green)</w:t>
            </w:r>
          </w:p>
        </w:tc>
        <w:tc>
          <w:tcPr>
            <w:tcW w:w="0" w:type="dxa"/>
          </w:tcPr>
          <w:p w14:paraId="5DB06243" w14:textId="6BF387E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C1 (red)</w:t>
            </w:r>
          </w:p>
        </w:tc>
        <w:tc>
          <w:tcPr>
            <w:tcW w:w="0" w:type="dxa"/>
          </w:tcPr>
          <w:p w14:paraId="52B67D0E" w14:textId="3077C85E"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C2 (green)</w:t>
            </w:r>
          </w:p>
        </w:tc>
      </w:tr>
      <w:tr w:rsidR="003754D5" w:rsidRPr="0025589C" w14:paraId="1EBE4603"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167760A2" w14:textId="77777777" w:rsidR="00F82FDC" w:rsidRPr="0025589C" w:rsidRDefault="00F82FDC" w:rsidP="00C34C28">
            <w:pPr>
              <w:rPr>
                <w:sz w:val="18"/>
                <w:szCs w:val="18"/>
                <w:vertAlign w:val="subscript"/>
              </w:rPr>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0" w:type="dxa"/>
          </w:tcPr>
          <w:p w14:paraId="7CC2EF74" w14:textId="2406B93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0.124</w:t>
            </w:r>
          </w:p>
        </w:tc>
        <w:tc>
          <w:tcPr>
            <w:tcW w:w="0" w:type="dxa"/>
          </w:tcPr>
          <w:p w14:paraId="5D6935B7" w14:textId="58803FA3"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0.125</w:t>
            </w:r>
          </w:p>
        </w:tc>
        <w:tc>
          <w:tcPr>
            <w:tcW w:w="0" w:type="dxa"/>
          </w:tcPr>
          <w:p w14:paraId="283EA1FF" w14:textId="07C6673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0.23</w:t>
            </w:r>
          </w:p>
        </w:tc>
        <w:tc>
          <w:tcPr>
            <w:tcW w:w="0" w:type="dxa"/>
          </w:tcPr>
          <w:p w14:paraId="05D9786D" w14:textId="71E211B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0.286</w:t>
            </w:r>
          </w:p>
        </w:tc>
        <w:tc>
          <w:tcPr>
            <w:tcW w:w="0" w:type="dxa"/>
          </w:tcPr>
          <w:p w14:paraId="02ED9756" w14:textId="11A0BB5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0.204</w:t>
            </w:r>
          </w:p>
        </w:tc>
        <w:tc>
          <w:tcPr>
            <w:tcW w:w="0" w:type="dxa"/>
          </w:tcPr>
          <w:p w14:paraId="6FD37862" w14:textId="7A3C3DEB"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0.188</w:t>
            </w:r>
          </w:p>
        </w:tc>
      </w:tr>
      <w:tr w:rsidR="003754D5" w:rsidRPr="0025589C" w14:paraId="7400913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0490959E" w14:textId="77777777" w:rsidR="00F82FDC" w:rsidRPr="0025589C" w:rsidRDefault="00F82FDC" w:rsidP="00C34C28">
            <w:pPr>
              <w:rPr>
                <w:sz w:val="18"/>
                <w:szCs w:val="18"/>
              </w:rPr>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0" w:type="dxa"/>
          </w:tcPr>
          <w:p w14:paraId="39C88E8A" w14:textId="30FD455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0.650 (0.643, 0.658)</w:t>
            </w:r>
          </w:p>
        </w:tc>
        <w:tc>
          <w:tcPr>
            <w:tcW w:w="0" w:type="dxa"/>
          </w:tcPr>
          <w:p w14:paraId="5E110A30" w14:textId="30A51B3A"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0.528 (0.525, 0.532)</w:t>
            </w:r>
          </w:p>
        </w:tc>
        <w:tc>
          <w:tcPr>
            <w:tcW w:w="0" w:type="dxa"/>
          </w:tcPr>
          <w:p w14:paraId="4EC0CD45" w14:textId="617383F9"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0.628 (0.624, 0.632)</w:t>
            </w:r>
          </w:p>
        </w:tc>
        <w:tc>
          <w:tcPr>
            <w:tcW w:w="0" w:type="dxa"/>
          </w:tcPr>
          <w:p w14:paraId="558FB73E" w14:textId="08CEA454"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0.619 (0.612, 0.625)</w:t>
            </w:r>
          </w:p>
        </w:tc>
        <w:tc>
          <w:tcPr>
            <w:tcW w:w="0" w:type="dxa"/>
          </w:tcPr>
          <w:p w14:paraId="0575A3F0" w14:textId="5E409AA7"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0.741 (0.735, 0.746)</w:t>
            </w:r>
          </w:p>
        </w:tc>
        <w:tc>
          <w:tcPr>
            <w:tcW w:w="0" w:type="dxa"/>
          </w:tcPr>
          <w:p w14:paraId="0D1EDC92" w14:textId="74204B1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0.633 (0.627, 0.638)</w:t>
            </w:r>
          </w:p>
        </w:tc>
      </w:tr>
      <w:tr w:rsidR="003754D5" w:rsidRPr="0025589C" w14:paraId="1E429E9B"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54D01CC9" w14:textId="6325A0C4" w:rsidR="00F82FDC" w:rsidRPr="0025589C" w:rsidRDefault="00F82FDC" w:rsidP="00C34C28">
            <w:pPr>
              <w:rPr>
                <w:rFonts w:eastAsia="MS Mincho"/>
                <w:sz w:val="18"/>
                <w:szCs w:val="18"/>
                <w:vertAlign w:val="superscript"/>
              </w:rPr>
            </w:pPr>
            <w:r w:rsidRPr="0025589C">
              <w:rPr>
                <w:color w:val="auto"/>
                <w:sz w:val="18"/>
                <w:szCs w:val="18"/>
              </w:rPr>
              <w:t xml:space="preserve">Max specific growth rate </w:t>
            </w:r>
          </w:p>
        </w:tc>
        <w:tc>
          <w:tcPr>
            <w:tcW w:w="0" w:type="dxa"/>
          </w:tcPr>
          <w:p w14:paraId="4EED2635" w14:textId="7F5A98FC"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pPr>
            <w:r w:rsidRPr="0025589C">
              <w:rPr>
                <w:sz w:val="18"/>
                <w:szCs w:val="18"/>
              </w:rPr>
              <w:t>0.376 (0.371, 0.382)</w:t>
            </w:r>
          </w:p>
        </w:tc>
        <w:tc>
          <w:tcPr>
            <w:tcW w:w="0" w:type="dxa"/>
          </w:tcPr>
          <w:p w14:paraId="7ADF9B43" w14:textId="5F2CFB8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0.268 (0.262, 0.275)</w:t>
            </w:r>
          </w:p>
        </w:tc>
        <w:tc>
          <w:tcPr>
            <w:tcW w:w="0" w:type="dxa"/>
          </w:tcPr>
          <w:p w14:paraId="6F545BA3" w14:textId="279AD39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0.369 (0.355, 0.384)</w:t>
            </w:r>
          </w:p>
        </w:tc>
        <w:tc>
          <w:tcPr>
            <w:tcW w:w="0" w:type="dxa"/>
          </w:tcPr>
          <w:p w14:paraId="124C77A0" w14:textId="7A82CDF4"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0.256 (0.251, 0.261)</w:t>
            </w:r>
          </w:p>
        </w:tc>
        <w:tc>
          <w:tcPr>
            <w:tcW w:w="0" w:type="dxa"/>
          </w:tcPr>
          <w:p w14:paraId="1A95EEE6" w14:textId="1E77B4CF"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0.42</w:t>
            </w:r>
            <w:r w:rsidR="004D715C">
              <w:rPr>
                <w:sz w:val="18"/>
                <w:szCs w:val="18"/>
              </w:rPr>
              <w:t>0</w:t>
            </w:r>
            <w:r w:rsidRPr="0025589C">
              <w:rPr>
                <w:sz w:val="18"/>
                <w:szCs w:val="18"/>
              </w:rPr>
              <w:t xml:space="preserve"> (0.391, 0.426)</w:t>
            </w:r>
          </w:p>
        </w:tc>
        <w:tc>
          <w:tcPr>
            <w:tcW w:w="0" w:type="dxa"/>
          </w:tcPr>
          <w:p w14:paraId="04FAA2C2" w14:textId="15ECBE3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0.228 (0.226, 0.231)</w:t>
            </w:r>
          </w:p>
        </w:tc>
      </w:tr>
      <w:tr w:rsidR="003754D5" w:rsidRPr="0025589C" w14:paraId="6699576C"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7CCB67A3" w14:textId="49209B02" w:rsidR="00F82FDC" w:rsidRPr="0025589C" w:rsidRDefault="00F82FDC" w:rsidP="00C34C28">
            <w:pPr>
              <w:rPr>
                <w:rFonts w:eastAsia="MS Mincho"/>
                <w:bCs w:val="0"/>
                <w:sz w:val="18"/>
                <w:szCs w:val="18"/>
              </w:rPr>
            </w:pPr>
            <w:r w:rsidRPr="0025589C">
              <w:rPr>
                <w:rFonts w:eastAsia="MS Mincho"/>
                <w:bCs w:val="0"/>
                <w:sz w:val="18"/>
                <w:szCs w:val="18"/>
              </w:rPr>
              <w:t>Min doubling time</w:t>
            </w:r>
          </w:p>
        </w:tc>
        <w:tc>
          <w:tcPr>
            <w:tcW w:w="0" w:type="dxa"/>
          </w:tcPr>
          <w:p w14:paraId="2253D56C" w14:textId="51ABEF16"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1.844 (1.809, 1.88)</w:t>
            </w:r>
          </w:p>
        </w:tc>
        <w:tc>
          <w:tcPr>
            <w:tcW w:w="0" w:type="dxa"/>
          </w:tcPr>
          <w:p w14:paraId="052F57CB" w14:textId="1C454523"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2.695 (2.636, 2.77)</w:t>
            </w:r>
          </w:p>
        </w:tc>
        <w:tc>
          <w:tcPr>
            <w:tcW w:w="0" w:type="dxa"/>
          </w:tcPr>
          <w:p w14:paraId="0447CC22" w14:textId="79B5229F"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2.451 (2.397, 2.506)</w:t>
            </w:r>
          </w:p>
        </w:tc>
        <w:tc>
          <w:tcPr>
            <w:tcW w:w="0" w:type="dxa"/>
          </w:tcPr>
          <w:p w14:paraId="516EEF78" w14:textId="072406A0"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4.372 (4.269, 4.481)</w:t>
            </w:r>
          </w:p>
        </w:tc>
        <w:tc>
          <w:tcPr>
            <w:tcW w:w="0" w:type="dxa"/>
          </w:tcPr>
          <w:p w14:paraId="27E5B47F" w14:textId="304E2E3C"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2.075 (2.035, 2.124)</w:t>
            </w:r>
          </w:p>
        </w:tc>
        <w:tc>
          <w:tcPr>
            <w:tcW w:w="0" w:type="dxa"/>
          </w:tcPr>
          <w:p w14:paraId="324A472D" w14:textId="364930BF"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3.117 (3.087, 3.147)</w:t>
            </w:r>
          </w:p>
        </w:tc>
      </w:tr>
      <w:tr w:rsidR="003754D5" w:rsidRPr="0025589C" w14:paraId="418A8EB9"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23BBAE6A" w14:textId="39AA0FAD" w:rsidR="00F82FDC" w:rsidRPr="0025589C" w:rsidRDefault="00F82FDC" w:rsidP="00C34C28">
            <w:pPr>
              <w:rPr>
                <w:rFonts w:eastAsia="MS Mincho"/>
                <w:sz w:val="18"/>
                <w:szCs w:val="18"/>
              </w:rPr>
            </w:pPr>
            <w:r w:rsidRPr="0025589C">
              <w:rPr>
                <w:color w:val="auto"/>
                <w:sz w:val="18"/>
                <w:szCs w:val="18"/>
              </w:rPr>
              <w:t>Lag duration</w:t>
            </w:r>
          </w:p>
        </w:tc>
        <w:tc>
          <w:tcPr>
            <w:tcW w:w="0" w:type="dxa"/>
          </w:tcPr>
          <w:p w14:paraId="721EECB9" w14:textId="4BFFFC6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1.578 (1.513, 1.64)</w:t>
            </w:r>
          </w:p>
        </w:tc>
        <w:tc>
          <w:tcPr>
            <w:tcW w:w="0" w:type="dxa"/>
          </w:tcPr>
          <w:p w14:paraId="276C7BB5" w14:textId="59F8ECF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3.93</w:t>
            </w:r>
            <w:r w:rsidR="004D715C">
              <w:rPr>
                <w:sz w:val="18"/>
                <w:szCs w:val="18"/>
              </w:rPr>
              <w:t>0</w:t>
            </w:r>
            <w:r w:rsidR="003754D5">
              <w:rPr>
                <w:sz w:val="18"/>
                <w:szCs w:val="18"/>
              </w:rPr>
              <w:t xml:space="preserve"> </w:t>
            </w:r>
            <w:r w:rsidRPr="0025589C">
              <w:rPr>
                <w:sz w:val="18"/>
                <w:szCs w:val="18"/>
              </w:rPr>
              <w:t xml:space="preserve"> (3.82, 4.028)</w:t>
            </w:r>
          </w:p>
        </w:tc>
        <w:tc>
          <w:tcPr>
            <w:tcW w:w="0" w:type="dxa"/>
          </w:tcPr>
          <w:p w14:paraId="07D28408" w14:textId="34FE1FE1"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0.014 (0.002, 0.029)</w:t>
            </w:r>
          </w:p>
        </w:tc>
        <w:tc>
          <w:tcPr>
            <w:tcW w:w="0" w:type="dxa"/>
          </w:tcPr>
          <w:p w14:paraId="321FE001" w14:textId="0C1EDAB5"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0.004 (0.002, 0.013)</w:t>
            </w:r>
          </w:p>
        </w:tc>
        <w:tc>
          <w:tcPr>
            <w:tcW w:w="0" w:type="dxa"/>
          </w:tcPr>
          <w:p w14:paraId="0BE14994" w14:textId="425085B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0.039 (0.033, 0.081)</w:t>
            </w:r>
          </w:p>
        </w:tc>
        <w:tc>
          <w:tcPr>
            <w:tcW w:w="0" w:type="dxa"/>
          </w:tcPr>
          <w:p w14:paraId="5CD0639E" w14:textId="30DFEC26"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0.711 (0.684, 0.749)</w:t>
            </w:r>
          </w:p>
        </w:tc>
      </w:tr>
    </w:tbl>
    <w:p w14:paraId="114CE249" w14:textId="45A70E9E" w:rsidR="00CD1BEE" w:rsidRDefault="00087440" w:rsidP="00634C42">
      <w:pPr>
        <w:pStyle w:val="Caption"/>
        <w:spacing w:line="360" w:lineRule="auto"/>
        <w:rPr>
          <w:rFonts w:eastAsiaTheme="majorEastAsia"/>
        </w:rPr>
      </w:pPr>
      <w:r>
        <w:rPr>
          <w:b w:val="0"/>
          <w:bCs w:val="0"/>
          <w:color w:val="auto"/>
        </w:rPr>
        <w:lastRenderedPageBreak/>
        <w:t xml:space="preserve">Parentheses provide </w:t>
      </w:r>
      <w:r w:rsidR="007A7F01" w:rsidRPr="0025589C">
        <w:rPr>
          <w:b w:val="0"/>
          <w:bCs w:val="0"/>
          <w:color w:val="auto"/>
        </w:rPr>
        <w:t>95% confidence intervals</w:t>
      </w:r>
      <w:r w:rsidR="004D0490" w:rsidRPr="0025589C">
        <w:rPr>
          <w:b w:val="0"/>
          <w:bCs w:val="0"/>
          <w:color w:val="auto"/>
        </w:rPr>
        <w:t xml:space="preserve">, calculated using </w:t>
      </w:r>
      <w:r w:rsidR="00894141" w:rsidRPr="0025589C">
        <w:rPr>
          <w:b w:val="0"/>
          <w:bCs w:val="0"/>
          <w:color w:val="auto"/>
        </w:rPr>
        <w:t>bootstrap</w:t>
      </w:r>
      <w:r w:rsidR="009D1A86" w:rsidRPr="0025589C">
        <w:rPr>
          <w:b w:val="0"/>
          <w:bCs w:val="0"/>
          <w:color w:val="auto"/>
        </w:rPr>
        <w:t xml:space="preserve"> (1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0E5D477A" w14:textId="25D9C51E" w:rsidR="006C449D" w:rsidRPr="0025589C" w:rsidRDefault="00C02003" w:rsidP="00C34C28">
      <w:pPr>
        <w:pStyle w:val="Heading2"/>
        <w:spacing w:line="360" w:lineRule="auto"/>
        <w:ind w:firstLine="284"/>
      </w:pPr>
      <w:r w:rsidRPr="0025589C">
        <w:t>Estimat</w:t>
      </w:r>
      <w:r w:rsidR="00087440">
        <w:t>ing</w:t>
      </w:r>
      <w:r w:rsidRPr="0025589C">
        <w:t xml:space="preserve"> competition coefficients</w:t>
      </w:r>
    </w:p>
    <w:p w14:paraId="2FE588C9" w14:textId="150911F0" w:rsidR="007A7F01" w:rsidRPr="0025589C" w:rsidRDefault="007A7F01" w:rsidP="00C34C28">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w:t>
      </w:r>
      <w:proofErr w:type="spellStart"/>
      <w:r w:rsidR="004152F9" w:rsidRPr="0025589C">
        <w:t>Lotka</w:t>
      </w:r>
      <w:proofErr w:type="spellEnd"/>
      <w:r w:rsidR="004152F9" w:rsidRPr="0025589C">
        <w:t xml:space="preserve">-Volterra </w:t>
      </w:r>
      <w:r w:rsidRPr="0025589C">
        <w:t>competition model</w:t>
      </w:r>
      <w:r w:rsidR="00FB039B" w:rsidRPr="0025589C">
        <w:t xml:space="preserve"> </w:t>
      </w:r>
      <w:r w:rsidR="009B614B"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abel":"chapter","locator":"4.1","uris":["http://www.mendeley.com/documents/?uuid=91ac0d0d-0f84-4010-9875-cd3905074155"]}],"mendeley":{"formattedCitation":"(14)","plainTextFormattedCitation":"(14)","previouslyFormattedCitation":"(14)"},"properties":{"noteIndex":0},"schema":"https://github.com/citation-style-language/schema/raw/master/csl-citation.json"}</w:instrText>
      </w:r>
      <w:r w:rsidR="009B614B" w:rsidRPr="0025589C">
        <w:fldChar w:fldCharType="separate"/>
      </w:r>
      <w:r w:rsidR="00667056" w:rsidRPr="00667056">
        <w:rPr>
          <w:noProof/>
        </w:rPr>
        <w:t>(14)</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DB4111">
        <w:rPr>
          <w:b/>
          <w:bCs/>
        </w:rPr>
        <w:t>Appendix</w:t>
      </w:r>
      <w:r w:rsidR="00833210" w:rsidRPr="00DB4111">
        <w:rPr>
          <w:b/>
          <w:bCs/>
        </w:rPr>
        <w:t xml:space="preserve"> </w:t>
      </w:r>
      <w:r w:rsidR="00756174" w:rsidRPr="00DB4111">
        <w:rPr>
          <w:b/>
          <w:bCs/>
        </w:rPr>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57"/>
        <w:gridCol w:w="1468"/>
      </w:tblGrid>
      <w:tr w:rsidR="007A7F01" w:rsidRPr="0025589C" w14:paraId="132C70A3" w14:textId="77777777" w:rsidTr="00B57EC6">
        <w:tc>
          <w:tcPr>
            <w:tcW w:w="1951" w:type="dxa"/>
            <w:vAlign w:val="center"/>
          </w:tcPr>
          <w:p w14:paraId="13BD5E64" w14:textId="77777777" w:rsidR="007A7F01" w:rsidRPr="0025589C" w:rsidRDefault="007A7F01" w:rsidP="00C34C28">
            <w:pPr>
              <w:jc w:val="right"/>
              <w:rPr>
                <w:i/>
                <w:iCs/>
              </w:rPr>
            </w:pPr>
          </w:p>
        </w:tc>
        <w:tc>
          <w:tcPr>
            <w:tcW w:w="5103" w:type="dxa"/>
            <w:vAlign w:val="center"/>
          </w:tcPr>
          <w:p w14:paraId="62DACDDC" w14:textId="5A4547DD" w:rsidR="007A7F01" w:rsidRPr="0025589C" w:rsidRDefault="003B3160"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0,1</m:t>
                                </m:r>
                              </m:sub>
                            </m:sSub>
                          </m:num>
                          <m:den>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0,2</m:t>
                                </m:r>
                              </m:sub>
                            </m:sSub>
                          </m:num>
                          <m:den>
                            <m:sSub>
                              <m:sSubPr>
                                <m:ctrlPr>
                                  <w:rPr>
                                    <w:rFonts w:ascii="Cambria Math" w:hAnsi="Cambria Math"/>
                                    <w:i/>
                                  </w:rPr>
                                </m:ctrlPr>
                              </m:sSubPr>
                              <m:e>
                                <m:r>
                                  <w:rPr>
                                    <w:rFonts w:ascii="Cambria Math" w:hAnsi="Cambria Math"/>
                                  </w:rPr>
                                  <m:t>q</m:t>
                                </m:r>
                              </m:e>
                              <m:sub>
                                <m:r>
                                  <w:rPr>
                                    <w:rFonts w:ascii="Cambria Math" w:hAnsi="Cambria Math"/>
                                  </w:rPr>
                                  <m:t>0,2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rsidP="00C34C28">
            <w:pPr>
              <w:jc w:val="right"/>
            </w:pPr>
            <w:r>
              <w:t>(</w:t>
            </w:r>
            <w:r w:rsidR="007A7F01" w:rsidRPr="0025589C">
              <w:t>3a</w:t>
            </w:r>
            <w:r>
              <w:t>)</w:t>
            </w:r>
          </w:p>
          <w:p w14:paraId="6509A934" w14:textId="77777777" w:rsidR="006D6E0A" w:rsidRPr="0025589C" w:rsidRDefault="006D6E0A" w:rsidP="00C34C28">
            <w:pPr>
              <w:jc w:val="right"/>
            </w:pPr>
          </w:p>
          <w:p w14:paraId="3EAD2335" w14:textId="7BF5CBEC" w:rsidR="007A7F01" w:rsidRPr="0025589C" w:rsidRDefault="00BF6B81" w:rsidP="00C34C28">
            <w:pPr>
              <w:jc w:val="right"/>
            </w:pPr>
            <w:r>
              <w:t>(</w:t>
            </w:r>
            <w:r w:rsidR="007A7F01" w:rsidRPr="0025589C">
              <w:t>3b</w:t>
            </w:r>
            <w:r>
              <w:t>)</w:t>
            </w:r>
          </w:p>
        </w:tc>
      </w:tr>
    </w:tbl>
    <w:p w14:paraId="69A40931" w14:textId="3A4A151D" w:rsidR="007A7F01" w:rsidRPr="0025589C" w:rsidRDefault="00833210"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A7F01" w:rsidRPr="00876E70">
        <w:t xml:space="preserve"> is the density of strain </w:t>
      </w:r>
      <m:oMath>
        <m:r>
          <w:rPr>
            <w:rFonts w:ascii="Cambria Math" w:hAnsi="Cambria Math"/>
          </w:rPr>
          <m:t>i=1,2</m:t>
        </m:r>
      </m:oMath>
      <w:r w:rsidRPr="00876E70">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oMath>
      <w:r w:rsidR="007A7F01" w:rsidRPr="00876E70">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7A7F01" w:rsidRPr="00876E70">
        <w:t xml:space="preserve"> are</w:t>
      </w:r>
      <w:r w:rsidR="007A7F01" w:rsidRPr="0025589C">
        <w:t xml:space="preserve"> the values of the corresponding parameters for strain </w:t>
      </w:r>
      <m:oMath>
        <m:r>
          <w:rPr>
            <w:rFonts w:ascii="Cambria Math" w:hAnsi="Cambria Math"/>
          </w:rPr>
          <m:t>i</m:t>
        </m:r>
      </m:oMath>
      <w:r w:rsidR="007A7F01" w:rsidRPr="0025589C">
        <w:t xml:space="preserve"> </w:t>
      </w:r>
      <w:r w:rsidR="00AA2374">
        <w:t>(</w:t>
      </w:r>
      <w:r w:rsidR="00B02278" w:rsidRPr="0025589C">
        <w:t>o</w:t>
      </w:r>
      <w:r w:rsidR="00651E9E" w:rsidRPr="0025589C">
        <w:t>btained</w:t>
      </w:r>
      <w:r w:rsidR="007A7F01" w:rsidRPr="0025589C">
        <w:t xml:space="preserve"> from fitting the</w:t>
      </w:r>
      <w:r w:rsidRPr="0025589C">
        <w:t xml:space="preserve"> growth model (</w:t>
      </w:r>
      <w:proofErr w:type="spellStart"/>
      <w:r w:rsidRPr="0025589C">
        <w:t>eq</w:t>
      </w:r>
      <w:r w:rsidR="00CC3BF6">
        <w:t>s</w:t>
      </w:r>
      <w:proofErr w:type="spellEnd"/>
      <w:r w:rsidRPr="0025589C">
        <w:t>. 2) to</w:t>
      </w:r>
      <w:r w:rsidR="007A7F01" w:rsidRPr="0025589C">
        <w:t xml:space="preserve"> mono</w:t>
      </w:r>
      <w:r w:rsidR="00CC3BF6">
        <w:t>-</w:t>
      </w:r>
      <w:r w:rsidR="007A7F01" w:rsidRPr="0025589C">
        <w:t>culture growth curve data</w:t>
      </w:r>
      <w:r w:rsidRPr="0025589C">
        <w:t xml:space="preserve">, </w:t>
      </w:r>
      <w:r w:rsidRPr="00876E70">
        <w:t>and</w:t>
      </w:r>
      <w:r w:rsidR="007A7F01"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A7F01" w:rsidRPr="00876E70">
        <w:t xml:space="preserve"> </w:t>
      </w:r>
      <w:r w:rsidR="00DB709C" w:rsidRPr="00876E70">
        <w:t>are</w:t>
      </w:r>
      <w:r w:rsidR="00DB709C" w:rsidRPr="0025589C">
        <w:t xml:space="preserv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ntra-strain competitive effect</w:t>
      </w:r>
      <w:r w:rsidR="00DB709C" w:rsidRPr="0025589C">
        <w:t>s</w:t>
      </w:r>
      <w:r w:rsidR="009B614B" w:rsidRPr="0025589C">
        <w:t>.</w:t>
      </w:r>
      <w:r w:rsidRPr="0025589C">
        <w:t xml:space="preserve"> Note that</w:t>
      </w:r>
      <w:r w:rsidR="00517B55" w:rsidRPr="0025589C">
        <w:t xml:space="preserve"> </w:t>
      </w:r>
      <w:r w:rsidR="00F662FF">
        <w:t xml:space="preserve">in </w:t>
      </w:r>
      <w:r w:rsidR="00CC3BF6">
        <w:t>resource</w:t>
      </w:r>
      <w:r w:rsidR="00F662FF">
        <w:t xml:space="preserve"> competition, </w:t>
      </w:r>
      <w:r w:rsidR="00517B55" w:rsidRPr="0025589C">
        <w:t xml:space="preserve">each strain </w:t>
      </w:r>
      <w:r w:rsidR="00BF635D" w:rsidRPr="0025589C">
        <w:t>can</w:t>
      </w:r>
      <w:r w:rsidR="00517B55" w:rsidRPr="0025589C">
        <w:t xml:space="preserve"> </w:t>
      </w:r>
      <w:r w:rsidR="00F662FF">
        <w:t>be</w:t>
      </w:r>
      <w:r w:rsidR="00517B55" w:rsidRPr="0025589C">
        <w:t xml:space="preserve"> </w:t>
      </w:r>
      <w:r w:rsidR="007A7F01" w:rsidRPr="0025589C">
        <w:t>limit</w:t>
      </w:r>
      <w:r w:rsidR="00F662FF">
        <w:t xml:space="preserve">ed by a different </w:t>
      </w:r>
      <w:r w:rsidR="007A7F01" w:rsidRPr="0025589C">
        <w:t>resource</w:t>
      </w:r>
      <w:r w:rsidR="00F662FF">
        <w:t xml:space="preserve">, </w:t>
      </w:r>
      <w:r w:rsidR="00517B55" w:rsidRPr="0025589C">
        <w:t>and</w:t>
      </w:r>
      <w:r w:rsidR="006D6E0A" w:rsidRPr="0025589C">
        <w:t xml:space="preserve"> </w:t>
      </w:r>
      <w:r w:rsidR="00CC3BF6">
        <w:t xml:space="preserve">strains may vary in their </w:t>
      </w:r>
      <w:r w:rsidR="007A7F01" w:rsidRPr="0025589C">
        <w:t>resource efficiency</w:t>
      </w:r>
      <w:r w:rsidR="00874402">
        <w:t xml:space="preserve"> (i.e. uptake and conversion rates, see </w:t>
      </w:r>
      <w:r w:rsidR="00874402">
        <w:rPr>
          <w:b/>
          <w:bCs/>
        </w:rPr>
        <w:t>Appendix 1</w:t>
      </w:r>
      <w:r w:rsidR="00874402" w:rsidRPr="00874402">
        <w:t>)</w:t>
      </w:r>
      <w:r w:rsidR="007A7F01" w:rsidRPr="0025589C">
        <w:t>.</w:t>
      </w:r>
    </w:p>
    <w:p w14:paraId="549417A2" w14:textId="534CE6FD" w:rsidR="004C78E5" w:rsidRPr="004E2D88" w:rsidRDefault="008140DF">
      <w:r w:rsidRPr="00BF6B81">
        <w:rPr>
          <w:b/>
          <w:bCs/>
        </w:rPr>
        <w:t>Model fitting</w:t>
      </w:r>
      <w:r w:rsidR="00BF6B81" w:rsidRPr="00BF6B81">
        <w:rPr>
          <w:b/>
          <w:bCs/>
        </w:rPr>
        <w:t>.</w:t>
      </w:r>
      <w:r w:rsidR="00BF6B81">
        <w:rPr>
          <w:b/>
          <w:bCs/>
        </w:rPr>
        <w:t xml:space="preserve"> </w:t>
      </w:r>
      <w:r w:rsidR="00833210" w:rsidRPr="0025589C">
        <w:t>The competition model (</w:t>
      </w:r>
      <w:proofErr w:type="spellStart"/>
      <w:r w:rsidR="00833210" w:rsidRPr="0025589C">
        <w:t>e</w:t>
      </w:r>
      <w:r w:rsidR="007A7F01" w:rsidRPr="0025589C">
        <w:t>q</w:t>
      </w:r>
      <w:r w:rsidR="00311B9B">
        <w:t>s</w:t>
      </w:r>
      <w:proofErr w:type="spellEnd"/>
      <w:r w:rsidR="007A7F01" w:rsidRPr="0025589C">
        <w:t>.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D35BFD">
        <w:rPr>
          <w:b/>
          <w:bCs/>
        </w:rPr>
        <w:fldChar w:fldCharType="begin"/>
      </w:r>
      <w:r w:rsidR="00BC190A" w:rsidRPr="00D35BFD">
        <w:rPr>
          <w:b/>
          <w:bCs/>
        </w:rPr>
        <w:instrText xml:space="preserve"> REF _Ref512333581 \h </w:instrText>
      </w:r>
      <w:r w:rsidR="00BC190A">
        <w:rPr>
          <w:b/>
          <w:bCs/>
        </w:rPr>
        <w:instrText xml:space="preserve"> \* MERGEFORMAT </w:instrText>
      </w:r>
      <w:r w:rsidR="00BC190A" w:rsidRPr="00D35BFD">
        <w:rPr>
          <w:b/>
          <w:bCs/>
        </w:rPr>
      </w:r>
      <w:r w:rsidR="00BC190A"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C190A" w:rsidRPr="00D35BFD">
        <w:rPr>
          <w:b/>
          <w:bCs/>
        </w:rPr>
        <w:fldChar w:fldCharType="end"/>
      </w:r>
      <w:r w:rsidR="00BC190A" w:rsidRPr="00D35BFD">
        <w:rPr>
          <w:b/>
          <w:bCs/>
        </w:rPr>
        <w:t>B</w:t>
      </w:r>
      <w:r w:rsidR="00D96F6C" w:rsidRPr="0025589C">
        <w:t>)</w:t>
      </w:r>
      <w:r w:rsidR="007A7F01" w:rsidRPr="0025589C">
        <w:t xml:space="preserve">. </w:t>
      </w:r>
      <w:r w:rsidR="00AA2374">
        <w:t xml:space="preserve">The growth </w:t>
      </w:r>
      <w:r w:rsidR="00AA2374" w:rsidRPr="00876E70">
        <w:t>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oMath>
      <w:r w:rsidR="00AA2374" w:rsidRPr="00876E70">
        <w:t>) were fixed to the values estimated from the mono-culture growth curves at the previous stage, and t</w:t>
      </w:r>
      <w:r w:rsidR="007F21BA" w:rsidRPr="00876E70">
        <w:t xml:space="preserve">he </w:t>
      </w:r>
      <w:r w:rsidR="007A7F01" w:rsidRPr="00876E70">
        <w:t>fit</w:t>
      </w:r>
      <w:r w:rsidR="007F21BA" w:rsidRPr="00876E70">
        <w:t>ting</w:t>
      </w:r>
      <w:r w:rsidR="007A7F01" w:rsidRPr="00876E70">
        <w:t xml:space="preserve"> </w:t>
      </w:r>
      <w:r w:rsidR="00AA2374" w:rsidRPr="00876E70">
        <w:t xml:space="preserve">at this stage only </w:t>
      </w:r>
      <w:r w:rsidR="007F21BA" w:rsidRPr="00876E70">
        <w:t>provide</w:t>
      </w:r>
      <w:r w:rsidR="00AA2374" w:rsidRPr="00876E70">
        <w:t>d</w:t>
      </w:r>
      <w:r w:rsidR="007F21BA" w:rsidRPr="00876E70">
        <w:t xml:space="preserve"> estimates for the competition coefficients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AA2374" w:rsidRPr="00876E70">
        <w:t>.</w:t>
      </w:r>
      <w:r w:rsidR="007F21BA" w:rsidRPr="00876E70">
        <w:t xml:space="preserve"> </w:t>
      </w:r>
      <w:r w:rsidR="00AA2374" w:rsidRPr="00876E70">
        <w:t xml:space="preserve">Fitting </w:t>
      </w:r>
      <w:r w:rsidRPr="00876E70">
        <w:t>wa</w:t>
      </w:r>
      <w:r w:rsidR="007A7F01" w:rsidRPr="00876E70">
        <w:t xml:space="preserve">s performed by minimizing the squared differences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7A7F01" w:rsidRPr="00876E70">
        <w:t xml:space="preserve"> (</w:t>
      </w:r>
      <w:r w:rsidR="007F21BA" w:rsidRPr="00876E70">
        <w:t>th</w:t>
      </w:r>
      <w:r w:rsidR="007F21BA" w:rsidRPr="0025589C">
        <w:t xml:space="preserve">e sum of the </w:t>
      </w:r>
      <w:r w:rsidR="00DB4111">
        <w:t>solutions</w:t>
      </w:r>
      <w:r w:rsidR="007F21BA" w:rsidRPr="0025589C">
        <w:t xml:space="preserve"> of </w:t>
      </w:r>
      <w:proofErr w:type="spellStart"/>
      <w:r w:rsidR="007A7F01" w:rsidRPr="0025589C">
        <w:t>eq</w:t>
      </w:r>
      <w:r w:rsidR="000837F4">
        <w:t>s</w:t>
      </w:r>
      <w:proofErr w:type="spellEnd"/>
      <w:r w:rsidR="007A7F01" w:rsidRPr="0025589C">
        <w:t>.</w:t>
      </w:r>
      <w:r w:rsidR="00327F6F">
        <w:t> </w:t>
      </w:r>
      <w:r w:rsidR="007A7F01" w:rsidRPr="0025589C">
        <w:t>3</w:t>
      </w:r>
      <w:r w:rsidR="00E42AF4">
        <w:t>; integrals solved numerically using LSODA solver</w:t>
      </w:r>
      <w:r w:rsidR="007A7F01" w:rsidRPr="0025589C">
        <w:t>) and the</w:t>
      </w:r>
      <w:r w:rsidR="007F21BA" w:rsidRPr="0025589C">
        <w:t xml:space="preserve"> total</w:t>
      </w:r>
      <w:r w:rsidR="007A7F01" w:rsidRPr="0025589C">
        <w:t xml:space="preserve"> OD 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r w:rsidR="004E2D88">
        <w:t xml:space="preserve">The competition coefficients were not estimated for the </w:t>
      </w:r>
      <w:proofErr w:type="spellStart"/>
      <w:r w:rsidR="004E2D88">
        <w:rPr>
          <w:i/>
          <w:iCs/>
        </w:rPr>
        <w:t>lacI</w:t>
      </w:r>
      <w:proofErr w:type="spellEnd"/>
      <w:r w:rsidR="004E2D88">
        <w:t xml:space="preserve"> experiments; rather, we assumed that</w:t>
      </w:r>
      <w:r w:rsidR="004E2D88"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4E2D88">
        <w:t xml:space="preserve">. </w:t>
      </w:r>
      <w:r w:rsidR="00CA59A5">
        <w:t xml:space="preserve">Part of the strength of our approach stems from its </w:t>
      </w:r>
      <w:r w:rsidR="004E2D88">
        <w:t xml:space="preserve">optional </w:t>
      </w:r>
      <w:r w:rsidR="00CA59A5">
        <w:t>use of data measuring the total density of mixed cultures, which is usually ignored when estimating fitness from growth curves</w:t>
      </w:r>
      <w:r w:rsidR="000837F4">
        <w:t>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CA59A5">
        <w:t>.</w:t>
      </w:r>
      <w:r w:rsidR="004E2D88">
        <w:t xml:space="preserve"> See </w:t>
      </w:r>
      <w:r w:rsidR="004E2D88" w:rsidRPr="00DB4111">
        <w:rPr>
          <w:b/>
          <w:bCs/>
        </w:rPr>
        <w:t>Materials and Methods</w:t>
      </w:r>
      <w:r w:rsidR="004E2D88">
        <w:t xml:space="preserve"> for additional details</w:t>
      </w:r>
      <w:r w:rsidR="004E2D88" w:rsidRPr="0025589C">
        <w:t>.</w:t>
      </w:r>
    </w:p>
    <w:p w14:paraId="6F31FF92" w14:textId="77777777" w:rsidR="004C78E5" w:rsidRDefault="004C78E5">
      <w:pPr>
        <w:spacing w:after="200" w:line="276" w:lineRule="auto"/>
        <w:ind w:firstLine="0"/>
      </w:pPr>
      <w:r>
        <w:br w:type="page"/>
      </w:r>
    </w:p>
    <w:p w14:paraId="26397666" w14:textId="26D3C151" w:rsidR="00D45D2D" w:rsidRPr="00F3419E" w:rsidRDefault="003D0037" w:rsidP="00C34C28">
      <w:pPr>
        <w:spacing w:after="200"/>
        <w:rPr>
          <w:b/>
          <w:bCs/>
          <w:sz w:val="22"/>
          <w:szCs w:val="22"/>
        </w:rPr>
      </w:pPr>
      <w:r>
        <w:rPr>
          <w:b/>
          <w:bCs/>
          <w:noProof/>
          <w:sz w:val="22"/>
          <w:szCs w:val="22"/>
        </w:rPr>
        <w:lastRenderedPageBreak/>
        <w:drawing>
          <wp:inline distT="0" distB="0" distL="0" distR="0" wp14:anchorId="24ABFB65" wp14:editId="6F0F600E">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4">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728A9B12" w14:textId="5A0E9A9C" w:rsidR="005C2B55" w:rsidRDefault="00D45D2D" w:rsidP="00634C42">
      <w:pPr>
        <w:pStyle w:val="Caption"/>
        <w:spacing w:line="360" w:lineRule="auto"/>
      </w:pPr>
      <w:bookmarkStart w:id="47" w:name="_Ref512334571"/>
      <w:r w:rsidRPr="00B07CF2">
        <w:rPr>
          <w:color w:val="auto"/>
          <w:sz w:val="22"/>
          <w:szCs w:val="22"/>
        </w:rPr>
        <w:t xml:space="preserve">Figure </w:t>
      </w:r>
      <w:r w:rsidRPr="00B07CF2">
        <w:rPr>
          <w:sz w:val="22"/>
          <w:szCs w:val="22"/>
        </w:rPr>
        <w:fldChar w:fldCharType="begin"/>
      </w:r>
      <w:r w:rsidRPr="00B07CF2">
        <w:rPr>
          <w:color w:val="auto"/>
          <w:sz w:val="22"/>
          <w:szCs w:val="22"/>
        </w:rPr>
        <w:instrText xml:space="preserve"> SEQ Figure \* ARABIC </w:instrText>
      </w:r>
      <w:r w:rsidRPr="00B07CF2">
        <w:rPr>
          <w:sz w:val="22"/>
          <w:szCs w:val="22"/>
        </w:rPr>
        <w:fldChar w:fldCharType="separate"/>
      </w:r>
      <w:r w:rsidR="00C94948">
        <w:rPr>
          <w:noProof/>
          <w:color w:val="auto"/>
          <w:sz w:val="22"/>
          <w:szCs w:val="22"/>
        </w:rPr>
        <w:t>4</w:t>
      </w:r>
      <w:r w:rsidRPr="00B07CF2">
        <w:rPr>
          <w:sz w:val="22"/>
          <w:szCs w:val="22"/>
        </w:rPr>
        <w:fldChar w:fldCharType="end"/>
      </w:r>
      <w:bookmarkEnd w:id="47"/>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model</w:t>
      </w:r>
      <w:r w:rsidR="00327F6F">
        <w:rPr>
          <w:color w:val="auto"/>
          <w:sz w:val="22"/>
          <w:szCs w:val="22"/>
        </w:rPr>
        <w:t>s</w:t>
      </w:r>
      <w:r w:rsidRPr="00B07CF2">
        <w:rPr>
          <w:color w:val="auto"/>
          <w:sz w:val="22"/>
          <w:szCs w:val="22"/>
        </w:rPr>
        <w:t xml:space="preserve"> to </w:t>
      </w:r>
      <w:r w:rsidR="00327F6F">
        <w:rPr>
          <w:color w:val="auto"/>
          <w:sz w:val="22"/>
          <w:szCs w:val="22"/>
        </w:rPr>
        <w:t xml:space="preserve">mixed culture </w:t>
      </w:r>
      <w:r>
        <w:rPr>
          <w:color w:val="auto"/>
          <w:sz w:val="22"/>
          <w:szCs w:val="22"/>
        </w:rPr>
        <w:t>growth cur</w:t>
      </w:r>
      <w:r w:rsidR="00BC190A">
        <w:rPr>
          <w:color w:val="auto"/>
          <w:sz w:val="22"/>
          <w:szCs w:val="22"/>
        </w:rPr>
        <w:t>v</w:t>
      </w:r>
      <w:r>
        <w:rPr>
          <w:color w:val="auto"/>
          <w:sz w:val="22"/>
          <w:szCs w:val="22"/>
        </w:rPr>
        <w:t>e</w:t>
      </w:r>
      <w:r w:rsidR="00327F6F">
        <w:rPr>
          <w:color w:val="auto"/>
          <w:sz w:val="22"/>
          <w:szCs w:val="22"/>
        </w:rPr>
        <w:t>s</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proofErr w:type="spellStart"/>
      <w:r w:rsidRPr="00B07CF2">
        <w:rPr>
          <w:b w:val="0"/>
          <w:bCs w:val="0"/>
          <w:color w:val="auto"/>
          <w:sz w:val="22"/>
          <w:szCs w:val="22"/>
        </w:rPr>
        <w:t>eq</w:t>
      </w:r>
      <w:r w:rsidR="00327F6F">
        <w:rPr>
          <w:b w:val="0"/>
          <w:bCs w:val="0"/>
          <w:color w:val="auto"/>
          <w:sz w:val="22"/>
          <w:szCs w:val="22"/>
        </w:rPr>
        <w:t>s</w:t>
      </w:r>
      <w:proofErr w:type="spellEnd"/>
      <w:r w:rsidR="00327F6F" w:rsidRPr="00B07CF2">
        <w:rPr>
          <w:b w:val="0"/>
          <w:bCs w:val="0"/>
          <w:color w:val="auto"/>
          <w:sz w:val="22"/>
          <w:szCs w:val="22"/>
        </w:rPr>
        <w:t>.</w:t>
      </w:r>
      <w:r w:rsidR="00327F6F">
        <w:rPr>
          <w:b w:val="0"/>
          <w:bCs w:val="0"/>
          <w:color w:val="auto"/>
          <w:sz w:val="22"/>
          <w:szCs w:val="22"/>
        </w:rPr>
        <w:t> </w:t>
      </w:r>
      <w:r w:rsidRPr="00B07CF2">
        <w:rPr>
          <w:b w:val="0"/>
          <w:bCs w:val="0"/>
          <w:color w:val="auto"/>
          <w:sz w:val="22"/>
          <w:szCs w:val="22"/>
        </w:rPr>
        <w:t>3</w:t>
      </w:r>
      <w:r>
        <w:rPr>
          <w:b w:val="0"/>
          <w:bCs w:val="0"/>
          <w:color w:val="auto"/>
          <w:sz w:val="22"/>
          <w:szCs w:val="22"/>
        </w:rPr>
        <w:t xml:space="preserve">) </w:t>
      </w:r>
      <w:r w:rsidR="000E1FE8">
        <w:rPr>
          <w:b w:val="0"/>
          <w:bCs w:val="0"/>
          <w:color w:val="auto"/>
          <w:sz w:val="22"/>
          <w:szCs w:val="22"/>
        </w:rPr>
        <w:t>from</w:t>
      </w:r>
      <w:r>
        <w:rPr>
          <w:b w:val="0"/>
          <w:bCs w:val="0"/>
          <w:color w:val="auto"/>
          <w:sz w:val="22"/>
          <w:szCs w:val="22"/>
        </w:rPr>
        <w:t xml:space="preserve"> experiments </w:t>
      </w:r>
      <w:r w:rsidR="005C2B55">
        <w:rPr>
          <w:b w:val="0"/>
          <w:bCs w:val="0"/>
          <w:color w:val="auto"/>
          <w:sz w:val="22"/>
          <w:szCs w:val="22"/>
        </w:rPr>
        <w:t>A, B, and C</w:t>
      </w:r>
      <w:r w:rsidR="000E1FE8">
        <w:rPr>
          <w:b w:val="0"/>
          <w:bCs w:val="0"/>
          <w:color w:val="auto"/>
          <w:sz w:val="22"/>
          <w:szCs w:val="22"/>
        </w:rPr>
        <w:t xml:space="preserve"> (i.e. from the mixed growth sub-experiments)</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r w:rsidR="00C828BF">
        <w:rPr>
          <w:b w:val="0"/>
          <w:bCs w:val="0"/>
          <w:color w:val="auto"/>
          <w:sz w:val="22"/>
          <w:szCs w:val="22"/>
        </w:rPr>
        <w:t xml:space="preserve"> </w:t>
      </w:r>
    </w:p>
    <w:p w14:paraId="6C449378" w14:textId="0824E8CD" w:rsidR="001F7E9F" w:rsidRPr="0025589C" w:rsidRDefault="001F7E9F" w:rsidP="00C34C28">
      <w:pPr>
        <w:pStyle w:val="Heading2"/>
        <w:spacing w:line="360" w:lineRule="auto"/>
        <w:ind w:firstLine="284"/>
      </w:pPr>
      <w:r w:rsidRPr="0025589C">
        <w:t>Prediction</w:t>
      </w:r>
      <w:r w:rsidR="005B7870" w:rsidRPr="0025589C">
        <w:t xml:space="preserve"> </w:t>
      </w:r>
      <w:r w:rsidR="00C02003" w:rsidRPr="0025589C">
        <w:t>and validation</w:t>
      </w:r>
    </w:p>
    <w:p w14:paraId="369E2751" w14:textId="7A2838A8" w:rsidR="007A7F01" w:rsidRPr="00876E70" w:rsidRDefault="00C02003" w:rsidP="00C34C28">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w:t>
      </w:r>
      <w:proofErr w:type="spellStart"/>
      <w:r w:rsidRPr="0025589C">
        <w:t>eq</w:t>
      </w:r>
      <w:r w:rsidR="00327F6F">
        <w:t>s</w:t>
      </w:r>
      <w:proofErr w:type="spellEnd"/>
      <w:r w:rsidRPr="0025589C">
        <w:t>.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876E70">
        <w:t xml:space="preserve">densities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(t)</m:t>
        </m:r>
      </m:oMath>
      <w:r w:rsidR="007A7F01"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oMath>
      <w:r w:rsidRPr="00876E70">
        <w:t xml:space="preserve"> of the two strains growing in a mixed culture</w:t>
      </w:r>
      <w:r w:rsidR="007A7F01" w:rsidRPr="00876E70">
        <w:t>. From the</w:t>
      </w:r>
      <w:r w:rsidR="007F21BA" w:rsidRPr="00876E70">
        <w:t>se</w:t>
      </w:r>
      <w:r w:rsidR="007A7F01" w:rsidRPr="00876E70">
        <w:t xml:space="preserve"> predicted densities, the</w:t>
      </w:r>
      <w:r w:rsidR="00D45D2D" w:rsidRPr="00876E70">
        <w:t xml:space="preserve"> relative</w:t>
      </w:r>
      <w:r w:rsidR="007A7F01" w:rsidRPr="00876E70">
        <w:t xml:space="preserve"> frequencies of each strain over time </w:t>
      </w:r>
      <w:r w:rsidRPr="00876E70">
        <w:t>were</w:t>
      </w:r>
      <w:r w:rsidR="007A7F01" w:rsidRPr="00876E70">
        <w:t xml:space="preserve"> </w:t>
      </w:r>
      <w:r w:rsidR="007F21BA" w:rsidRPr="00876E70">
        <w:t>estimated</w:t>
      </w:r>
      <w:r w:rsidR="00BF6B81" w:rsidRPr="00876E70">
        <w:t xml:space="preserve"> as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den>
        </m:f>
      </m:oMath>
      <w:r w:rsidR="007A7F01" w:rsidRPr="00876E70">
        <w:t>.</w:t>
      </w:r>
    </w:p>
    <w:p w14:paraId="76C59B84" w14:textId="528E8267" w:rsidR="00C828BF" w:rsidRPr="00634C42" w:rsidRDefault="00C02003">
      <w:r w:rsidRPr="00BF6B81">
        <w:rPr>
          <w:b/>
          <w:bCs/>
        </w:rPr>
        <w:t>Experimental v</w:t>
      </w:r>
      <w:r w:rsidR="007A7F01" w:rsidRPr="00BF6B81">
        <w:rPr>
          <w:b/>
          <w:bCs/>
        </w:rPr>
        <w:t>alidation</w:t>
      </w:r>
      <w:r w:rsidR="00577A2C">
        <w:rPr>
          <w:b/>
          <w:bCs/>
        </w:rPr>
        <w:t>: relative growth</w:t>
      </w:r>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w:t>
      </w:r>
      <w:r w:rsidR="00D45D2D" w:rsidRPr="00876E70">
        <w:t xml:space="preserve">predictions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D45D2D" w:rsidRPr="00876E70">
        <w:t xml:space="preserve"> to experimental</w:t>
      </w:r>
      <w:r w:rsidR="00D45D2D">
        <w:t xml:space="preserve"> relative frequencies obtained </w:t>
      </w:r>
      <w:r w:rsidR="005C5B17">
        <w:t xml:space="preserve">using </w:t>
      </w:r>
      <w:r w:rsidR="00D45D2D">
        <w:t>flow cytometry from mixed culture samples</w:t>
      </w:r>
      <w:r w:rsidR="004E2D88">
        <w:t xml:space="preserve"> in the fluorescent experiments</w:t>
      </w:r>
      <w:r w:rsidR="00D45D2D">
        <w:t>. E</w:t>
      </w:r>
      <w:r w:rsidRPr="0025589C">
        <w:t xml:space="preserve">xperimental </w:t>
      </w:r>
      <w:r w:rsidR="00D45D2D">
        <w:t xml:space="preserve">results (green and red </w:t>
      </w:r>
      <w:r w:rsidR="00311B9B">
        <w:t>dots</w:t>
      </w:r>
      <w:r w:rsidR="00D45D2D">
        <w:t xml:space="preserve">) and </w:t>
      </w:r>
      <w:r w:rsidR="002A7156" w:rsidRPr="0025589C">
        <w:t xml:space="preserve">model </w:t>
      </w:r>
      <w:r w:rsidR="00001E91" w:rsidRPr="0025589C">
        <w:t>predictions</w:t>
      </w:r>
      <w:r w:rsidR="00EE3F11" w:rsidRPr="0025589C">
        <w:t xml:space="preserve"> </w:t>
      </w:r>
      <w:r w:rsidR="00D45D2D">
        <w:t>(green and red 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commentRangeStart w:id="48"/>
      <w:r w:rsidR="007A7F01" w:rsidRPr="0025589C">
        <w:t>exponential model</w:t>
      </w:r>
      <w:r w:rsidR="00001E91" w:rsidRPr="0025589C">
        <w:t xml:space="preserve"> </w:t>
      </w:r>
      <w:commentRangeEnd w:id="48"/>
      <w:r w:rsidR="00230D42">
        <w:rPr>
          <w:rStyle w:val="CommentReference"/>
        </w:rPr>
        <w:commentReference w:id="48"/>
      </w:r>
      <w:r w:rsidR="00001E91" w:rsidRPr="0025589C">
        <w:t>prediction</w:t>
      </w:r>
      <w:r w:rsidR="002A7156" w:rsidRPr="0025589C">
        <w:t>s</w:t>
      </w:r>
      <w:r w:rsidR="007A7F01" w:rsidRPr="0025589C">
        <w:t xml:space="preserve"> </w:t>
      </w:r>
      <w:r w:rsidR="00D45D2D">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7FDC2074" w14:textId="1B1A4805" w:rsidR="00F3419E" w:rsidRDefault="003D0037" w:rsidP="00634C42">
      <w:pPr>
        <w:spacing w:after="200" w:line="276" w:lineRule="auto"/>
        <w:ind w:firstLine="0"/>
        <w:jc w:val="center"/>
      </w:pPr>
      <w:r>
        <w:rPr>
          <w:noProof/>
        </w:rPr>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5">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1BDD8B81" w14:textId="18E184EB" w:rsidR="00D45D2D" w:rsidRPr="00C34C28" w:rsidRDefault="00F3419E">
      <w:pPr>
        <w:pStyle w:val="Caption"/>
        <w:spacing w:line="360" w:lineRule="auto"/>
        <w:rPr>
          <w:strike/>
        </w:rPr>
      </w:pPr>
      <w:bookmarkStart w:id="49" w:name="_Ref509481405"/>
      <w:r w:rsidRPr="00F3419E">
        <w:rPr>
          <w:color w:val="000000" w:themeColor="text1"/>
          <w:sz w:val="22"/>
          <w:szCs w:val="22"/>
        </w:rPr>
        <w:t xml:space="preserve">Figure </w:t>
      </w:r>
      <w:r w:rsidRPr="00F3419E">
        <w:rPr>
          <w:b w:val="0"/>
          <w:bCs w:val="0"/>
          <w:color w:val="000000" w:themeColor="text1"/>
          <w:sz w:val="22"/>
          <w:szCs w:val="22"/>
        </w:rPr>
        <w:fldChar w:fldCharType="begin"/>
      </w:r>
      <w:r w:rsidRPr="00F3419E">
        <w:rPr>
          <w:color w:val="000000" w:themeColor="text1"/>
          <w:sz w:val="22"/>
          <w:szCs w:val="22"/>
        </w:rPr>
        <w:instrText xml:space="preserve"> SEQ Figure \* ARABIC </w:instrText>
      </w:r>
      <w:r w:rsidRPr="00F3419E">
        <w:rPr>
          <w:b w:val="0"/>
          <w:bCs w:val="0"/>
          <w:color w:val="000000" w:themeColor="text1"/>
          <w:sz w:val="22"/>
          <w:szCs w:val="22"/>
        </w:rPr>
        <w:fldChar w:fldCharType="separate"/>
      </w:r>
      <w:r w:rsidR="00C94948">
        <w:rPr>
          <w:noProof/>
          <w:color w:val="000000" w:themeColor="text1"/>
          <w:sz w:val="22"/>
          <w:szCs w:val="22"/>
        </w:rPr>
        <w:t>5</w:t>
      </w:r>
      <w:r w:rsidRPr="00F3419E">
        <w:rPr>
          <w:b w:val="0"/>
          <w:bCs w:val="0"/>
          <w:color w:val="000000" w:themeColor="text1"/>
          <w:sz w:val="22"/>
          <w:szCs w:val="22"/>
        </w:rPr>
        <w:fldChar w:fldCharType="end"/>
      </w:r>
      <w:bookmarkEnd w:id="49"/>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sidR="00311B9B">
        <w:rPr>
          <w:b w:val="0"/>
          <w:bCs w:val="0"/>
          <w:color w:val="auto"/>
          <w:sz w:val="22"/>
          <w:szCs w:val="22"/>
        </w:rPr>
        <w:t>dots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(strains 1 and 2 of each 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xml:space="preserve">). </w:t>
      </w:r>
    </w:p>
    <w:p w14:paraId="0D7EEC59" w14:textId="0D403B8C" w:rsidR="00577A2C" w:rsidRPr="00634C42" w:rsidRDefault="00577A2C">
      <w:pPr>
        <w:rPr>
          <w:b/>
          <w:bCs/>
        </w:rPr>
      </w:pPr>
      <w:r w:rsidRPr="00BF6B81">
        <w:rPr>
          <w:b/>
          <w:bCs/>
        </w:rPr>
        <w:lastRenderedPageBreak/>
        <w:t>Experimental validation</w:t>
      </w:r>
      <w:r>
        <w:rPr>
          <w:b/>
          <w:bCs/>
        </w:rPr>
        <w:t>: relative fitness</w:t>
      </w:r>
      <w:r w:rsidRPr="00BF6B81">
        <w:rPr>
          <w:b/>
          <w:bCs/>
        </w:rPr>
        <w:t>.</w:t>
      </w:r>
      <w:r>
        <w:rPr>
          <w:b/>
          <w:bCs/>
        </w:rPr>
        <w:t xml:space="preserve"> </w:t>
      </w:r>
      <w:r w:rsidR="006E7346">
        <w:t xml:space="preserve">To validate the use of this new approach for estimation of relative fitness in </w:t>
      </w:r>
      <w:proofErr w:type="spellStart"/>
      <w:r w:rsidR="006E7346">
        <w:rPr>
          <w:i/>
          <w:iCs/>
        </w:rPr>
        <w:t>lacI</w:t>
      </w:r>
      <w:r w:rsidR="006E7346">
        <w:t>+</w:t>
      </w:r>
      <w:r w:rsidR="006E7346">
        <w:rPr>
          <w:vertAlign w:val="subscript"/>
        </w:rPr>
        <w:t>ev</w:t>
      </w:r>
      <w:proofErr w:type="spellEnd"/>
      <w:r w:rsidR="006E7346">
        <w:rPr>
          <w:vertAlign w:val="subscript"/>
        </w:rPr>
        <w:t xml:space="preserve"> </w:t>
      </w:r>
      <w:r w:rsidR="006E7346">
        <w:t xml:space="preserve">strains, </w:t>
      </w:r>
      <w:r w:rsidR="00121A11">
        <w:t>the strains</w:t>
      </w:r>
      <w:r w:rsidR="006E7346">
        <w:t xml:space="preserve"> were mutated to </w:t>
      </w:r>
      <w:proofErr w:type="spellStart"/>
      <w:r w:rsidR="006E7346">
        <w:rPr>
          <w:i/>
          <w:iCs/>
        </w:rPr>
        <w:t>lacI</w:t>
      </w:r>
      <w:proofErr w:type="spellEnd"/>
      <w:r w:rsidR="006E7346">
        <w:t xml:space="preserve">-. For each pair of wildtype and mutant, growth curves were measured in </w:t>
      </w:r>
      <w:r w:rsidR="00121A11">
        <w:t xml:space="preserve">a </w:t>
      </w:r>
      <w:r w:rsidR="006E7346">
        <w:t xml:space="preserve">mono-culture, and competition experiments were conducted in </w:t>
      </w:r>
      <w:r w:rsidR="00121A11">
        <w:t xml:space="preserve">a </w:t>
      </w:r>
      <w:r w:rsidR="006E7346">
        <w:t>mixed</w:t>
      </w:r>
      <w:r w:rsidR="00121A11">
        <w:t xml:space="preserve"> </w:t>
      </w:r>
      <w:r w:rsidR="006E7346">
        <w:t xml:space="preserve">culture. </w:t>
      </w:r>
      <w:r w:rsidR="00121A11">
        <w:t>C</w:t>
      </w:r>
      <w:r w:rsidR="006E7346">
        <w:t xml:space="preserve">ompetition results </w:t>
      </w:r>
      <w:r w:rsidR="00121A11">
        <w:t xml:space="preserve">where then predicted </w:t>
      </w:r>
      <w:r w:rsidR="006E7346">
        <w:t>from the growth curves data</w:t>
      </w:r>
      <w:r w:rsidR="00121A11">
        <w:t xml:space="preserve"> and compared to experimental results</w:t>
      </w:r>
      <w:ins w:id="50" w:author="TF Cooper" w:date="2018-11-30T13:51:00Z">
        <w:r w:rsidR="003A70A9">
          <w:t>.</w:t>
        </w:r>
      </w:ins>
      <w:r w:rsidR="00D2060D">
        <w:t xml:space="preserve"> (D</w:t>
      </w:r>
      <w:r w:rsidR="00D2060D" w:rsidRPr="00872EE1">
        <w:t xml:space="preserve">ue to noise in the growth curve data, model fitting was unstable and some </w:t>
      </w:r>
      <w:r w:rsidR="00D2060D">
        <w:t xml:space="preserve">predicted </w:t>
      </w:r>
      <w:r w:rsidR="00D2060D" w:rsidRPr="00872EE1">
        <w:t>competitions resulted in no growt</w:t>
      </w:r>
      <w:r w:rsidR="00D2060D">
        <w:t xml:space="preserve">h, </w:t>
      </w:r>
      <w:r w:rsidR="00D2060D" w:rsidRPr="00872EE1">
        <w:t>or even a decrease in OD</w:t>
      </w:r>
      <w:r w:rsidR="00D2060D">
        <w:t>,</w:t>
      </w:r>
      <w:r w:rsidR="00D2060D" w:rsidRPr="00872EE1">
        <w:t xml:space="preserve"> for one strain</w:t>
      </w:r>
      <w:r w:rsidR="00D2060D">
        <w:t>;</w:t>
      </w:r>
      <w:r w:rsidR="00D2060D" w:rsidRPr="00872EE1">
        <w:t xml:space="preserve"> </w:t>
      </w:r>
      <w:r w:rsidR="00D2060D">
        <w:t>s</w:t>
      </w:r>
      <w:r w:rsidR="00D2060D" w:rsidRPr="00872EE1">
        <w:t xml:space="preserve">uch outliers </w:t>
      </w:r>
      <w:r w:rsidR="00D2060D">
        <w:t xml:space="preserve">were excluded). </w:t>
      </w:r>
      <w:r w:rsidR="006E7346" w:rsidRPr="00C34C28">
        <w:rPr>
          <w:b/>
          <w:bCs/>
        </w:rPr>
        <w:fldChar w:fldCharType="begin"/>
      </w:r>
      <w:r w:rsidR="006E7346" w:rsidRPr="00C34C28">
        <w:rPr>
          <w:b/>
          <w:bCs/>
        </w:rPr>
        <w:instrText xml:space="preserve"> REF _Ref529887764 \h </w:instrText>
      </w:r>
      <w:r w:rsidR="00390455">
        <w:rPr>
          <w:b/>
          <w:bCs/>
        </w:rPr>
        <w:instrText xml:space="preserve"> \* MERGEFORMAT </w:instrText>
      </w:r>
      <w:r w:rsidR="006E7346" w:rsidRPr="00C34C28">
        <w:rPr>
          <w:b/>
          <w:bCs/>
        </w:rPr>
      </w:r>
      <w:r w:rsidR="006E7346" w:rsidRPr="00C34C28">
        <w:rPr>
          <w:b/>
          <w:bCs/>
        </w:rPr>
        <w:fldChar w:fldCharType="separate"/>
      </w:r>
      <w:r w:rsidR="006E7346" w:rsidRPr="00C34C28">
        <w:rPr>
          <w:b/>
          <w:bCs/>
          <w:color w:val="000000" w:themeColor="text1"/>
          <w:sz w:val="22"/>
          <w:szCs w:val="22"/>
        </w:rPr>
        <w:t>Figure 6</w:t>
      </w:r>
      <w:r w:rsidR="006E7346" w:rsidRPr="00C34C28">
        <w:rPr>
          <w:b/>
          <w:bCs/>
        </w:rPr>
        <w:fldChar w:fldCharType="end"/>
      </w:r>
      <w:r w:rsidR="006E7346">
        <w:t xml:space="preserve"> compares relative fitness of a </w:t>
      </w:r>
      <w:proofErr w:type="spellStart"/>
      <w:r w:rsidR="006E7346">
        <w:rPr>
          <w:i/>
          <w:iCs/>
        </w:rPr>
        <w:t>lacI</w:t>
      </w:r>
      <w:proofErr w:type="spellEnd"/>
      <w:r w:rsidR="006E7346">
        <w:rPr>
          <w:i/>
          <w:iCs/>
        </w:rPr>
        <w:t>-</w:t>
      </w:r>
      <w:r w:rsidR="006E7346">
        <w:t xml:space="preserve"> mutant from competition experiments (filled circles) and from predicted competition results (open circles) in the </w:t>
      </w:r>
      <w:r w:rsidR="00121A11">
        <w:t xml:space="preserve">eight </w:t>
      </w:r>
      <w:r w:rsidR="006E7346">
        <w:t>strains.</w:t>
      </w:r>
      <w:r w:rsidR="00872EE1">
        <w:t xml:space="preserve"> Clearly, estimates from </w:t>
      </w:r>
      <w:r w:rsidR="00121A11">
        <w:t xml:space="preserve">experiments and </w:t>
      </w:r>
      <w:r w:rsidR="00872EE1">
        <w:t xml:space="preserve">model </w:t>
      </w:r>
      <w:r w:rsidR="00121A11">
        <w:t xml:space="preserve">predictions </w:t>
      </w:r>
      <w:r w:rsidR="00872EE1">
        <w:t>are very similar.</w:t>
      </w:r>
    </w:p>
    <w:p w14:paraId="411EBACD" w14:textId="77777777" w:rsidR="00577A2C" w:rsidRPr="00577A2C" w:rsidRDefault="00577A2C" w:rsidP="00C34C28">
      <w:pPr>
        <w:ind w:firstLine="0"/>
      </w:pPr>
    </w:p>
    <w:p w14:paraId="4AE0D496" w14:textId="77777777" w:rsidR="00577A2C" w:rsidRDefault="00577A2C" w:rsidP="00C34C28">
      <w:pPr>
        <w:keepNext/>
        <w:jc w:val="center"/>
      </w:pPr>
      <w:r>
        <w:rPr>
          <w:noProof/>
        </w:rPr>
        <w:drawing>
          <wp:inline distT="0" distB="0" distL="0" distR="0" wp14:anchorId="0B5CD0E2" wp14:editId="752BB75F">
            <wp:extent cx="3134642" cy="2520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13 15.29.20.png"/>
                    <pic:cNvPicPr/>
                  </pic:nvPicPr>
                  <pic:blipFill>
                    <a:blip r:embed="rId16"/>
                    <a:stretch>
                      <a:fillRect/>
                    </a:stretch>
                  </pic:blipFill>
                  <pic:spPr>
                    <a:xfrm>
                      <a:off x="0" y="0"/>
                      <a:ext cx="3134642" cy="2520000"/>
                    </a:xfrm>
                    <a:prstGeom prst="rect">
                      <a:avLst/>
                    </a:prstGeom>
                  </pic:spPr>
                </pic:pic>
              </a:graphicData>
            </a:graphic>
          </wp:inline>
        </w:drawing>
      </w:r>
    </w:p>
    <w:p w14:paraId="0B43EDC5" w14:textId="4C904CC7" w:rsidR="005E07AB" w:rsidRDefault="00577A2C" w:rsidP="00577A2C">
      <w:pPr>
        <w:pStyle w:val="Caption"/>
        <w:jc w:val="center"/>
        <w:rPr>
          <w:b w:val="0"/>
          <w:bCs w:val="0"/>
          <w:color w:val="000000" w:themeColor="text1"/>
          <w:sz w:val="22"/>
          <w:szCs w:val="22"/>
        </w:rPr>
      </w:pPr>
      <w:bookmarkStart w:id="51" w:name="_Ref529887764"/>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00C94948">
        <w:rPr>
          <w:noProof/>
          <w:color w:val="000000" w:themeColor="text1"/>
          <w:sz w:val="22"/>
          <w:szCs w:val="22"/>
        </w:rPr>
        <w:t>6</w:t>
      </w:r>
      <w:r w:rsidRPr="00C34C28">
        <w:rPr>
          <w:color w:val="000000" w:themeColor="text1"/>
          <w:sz w:val="22"/>
          <w:szCs w:val="22"/>
        </w:rPr>
        <w:fldChar w:fldCharType="end"/>
      </w:r>
      <w:bookmarkEnd w:id="51"/>
      <w:r>
        <w:rPr>
          <w:color w:val="000000" w:themeColor="text1"/>
          <w:sz w:val="22"/>
          <w:szCs w:val="22"/>
        </w:rPr>
        <w:t xml:space="preserve">. </w:t>
      </w:r>
      <w:r w:rsidR="001C0C2F">
        <w:rPr>
          <w:color w:val="000000" w:themeColor="text1"/>
          <w:sz w:val="22"/>
          <w:szCs w:val="22"/>
        </w:rPr>
        <w:t>Predicting relative f</w:t>
      </w:r>
      <w:r>
        <w:rPr>
          <w:color w:val="000000" w:themeColor="text1"/>
          <w:sz w:val="22"/>
          <w:szCs w:val="22"/>
        </w:rPr>
        <w:t>itness</w:t>
      </w:r>
      <w:r w:rsidR="001C0C2F">
        <w:rPr>
          <w:color w:val="000000" w:themeColor="text1"/>
          <w:sz w:val="22"/>
          <w:szCs w:val="22"/>
        </w:rPr>
        <w:t>.</w:t>
      </w:r>
      <w:r w:rsidR="00872EE1">
        <w:rPr>
          <w:color w:val="000000" w:themeColor="text1"/>
          <w:sz w:val="22"/>
          <w:szCs w:val="22"/>
        </w:rPr>
        <w:t xml:space="preserve"> </w:t>
      </w:r>
      <w:r w:rsidR="00872EE1">
        <w:rPr>
          <w:b w:val="0"/>
          <w:bCs w:val="0"/>
          <w:color w:val="000000" w:themeColor="text1"/>
          <w:sz w:val="22"/>
          <w:szCs w:val="22"/>
        </w:rPr>
        <w:t xml:space="preserve">Filled circles show experimentally estimated fitness of </w:t>
      </w:r>
      <w:proofErr w:type="spellStart"/>
      <w:r w:rsidR="00872EE1">
        <w:rPr>
          <w:b w:val="0"/>
          <w:bCs w:val="0"/>
          <w:i/>
          <w:iCs/>
          <w:color w:val="000000" w:themeColor="text1"/>
          <w:sz w:val="22"/>
          <w:szCs w:val="22"/>
        </w:rPr>
        <w:t>lacI</w:t>
      </w:r>
      <w:proofErr w:type="spellEnd"/>
      <w:r w:rsidR="00872EE1">
        <w:rPr>
          <w:b w:val="0"/>
          <w:bCs w:val="0"/>
          <w:i/>
          <w:iCs/>
          <w:color w:val="000000" w:themeColor="text1"/>
          <w:sz w:val="22"/>
          <w:szCs w:val="22"/>
        </w:rPr>
        <w:t>-</w:t>
      </w:r>
      <w:r w:rsidR="00872EE1">
        <w:rPr>
          <w:b w:val="0"/>
          <w:bCs w:val="0"/>
          <w:color w:val="000000" w:themeColor="text1"/>
          <w:sz w:val="22"/>
          <w:szCs w:val="22"/>
        </w:rPr>
        <w:t xml:space="preserve"> mutants relative to their </w:t>
      </w:r>
      <w:proofErr w:type="spellStart"/>
      <w:r w:rsidR="00872EE1">
        <w:rPr>
          <w:b w:val="0"/>
          <w:bCs w:val="0"/>
          <w:i/>
          <w:iCs/>
          <w:color w:val="000000" w:themeColor="text1"/>
          <w:sz w:val="22"/>
          <w:szCs w:val="22"/>
        </w:rPr>
        <w:t>lacI+</w:t>
      </w:r>
      <w:r w:rsidR="00872EE1">
        <w:rPr>
          <w:b w:val="0"/>
          <w:bCs w:val="0"/>
          <w:i/>
          <w:iCs/>
          <w:color w:val="000000" w:themeColor="text1"/>
          <w:sz w:val="22"/>
          <w:szCs w:val="22"/>
          <w:vertAlign w:val="subscript"/>
        </w:rPr>
        <w:t>ev</w:t>
      </w:r>
      <w:proofErr w:type="spellEnd"/>
      <w:r w:rsidR="00872EE1">
        <w:rPr>
          <w:b w:val="0"/>
          <w:bCs w:val="0"/>
          <w:color w:val="000000" w:themeColor="text1"/>
          <w:sz w:val="22"/>
          <w:szCs w:val="22"/>
          <w:vertAlign w:val="subscript"/>
        </w:rPr>
        <w:t xml:space="preserve"> </w:t>
      </w:r>
      <w:r w:rsidR="006A7717">
        <w:rPr>
          <w:b w:val="0"/>
          <w:bCs w:val="0"/>
          <w:color w:val="000000" w:themeColor="text1"/>
          <w:sz w:val="22"/>
          <w:szCs w:val="22"/>
        </w:rPr>
        <w:t>ancestors</w:t>
      </w:r>
      <w:r w:rsidR="00872EE1">
        <w:rPr>
          <w:b w:val="0"/>
          <w:bCs w:val="0"/>
          <w:color w:val="000000" w:themeColor="text1"/>
          <w:sz w:val="22"/>
          <w:szCs w:val="22"/>
        </w:rPr>
        <w:t xml:space="preserve"> for the </w:t>
      </w:r>
      <w:r w:rsidR="006A7717">
        <w:rPr>
          <w:b w:val="0"/>
          <w:bCs w:val="0"/>
          <w:color w:val="000000" w:themeColor="text1"/>
          <w:sz w:val="22"/>
          <w:szCs w:val="22"/>
        </w:rPr>
        <w:t>eight</w:t>
      </w:r>
      <w:r w:rsidR="00872EE1">
        <w:rPr>
          <w:b w:val="0"/>
          <w:bCs w:val="0"/>
          <w:color w:val="000000" w:themeColor="text1"/>
          <w:sz w:val="22"/>
          <w:szCs w:val="22"/>
        </w:rPr>
        <w:t xml:space="preserve"> different </w:t>
      </w:r>
      <w:r w:rsidR="00872EE1" w:rsidRPr="00C34C28">
        <w:rPr>
          <w:b w:val="0"/>
          <w:bCs w:val="0"/>
          <w:i/>
          <w:iCs/>
          <w:color w:val="000000" w:themeColor="text1"/>
          <w:sz w:val="22"/>
          <w:szCs w:val="22"/>
        </w:rPr>
        <w:t>E. coli</w:t>
      </w:r>
      <w:r w:rsidR="00872EE1">
        <w:rPr>
          <w:b w:val="0"/>
          <w:bCs w:val="0"/>
          <w:color w:val="000000" w:themeColor="text1"/>
          <w:sz w:val="22"/>
          <w:szCs w:val="22"/>
        </w:rPr>
        <w:t xml:space="preserve"> strains</w:t>
      </w:r>
      <w:r w:rsidR="006A7717">
        <w:rPr>
          <w:b w:val="0"/>
          <w:bCs w:val="0"/>
          <w:color w:val="000000" w:themeColor="text1"/>
          <w:sz w:val="22"/>
          <w:szCs w:val="22"/>
        </w:rPr>
        <w:t xml:space="preserve"> (strain identifiers on x-ax</w:t>
      </w:r>
      <w:ins w:id="52" w:author="TF Cooper" w:date="2018-11-30T13:52:00Z">
        <w:r w:rsidR="003A70A9">
          <w:rPr>
            <w:b w:val="0"/>
            <w:bCs w:val="0"/>
            <w:color w:val="000000" w:themeColor="text1"/>
            <w:sz w:val="22"/>
            <w:szCs w:val="22"/>
          </w:rPr>
          <w:t>i</w:t>
        </w:r>
      </w:ins>
      <w:del w:id="53" w:author="TF Cooper" w:date="2018-11-30T13:52:00Z">
        <w:r w:rsidR="006A7717" w:rsidDel="003A70A9">
          <w:rPr>
            <w:b w:val="0"/>
            <w:bCs w:val="0"/>
            <w:color w:val="000000" w:themeColor="text1"/>
            <w:sz w:val="22"/>
            <w:szCs w:val="22"/>
          </w:rPr>
          <w:delText>e</w:delText>
        </w:r>
      </w:del>
      <w:r w:rsidR="006A7717">
        <w:rPr>
          <w:b w:val="0"/>
          <w:bCs w:val="0"/>
          <w:color w:val="000000" w:themeColor="text1"/>
          <w:sz w:val="22"/>
          <w:szCs w:val="22"/>
        </w:rPr>
        <w:t xml:space="preserve">s) </w:t>
      </w:r>
      <w:r w:rsidR="00872EE1">
        <w:rPr>
          <w:b w:val="0"/>
          <w:bCs w:val="0"/>
          <w:color w:val="000000" w:themeColor="text1"/>
          <w:sz w:val="22"/>
          <w:szCs w:val="22"/>
        </w:rPr>
        <w:t>. Open circles show relative fitness calculated from relative growth predicted by our approach.</w:t>
      </w:r>
      <w:r w:rsidR="006A7717">
        <w:rPr>
          <w:b w:val="0"/>
          <w:bCs w:val="0"/>
          <w:color w:val="000000" w:themeColor="text1"/>
          <w:sz w:val="22"/>
          <w:szCs w:val="22"/>
        </w:rPr>
        <w:t xml:space="preserve"> Relative fitness calculated with eq. 4.</w:t>
      </w:r>
      <w:r w:rsidR="00872EE1">
        <w:rPr>
          <w:b w:val="0"/>
          <w:bCs w:val="0"/>
          <w:color w:val="000000" w:themeColor="text1"/>
          <w:sz w:val="22"/>
          <w:szCs w:val="22"/>
        </w:rPr>
        <w:t xml:space="preserve"> Errors bars show 95% confidence intervals.</w:t>
      </w:r>
    </w:p>
    <w:p w14:paraId="57FE313C" w14:textId="77777777" w:rsidR="004E5529" w:rsidRPr="00C34C28" w:rsidRDefault="004E5529" w:rsidP="00C34C28">
      <w:pPr>
        <w:rPr>
          <w:b/>
          <w:bCs/>
        </w:rPr>
      </w:pPr>
    </w:p>
    <w:p w14:paraId="05771877" w14:textId="1048D48E" w:rsidR="004E2D88" w:rsidRPr="00634C42" w:rsidRDefault="004E2D88" w:rsidP="004E2D88">
      <w:pPr>
        <w:pStyle w:val="Heading2"/>
        <w:spacing w:line="360" w:lineRule="auto"/>
        <w:ind w:firstLine="284"/>
      </w:pPr>
      <w:r w:rsidRPr="00634C42">
        <w:t xml:space="preserve">Application: estimating the fitness cost of expressing the </w:t>
      </w:r>
      <w:r w:rsidRPr="00634C42">
        <w:rPr>
          <w:i/>
          <w:iCs/>
        </w:rPr>
        <w:t>lac</w:t>
      </w:r>
      <w:r w:rsidRPr="00634C42">
        <w:t xml:space="preserve"> operon</w:t>
      </w:r>
    </w:p>
    <w:p w14:paraId="3EADF3B3" w14:textId="0D62AA40" w:rsidR="004C78E5" w:rsidRDefault="00EA764C">
      <w:r>
        <w:t xml:space="preserve">We </w:t>
      </w:r>
      <w:r w:rsidR="00383DE1">
        <w:t xml:space="preserve">now </w:t>
      </w:r>
      <w:r>
        <w:t>turn our attention to an application of our</w:t>
      </w:r>
      <w:r w:rsidR="00383DE1">
        <w:t xml:space="preserve"> computational</w:t>
      </w:r>
      <w:r>
        <w:t xml:space="preserve"> </w:t>
      </w:r>
      <w:r w:rsidR="00383DE1">
        <w:t xml:space="preserve">approach. Specifically, we were interested in estimating </w:t>
      </w:r>
      <w:r w:rsidR="003F0C07">
        <w:t xml:space="preserve">the relative fitness cost of expressing the </w:t>
      </w:r>
      <w:r w:rsidR="003F0C07">
        <w:rPr>
          <w:i/>
          <w:iCs/>
        </w:rPr>
        <w:t>lac</w:t>
      </w:r>
      <w:r w:rsidR="003F0C07">
        <w:t xml:space="preserve"> </w:t>
      </w:r>
      <w:r w:rsidR="006A7717">
        <w:t>operon</w:t>
      </w:r>
      <w:r w:rsidR="00383DE1">
        <w:t xml:space="preserve"> in </w:t>
      </w:r>
      <w:del w:id="54" w:author="TF Cooper" w:date="2018-11-30T16:21:00Z">
        <w:r w:rsidR="00383DE1" w:rsidDel="0062178F">
          <w:delText xml:space="preserve">different </w:delText>
        </w:r>
      </w:del>
      <w:r w:rsidR="00383DE1">
        <w:t xml:space="preserve">strains of </w:t>
      </w:r>
      <w:r w:rsidR="00383DE1">
        <w:rPr>
          <w:i/>
          <w:iCs/>
        </w:rPr>
        <w:t xml:space="preserve">E. coli </w:t>
      </w:r>
      <w:r w:rsidR="00383DE1">
        <w:t xml:space="preserve">that </w:t>
      </w:r>
      <w:ins w:id="55" w:author="TF Cooper" w:date="2018-11-30T16:21:00Z">
        <w:r w:rsidR="0062178F">
          <w:t>isolated from a long-term experiment in which initially identical populations were selected in a series o</w:t>
        </w:r>
      </w:ins>
      <w:ins w:id="56" w:author="TF Cooper" w:date="2018-11-30T16:22:00Z">
        <w:r w:rsidR="0062178F">
          <w:t xml:space="preserve">f distinct lactose containing </w:t>
        </w:r>
      </w:ins>
      <w:ins w:id="57" w:author="TF Cooper" w:date="2018-11-30T16:21:00Z">
        <w:r w:rsidR="0062178F">
          <w:t xml:space="preserve">environments </w:t>
        </w:r>
      </w:ins>
      <w:del w:id="58" w:author="TF Cooper" w:date="2018-11-30T16:22:00Z">
        <w:r w:rsidR="00383DE1" w:rsidDel="0062178F">
          <w:delText xml:space="preserve">previously evolved various metabolic adaptation </w:delText>
        </w:r>
      </w:del>
      <w:r w:rsidR="00383DE1">
        <w:fldChar w:fldCharType="begin" w:fldLock="1"/>
      </w:r>
      <w:r w:rsidR="00383DE1">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383DE1">
        <w:fldChar w:fldCharType="separate"/>
      </w:r>
      <w:r w:rsidR="00383DE1" w:rsidRPr="00667056">
        <w:rPr>
          <w:noProof/>
        </w:rPr>
        <w:t>(15)</w:t>
      </w:r>
      <w:r w:rsidR="00383DE1">
        <w:fldChar w:fldCharType="end"/>
      </w:r>
      <w:r w:rsidR="00383DE1">
        <w:t xml:space="preserve">. Experimental estimation of relative fitness requires </w:t>
      </w:r>
      <w:r w:rsidR="003F0C07">
        <w:t>grow</w:t>
      </w:r>
      <w:r w:rsidR="00383DE1">
        <w:t>ing</w:t>
      </w:r>
      <w:r w:rsidR="003F0C07">
        <w:t xml:space="preserve"> isogenic strains with different expression levels in </w:t>
      </w:r>
      <w:r w:rsidR="006A7717">
        <w:t xml:space="preserve">a </w:t>
      </w:r>
      <w:r w:rsidR="003F0C07">
        <w:t>mixed culture</w:t>
      </w:r>
      <w:r w:rsidR="00383DE1">
        <w:t>. M</w:t>
      </w:r>
      <w:r w:rsidR="003F0C07">
        <w:t xml:space="preserve">anipulation of the expression level is done either by changing the genotype or </w:t>
      </w:r>
      <w:ins w:id="59" w:author="TF Cooper" w:date="2018-11-30T16:22:00Z">
        <w:r w:rsidR="0062178F">
          <w:t xml:space="preserve">the </w:t>
        </w:r>
      </w:ins>
      <w:ins w:id="60" w:author="TF Cooper" w:date="2018-11-30T16:23:00Z">
        <w:r w:rsidR="0062178F">
          <w:t xml:space="preserve">environmental concentration of some inducer (e.g., </w:t>
        </w:r>
      </w:ins>
      <w:commentRangeStart w:id="61"/>
      <w:del w:id="62" w:author="TF Cooper" w:date="2018-11-30T16:23:00Z">
        <w:r w:rsidR="003F0C07" w:rsidDel="0062178F">
          <w:delText xml:space="preserve">by inducing expression with </w:delText>
        </w:r>
      </w:del>
      <w:r w:rsidR="00383DE1" w:rsidRPr="003F0C07">
        <w:t>IPTG</w:t>
      </w:r>
      <w:r w:rsidR="00383DE1">
        <w:t xml:space="preserve"> </w:t>
      </w:r>
      <w:commentRangeEnd w:id="61"/>
      <w:r w:rsidR="0062178F">
        <w:rPr>
          <w:rStyle w:val="CommentReference"/>
        </w:rPr>
        <w:commentReference w:id="61"/>
      </w:r>
      <w:r w:rsidR="00383DE1">
        <w:t>(</w:t>
      </w:r>
      <w:r w:rsidR="003F0C07" w:rsidRPr="003F0C07">
        <w:t>Isopropyl-</w:t>
      </w:r>
      <w:r w:rsidR="003F0C07">
        <w:rPr>
          <w:lang w:val="el-GR"/>
        </w:rPr>
        <w:t>β</w:t>
      </w:r>
      <w:r w:rsidR="003F0C07" w:rsidRPr="003F0C07">
        <w:t>-D-</w:t>
      </w:r>
      <w:proofErr w:type="spellStart"/>
      <w:r w:rsidR="003F0C07" w:rsidRPr="003F0C07">
        <w:t>thiogalactoside</w:t>
      </w:r>
      <w:proofErr w:type="spellEnd"/>
      <w:r w:rsidR="00383DE1">
        <w:t>)</w:t>
      </w:r>
      <w:r w:rsidR="003F0C07">
        <w:t xml:space="preserve">, </w:t>
      </w:r>
      <w:r w:rsidR="003F0C07" w:rsidRPr="003F0C07">
        <w:t>a molecular analog of allolactose</w:t>
      </w:r>
      <w:ins w:id="63" w:author="TF Cooper" w:date="2018-11-30T16:23:00Z">
        <w:r w:rsidR="0062178F">
          <w:t>)</w:t>
        </w:r>
      </w:ins>
      <w:r w:rsidR="003F0C07">
        <w:t xml:space="preserve">. However, </w:t>
      </w:r>
      <w:r w:rsidR="003F0C07">
        <w:lastRenderedPageBreak/>
        <w:t xml:space="preserve">changing the genotype can have pleiotropic effects on fitness, and strains growing in </w:t>
      </w:r>
      <w:r w:rsidR="006A7717">
        <w:t xml:space="preserve">a mixed </w:t>
      </w:r>
      <w:r w:rsidR="003F0C07">
        <w:t xml:space="preserve">culture cannot experience different </w:t>
      </w:r>
      <w:del w:id="64" w:author="TF Cooper" w:date="2018-11-30T16:23:00Z">
        <w:r w:rsidR="003F0C07" w:rsidDel="003425C4">
          <w:delText xml:space="preserve">IPTG </w:delText>
        </w:r>
      </w:del>
      <w:ins w:id="65" w:author="TF Cooper" w:date="2018-11-30T16:23:00Z">
        <w:r w:rsidR="003425C4">
          <w:t xml:space="preserve">inducer </w:t>
        </w:r>
      </w:ins>
      <w:r w:rsidR="003F0C07">
        <w:t xml:space="preserve">concentrations due to </w:t>
      </w:r>
      <w:r w:rsidR="006A7717">
        <w:t xml:space="preserve">their </w:t>
      </w:r>
      <w:r w:rsidR="003F0C07">
        <w:t xml:space="preserve">shared environment. </w:t>
      </w:r>
    </w:p>
    <w:p w14:paraId="2F1C1F71" w14:textId="0E345779" w:rsidR="00C94948" w:rsidRDefault="003F0C07">
      <w:r>
        <w:t>To resolve this</w:t>
      </w:r>
      <w:r w:rsidR="00383DE1">
        <w:t xml:space="preserve"> problem</w:t>
      </w:r>
      <w:r>
        <w:t xml:space="preserve"> and estimat</w:t>
      </w:r>
      <w:r w:rsidR="00383DE1">
        <w:t xml:space="preserve">e </w:t>
      </w:r>
      <w:r w:rsidR="006A7717">
        <w:t>the</w:t>
      </w:r>
      <w:r>
        <w:t xml:space="preserve"> fitness cost of</w:t>
      </w:r>
      <w:r w:rsidR="00383DE1">
        <w:t xml:space="preserve"> expressing the </w:t>
      </w:r>
      <w:r>
        <w:rPr>
          <w:i/>
          <w:iCs/>
        </w:rPr>
        <w:t>lac</w:t>
      </w:r>
      <w:r>
        <w:t xml:space="preserve"> </w:t>
      </w:r>
      <w:r w:rsidR="00383DE1">
        <w:t>operon</w:t>
      </w:r>
      <w:r>
        <w:t xml:space="preserve">, growth curves were measured in mono-culture with </w:t>
      </w:r>
      <w:r w:rsidR="00DC0A28">
        <w:t xml:space="preserve">and without </w:t>
      </w:r>
      <w:r>
        <w:t>IPTG</w:t>
      </w:r>
      <w:r w:rsidR="00383DE1">
        <w:t xml:space="preserve"> (experiments</w:t>
      </w:r>
      <w:r w:rsidR="003F6167">
        <w:t xml:space="preserve"> were similar to the </w:t>
      </w:r>
      <w:proofErr w:type="spellStart"/>
      <w:r w:rsidR="003F6167">
        <w:rPr>
          <w:i/>
          <w:iCs/>
        </w:rPr>
        <w:t>lacI</w:t>
      </w:r>
      <w:proofErr w:type="spellEnd"/>
      <w:r w:rsidR="003F6167">
        <w:rPr>
          <w:i/>
          <w:iCs/>
        </w:rPr>
        <w:t xml:space="preserve"> experiments</w:t>
      </w:r>
      <w:r w:rsidR="003F6167">
        <w:t xml:space="preserve"> used for validation)</w:t>
      </w:r>
      <w:r w:rsidR="00383DE1">
        <w:t>. T</w:t>
      </w:r>
      <w:r w:rsidR="00DC0A28">
        <w:t xml:space="preserve">hese growth curves were used to predict growth in </w:t>
      </w:r>
      <w:r w:rsidR="006A7717">
        <w:t xml:space="preserve">a </w:t>
      </w:r>
      <w:r w:rsidR="00DC0A28">
        <w:t>mixed</w:t>
      </w:r>
      <w:r w:rsidR="006A7717">
        <w:t xml:space="preserve"> </w:t>
      </w:r>
      <w:r w:rsidR="00DC0A28">
        <w:t xml:space="preserve">culture and </w:t>
      </w:r>
      <w:ins w:id="66" w:author="TF Cooper" w:date="2018-11-30T16:24:00Z">
        <w:r w:rsidR="003425C4">
          <w:t xml:space="preserve">then to </w:t>
        </w:r>
      </w:ins>
      <w:r w:rsidR="00DC0A28">
        <w:t>estimate</w:t>
      </w:r>
      <w:r w:rsidR="00C94948">
        <w:t xml:space="preserve"> the</w:t>
      </w:r>
      <w:r w:rsidR="00DC0A28">
        <w:t xml:space="preserve"> fitness </w:t>
      </w:r>
      <w:r w:rsidR="00C94948">
        <w:t xml:space="preserve">cost of growth with IPTG relative to growth without IPTG. Applied to multiple IPTG concentrations and multiple strains, and combined with </w:t>
      </w:r>
      <w:r w:rsidR="00C94948" w:rsidRPr="00C94948">
        <w:rPr>
          <w:i/>
          <w:iCs/>
        </w:rPr>
        <w:t>lac</w:t>
      </w:r>
      <w:r w:rsidR="00C94948">
        <w:t xml:space="preserve"> </w:t>
      </w:r>
      <w:r w:rsidR="00C94948" w:rsidRPr="00C94948">
        <w:t>expression</w:t>
      </w:r>
      <w:r w:rsidR="00C94948">
        <w:t xml:space="preserve"> measurements, this process provided cost-expression curves for the </w:t>
      </w:r>
      <w:r w:rsidR="00C94948">
        <w:rPr>
          <w:i/>
          <w:iCs/>
        </w:rPr>
        <w:t>lac</w:t>
      </w:r>
      <w:r w:rsidR="00C94948">
        <w:t xml:space="preserve"> operon</w:t>
      </w:r>
      <w:r w:rsidR="006A7717">
        <w:t xml:space="preserve"> (</w:t>
      </w:r>
      <w:r w:rsidR="00660A13" w:rsidRPr="00C34C28">
        <w:rPr>
          <w:b/>
          <w:bCs/>
        </w:rPr>
        <w:fldChar w:fldCharType="begin"/>
      </w:r>
      <w:r w:rsidR="00660A13" w:rsidRPr="00C34C28">
        <w:rPr>
          <w:b/>
          <w:bCs/>
        </w:rPr>
        <w:instrText xml:space="preserve"> REF _Ref529890310 \h </w:instrText>
      </w:r>
      <w:r w:rsidR="00390455">
        <w:rPr>
          <w:b/>
          <w:bCs/>
        </w:rPr>
        <w:instrText xml:space="preserve"> \* MERGEFORMAT </w:instrText>
      </w:r>
      <w:r w:rsidR="00660A13" w:rsidRPr="00C34C28">
        <w:rPr>
          <w:b/>
          <w:bCs/>
        </w:rPr>
      </w:r>
      <w:r w:rsidR="00660A13" w:rsidRPr="00C34C28">
        <w:rPr>
          <w:b/>
          <w:bCs/>
        </w:rPr>
        <w:fldChar w:fldCharType="separate"/>
      </w:r>
      <w:r w:rsidR="00660A13" w:rsidRPr="00C34C28">
        <w:rPr>
          <w:b/>
          <w:bCs/>
          <w:color w:val="000000" w:themeColor="text1"/>
          <w:sz w:val="22"/>
          <w:szCs w:val="22"/>
        </w:rPr>
        <w:t>Figure 7</w:t>
      </w:r>
      <w:r w:rsidR="00660A13" w:rsidRPr="00C34C28">
        <w:rPr>
          <w:b/>
          <w:bCs/>
        </w:rPr>
        <w:fldChar w:fldCharType="end"/>
      </w:r>
      <w:r w:rsidR="006A7717">
        <w:t>)</w:t>
      </w:r>
      <w:r w:rsidR="00C33399">
        <w:t>.</w:t>
      </w:r>
    </w:p>
    <w:p w14:paraId="44ED420F" w14:textId="77777777" w:rsidR="00C94948" w:rsidRPr="00C94948" w:rsidRDefault="00C94948"/>
    <w:p w14:paraId="6C69B57C" w14:textId="1AE6A3A3" w:rsidR="00C94948" w:rsidRDefault="006C4BAC" w:rsidP="00C34C28">
      <w:pPr>
        <w:keepNext/>
        <w:spacing w:after="200" w:line="276" w:lineRule="auto"/>
        <w:ind w:firstLine="0"/>
        <w:jc w:val="center"/>
      </w:pPr>
      <w:r>
        <w:rPr>
          <w:noProof/>
        </w:rPr>
        <w:drawing>
          <wp:inline distT="0" distB="0" distL="0" distR="0" wp14:anchorId="2E80607C" wp14:editId="0959EEFC">
            <wp:extent cx="3657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3 16.32.14.png"/>
                    <pic:cNvPicPr/>
                  </pic:nvPicPr>
                  <pic:blipFill>
                    <a:blip r:embed="rId17"/>
                    <a:stretch>
                      <a:fillRect/>
                    </a:stretch>
                  </pic:blipFill>
                  <pic:spPr>
                    <a:xfrm>
                      <a:off x="0" y="0"/>
                      <a:ext cx="3657600" cy="3263900"/>
                    </a:xfrm>
                    <a:prstGeom prst="rect">
                      <a:avLst/>
                    </a:prstGeom>
                  </pic:spPr>
                </pic:pic>
              </a:graphicData>
            </a:graphic>
          </wp:inline>
        </w:drawing>
      </w:r>
    </w:p>
    <w:p w14:paraId="57F48D98" w14:textId="0802560F" w:rsidR="00660A13" w:rsidRDefault="00C94948" w:rsidP="00660A13">
      <w:pPr>
        <w:pStyle w:val="Caption"/>
        <w:jc w:val="center"/>
        <w:rPr>
          <w:b w:val="0"/>
          <w:bCs w:val="0"/>
          <w:color w:val="000000" w:themeColor="text1"/>
          <w:sz w:val="22"/>
          <w:szCs w:val="22"/>
        </w:rPr>
      </w:pPr>
      <w:bookmarkStart w:id="67" w:name="_Ref529890310"/>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Pr="00C34C28">
        <w:rPr>
          <w:color w:val="000000" w:themeColor="text1"/>
          <w:sz w:val="22"/>
          <w:szCs w:val="22"/>
        </w:rPr>
        <w:t>7</w:t>
      </w:r>
      <w:r w:rsidRPr="00C34C28">
        <w:rPr>
          <w:color w:val="000000" w:themeColor="text1"/>
          <w:sz w:val="22"/>
          <w:szCs w:val="22"/>
        </w:rPr>
        <w:fldChar w:fldCharType="end"/>
      </w:r>
      <w:bookmarkEnd w:id="67"/>
      <w:r w:rsidR="00660A13">
        <w:rPr>
          <w:color w:val="000000" w:themeColor="text1"/>
          <w:sz w:val="22"/>
          <w:szCs w:val="22"/>
        </w:rPr>
        <w:t xml:space="preserve">. Estimating </w:t>
      </w:r>
      <w:r w:rsidR="006A7717">
        <w:rPr>
          <w:color w:val="000000" w:themeColor="text1"/>
          <w:sz w:val="22"/>
          <w:szCs w:val="22"/>
        </w:rPr>
        <w:t xml:space="preserve">the </w:t>
      </w:r>
      <w:r w:rsidR="00660A13">
        <w:rPr>
          <w:color w:val="000000" w:themeColor="text1"/>
          <w:sz w:val="22"/>
          <w:szCs w:val="22"/>
        </w:rPr>
        <w:t xml:space="preserve">fitness cost of </w:t>
      </w:r>
      <w:r w:rsidR="00660A13">
        <w:rPr>
          <w:i/>
          <w:iCs/>
          <w:color w:val="000000" w:themeColor="text1"/>
          <w:sz w:val="22"/>
          <w:szCs w:val="22"/>
        </w:rPr>
        <w:t xml:space="preserve">lac </w:t>
      </w:r>
      <w:r w:rsidR="00660A13" w:rsidRPr="00C34C28">
        <w:rPr>
          <w:color w:val="000000" w:themeColor="text1"/>
          <w:sz w:val="22"/>
          <w:szCs w:val="22"/>
        </w:rPr>
        <w:t>operon</w:t>
      </w:r>
      <w:r w:rsidR="00660A13">
        <w:rPr>
          <w:i/>
          <w:iCs/>
          <w:color w:val="000000" w:themeColor="text1"/>
          <w:sz w:val="22"/>
          <w:szCs w:val="22"/>
        </w:rPr>
        <w:t xml:space="preserve"> </w:t>
      </w:r>
      <w:r w:rsidR="00660A13">
        <w:rPr>
          <w:color w:val="000000" w:themeColor="text1"/>
          <w:sz w:val="22"/>
          <w:szCs w:val="22"/>
        </w:rPr>
        <w:t>expression as a function of expression level.</w:t>
      </w:r>
      <w:r w:rsidR="00660A13">
        <w:rPr>
          <w:b w:val="0"/>
          <w:bCs w:val="0"/>
          <w:color w:val="000000" w:themeColor="text1"/>
          <w:sz w:val="22"/>
          <w:szCs w:val="22"/>
        </w:rPr>
        <w:t xml:space="preserve"> </w:t>
      </w:r>
      <w:r w:rsidR="003F6167">
        <w:rPr>
          <w:b w:val="0"/>
          <w:bCs w:val="0"/>
          <w:color w:val="000000" w:themeColor="text1"/>
          <w:sz w:val="22"/>
          <w:szCs w:val="22"/>
        </w:rPr>
        <w:t xml:space="preserve">Since expression </w:t>
      </w:r>
      <w:r w:rsidR="00031E11">
        <w:rPr>
          <w:b w:val="0"/>
          <w:bCs w:val="0"/>
          <w:color w:val="000000" w:themeColor="text1"/>
          <w:sz w:val="22"/>
          <w:szCs w:val="22"/>
        </w:rPr>
        <w:t xml:space="preserve">is </w:t>
      </w:r>
      <w:r w:rsidR="003F6167">
        <w:rPr>
          <w:b w:val="0"/>
          <w:bCs w:val="0"/>
          <w:color w:val="000000" w:themeColor="text1"/>
          <w:sz w:val="22"/>
          <w:szCs w:val="22"/>
        </w:rPr>
        <w:t xml:space="preserve">induced by IPTG concentration, competing strains that grow in a shared environment cannot </w:t>
      </w:r>
      <w:r w:rsidR="00031E11">
        <w:rPr>
          <w:b w:val="0"/>
          <w:bCs w:val="0"/>
          <w:color w:val="000000" w:themeColor="text1"/>
          <w:sz w:val="22"/>
          <w:szCs w:val="22"/>
        </w:rPr>
        <w:t xml:space="preserve">have </w:t>
      </w:r>
      <w:r w:rsidR="003F6167">
        <w:rPr>
          <w:b w:val="0"/>
          <w:bCs w:val="0"/>
          <w:color w:val="000000" w:themeColor="text1"/>
          <w:sz w:val="22"/>
          <w:szCs w:val="22"/>
        </w:rPr>
        <w:t xml:space="preserve">different expression levels. Our approach was therefore applied on growth curves from mono-cultures with and without </w:t>
      </w:r>
      <w:r w:rsidR="00031E11">
        <w:rPr>
          <w:b w:val="0"/>
          <w:bCs w:val="0"/>
          <w:color w:val="000000" w:themeColor="text1"/>
          <w:sz w:val="22"/>
          <w:szCs w:val="22"/>
        </w:rPr>
        <w:t xml:space="preserve">IPTG </w:t>
      </w:r>
      <w:r w:rsidR="003F6167">
        <w:rPr>
          <w:b w:val="0"/>
          <w:bCs w:val="0"/>
          <w:color w:val="000000" w:themeColor="text1"/>
          <w:sz w:val="22"/>
          <w:szCs w:val="22"/>
        </w:rPr>
        <w:t xml:space="preserve">to predict the fitness cost </w:t>
      </w:r>
      <w:r w:rsidR="003F6167" w:rsidRPr="003F6167">
        <w:rPr>
          <w:b w:val="0"/>
          <w:bCs w:val="0"/>
          <w:color w:val="000000" w:themeColor="text1"/>
          <w:sz w:val="22"/>
          <w:szCs w:val="22"/>
        </w:rPr>
        <w:t>(</w:t>
      </w:r>
      <w:r w:rsidR="003F6167">
        <w:rPr>
          <w:b w:val="0"/>
          <w:bCs w:val="0"/>
          <w:i/>
          <w:iCs/>
          <w:color w:val="000000" w:themeColor="text1"/>
          <w:sz w:val="22"/>
          <w:szCs w:val="22"/>
        </w:rPr>
        <w:t>1-W</w:t>
      </w:r>
      <w:r w:rsidR="003F6167" w:rsidRPr="00634C42">
        <w:rPr>
          <w:b w:val="0"/>
          <w:bCs w:val="0"/>
          <w:color w:val="000000" w:themeColor="text1"/>
          <w:sz w:val="22"/>
          <w:szCs w:val="22"/>
        </w:rPr>
        <w:t>, eq. 4</w:t>
      </w:r>
      <w:r w:rsidR="003F6167">
        <w:rPr>
          <w:b w:val="0"/>
          <w:bCs w:val="0"/>
          <w:color w:val="000000" w:themeColor="text1"/>
          <w:sz w:val="22"/>
          <w:szCs w:val="22"/>
        </w:rPr>
        <w:t xml:space="preserve">) of expressing the </w:t>
      </w:r>
      <w:r w:rsidR="003F6167">
        <w:rPr>
          <w:b w:val="0"/>
          <w:bCs w:val="0"/>
          <w:i/>
          <w:iCs/>
          <w:color w:val="000000" w:themeColor="text1"/>
          <w:sz w:val="22"/>
          <w:szCs w:val="22"/>
        </w:rPr>
        <w:t>lac</w:t>
      </w:r>
      <w:r w:rsidR="003F6167">
        <w:rPr>
          <w:b w:val="0"/>
          <w:bCs w:val="0"/>
          <w:color w:val="000000" w:themeColor="text1"/>
          <w:sz w:val="22"/>
          <w:szCs w:val="22"/>
        </w:rPr>
        <w:t xml:space="preserve"> operon. </w:t>
      </w:r>
      <w:r w:rsidR="00660A13">
        <w:rPr>
          <w:b w:val="0"/>
          <w:bCs w:val="0"/>
          <w:color w:val="000000" w:themeColor="text1"/>
          <w:sz w:val="22"/>
          <w:szCs w:val="22"/>
        </w:rPr>
        <w:t xml:space="preserve">Blue </w:t>
      </w:r>
      <w:del w:id="68" w:author="TF Cooper" w:date="2018-12-02T22:58:00Z">
        <w:r w:rsidR="00660A13" w:rsidDel="00894586">
          <w:rPr>
            <w:b w:val="0"/>
            <w:bCs w:val="0"/>
            <w:color w:val="000000" w:themeColor="text1"/>
            <w:sz w:val="22"/>
            <w:szCs w:val="22"/>
          </w:rPr>
          <w:delText xml:space="preserve">markers </w:delText>
        </w:r>
      </w:del>
      <w:ins w:id="69" w:author="TF Cooper" w:date="2018-12-02T22:58:00Z">
        <w:r w:rsidR="00894586">
          <w:rPr>
            <w:b w:val="0"/>
            <w:bCs w:val="0"/>
            <w:color w:val="000000" w:themeColor="text1"/>
            <w:sz w:val="22"/>
            <w:szCs w:val="22"/>
          </w:rPr>
          <w:t xml:space="preserve">symbols </w:t>
        </w:r>
      </w:ins>
      <w:r w:rsidR="00660A13">
        <w:rPr>
          <w:b w:val="0"/>
          <w:bCs w:val="0"/>
          <w:color w:val="000000" w:themeColor="text1"/>
          <w:sz w:val="22"/>
          <w:szCs w:val="22"/>
        </w:rPr>
        <w:t xml:space="preserve">denote </w:t>
      </w:r>
      <w:r w:rsidR="006A7717">
        <w:rPr>
          <w:b w:val="0"/>
          <w:bCs w:val="0"/>
          <w:color w:val="000000" w:themeColor="text1"/>
          <w:sz w:val="22"/>
          <w:szCs w:val="22"/>
        </w:rPr>
        <w:t xml:space="preserve">the </w:t>
      </w:r>
      <w:r w:rsidR="003F6167">
        <w:rPr>
          <w:b w:val="0"/>
          <w:bCs w:val="0"/>
          <w:color w:val="000000" w:themeColor="text1"/>
          <w:sz w:val="22"/>
          <w:szCs w:val="22"/>
        </w:rPr>
        <w:t xml:space="preserve">estimated </w:t>
      </w:r>
      <w:r w:rsidR="00660A13">
        <w:rPr>
          <w:b w:val="0"/>
          <w:bCs w:val="0"/>
          <w:color w:val="000000" w:themeColor="text1"/>
          <w:sz w:val="22"/>
          <w:szCs w:val="22"/>
        </w:rPr>
        <w:t>fitness cost</w:t>
      </w:r>
      <w:r w:rsidR="003F6167">
        <w:rPr>
          <w:b w:val="0"/>
          <w:bCs w:val="0"/>
          <w:color w:val="000000" w:themeColor="text1"/>
          <w:sz w:val="22"/>
          <w:szCs w:val="22"/>
        </w:rPr>
        <w:t xml:space="preserve"> (y-axis) for different expression levels</w:t>
      </w:r>
      <w:r w:rsidR="00660A13">
        <w:rPr>
          <w:b w:val="0"/>
          <w:bCs w:val="0"/>
          <w:color w:val="000000" w:themeColor="text1"/>
          <w:sz w:val="22"/>
          <w:szCs w:val="22"/>
        </w:rPr>
        <w:t xml:space="preserve"> </w:t>
      </w:r>
      <w:r w:rsidR="006A7717">
        <w:rPr>
          <w:b w:val="0"/>
          <w:bCs w:val="0"/>
          <w:color w:val="000000" w:themeColor="text1"/>
          <w:sz w:val="22"/>
          <w:szCs w:val="22"/>
        </w:rPr>
        <w:t>(x-</w:t>
      </w:r>
      <w:r w:rsidR="003F6167">
        <w:rPr>
          <w:b w:val="0"/>
          <w:bCs w:val="0"/>
          <w:color w:val="000000" w:themeColor="text1"/>
          <w:sz w:val="22"/>
          <w:szCs w:val="22"/>
        </w:rPr>
        <w:t xml:space="preserve">axis, </w:t>
      </w:r>
      <w:r w:rsidR="00660A13">
        <w:rPr>
          <w:b w:val="0"/>
          <w:bCs w:val="0"/>
          <w:color w:val="000000" w:themeColor="text1"/>
          <w:sz w:val="22"/>
          <w:szCs w:val="22"/>
        </w:rPr>
        <w:t xml:space="preserve">relative to a reference </w:t>
      </w:r>
      <w:r w:rsidR="006A7717">
        <w:rPr>
          <w:b w:val="0"/>
          <w:bCs w:val="0"/>
          <w:color w:val="000000" w:themeColor="text1"/>
          <w:sz w:val="22"/>
          <w:szCs w:val="22"/>
        </w:rPr>
        <w:t xml:space="preserve">ancestor </w:t>
      </w:r>
      <w:r w:rsidR="00660A13">
        <w:rPr>
          <w:b w:val="0"/>
          <w:bCs w:val="0"/>
          <w:color w:val="000000" w:themeColor="text1"/>
          <w:sz w:val="22"/>
          <w:szCs w:val="22"/>
        </w:rPr>
        <w:t>strain). Error bars show standard errors.</w:t>
      </w:r>
    </w:p>
    <w:p w14:paraId="0EC1B525" w14:textId="6137B897" w:rsidR="003D722E" w:rsidRPr="00C34C28" w:rsidRDefault="00660A13" w:rsidP="00C34C28">
      <w:pPr>
        <w:pStyle w:val="Caption"/>
        <w:jc w:val="center"/>
        <w:rPr>
          <w:b w:val="0"/>
          <w:bCs w:val="0"/>
          <w:color w:val="000000" w:themeColor="text1"/>
          <w:sz w:val="22"/>
          <w:szCs w:val="22"/>
        </w:rPr>
      </w:pPr>
      <w:r w:rsidRPr="00C34C28">
        <w:rPr>
          <w:b w:val="0"/>
          <w:bCs w:val="0"/>
          <w:color w:val="000000" w:themeColor="text1"/>
          <w:sz w:val="22"/>
          <w:szCs w:val="22"/>
          <w:highlight w:val="red"/>
        </w:rPr>
        <w:t>//only one panel should appear, maybe L_G1; red and dashed lines should not appear in final figure//</w:t>
      </w:r>
    </w:p>
    <w:p w14:paraId="7113F9E8" w14:textId="712E0D50" w:rsidR="007A7F01" w:rsidRPr="0025589C" w:rsidRDefault="007A7F01" w:rsidP="00C34C28">
      <w:pPr>
        <w:pStyle w:val="Heading1"/>
        <w:spacing w:line="360" w:lineRule="auto"/>
        <w:ind w:firstLine="284"/>
      </w:pPr>
      <w:r w:rsidRPr="00674F4C">
        <w:t>Discussion</w:t>
      </w:r>
    </w:p>
    <w:p w14:paraId="2C64AB66" w14:textId="252CADDF" w:rsidR="00C828BF" w:rsidRPr="00634C42" w:rsidRDefault="007A7F01">
      <w:pPr>
        <w:rPr>
          <w:highlight w:val="yellow"/>
        </w:rPr>
      </w:pPr>
      <w:r w:rsidRPr="0025589C">
        <w:t>We developed</w:t>
      </w:r>
      <w:r w:rsidR="00CD2EF9" w:rsidRPr="0025589C">
        <w:t xml:space="preserve"> </w:t>
      </w:r>
      <w:r w:rsidRPr="0025589C">
        <w:t xml:space="preserve">a new computational </w:t>
      </w:r>
      <w:r w:rsidR="00CD2EF9" w:rsidRPr="0025589C">
        <w:t xml:space="preserve">approach </w:t>
      </w:r>
      <w:ins w:id="70" w:author="TF Cooper" w:date="2018-12-02T22:58:00Z">
        <w:r w:rsidR="00894586">
          <w:t>for</w:t>
        </w:r>
      </w:ins>
      <w:del w:id="71" w:author="TF Cooper" w:date="2018-12-02T22:58:00Z">
        <w:r w:rsidRPr="0025589C" w:rsidDel="00894586">
          <w:delText>to</w:delText>
        </w:r>
      </w:del>
      <w:r w:rsidRPr="0025589C">
        <w:t xml:space="preserve">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AB2219">
        <w:t>having</w:t>
      </w:r>
      <w:r w:rsidR="00CA59A5">
        <w:t xml:space="preserve">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in the mixed culture</w:t>
      </w:r>
      <w:r w:rsidR="00390455">
        <w:t xml:space="preserve"> (</w:t>
      </w:r>
      <w:r w:rsidR="00390455" w:rsidRPr="00C34C28">
        <w:rPr>
          <w:b/>
          <w:bCs/>
        </w:rPr>
        <w:fldChar w:fldCharType="begin"/>
      </w:r>
      <w:r w:rsidR="00390455" w:rsidRPr="00C34C28">
        <w:rPr>
          <w:b/>
          <w:bCs/>
        </w:rPr>
        <w:instrText xml:space="preserve"> REF _Ref512333581 \h </w:instrText>
      </w:r>
      <w:r w:rsidR="00390455">
        <w:rPr>
          <w:b/>
          <w:bCs/>
        </w:rPr>
        <w:instrText xml:space="preserve"> \* MERGEFORMAT </w:instrText>
      </w:r>
      <w:r w:rsidR="00390455" w:rsidRPr="00C34C28">
        <w:rPr>
          <w:b/>
          <w:bCs/>
        </w:rPr>
      </w:r>
      <w:r w:rsidR="00390455" w:rsidRPr="00C34C28">
        <w:rPr>
          <w:b/>
          <w:bCs/>
        </w:rPr>
        <w:fldChar w:fldCharType="separate"/>
      </w:r>
      <w:r w:rsidR="00390455" w:rsidRPr="00C34C28">
        <w:rPr>
          <w:b/>
          <w:bCs/>
          <w:color w:val="000000" w:themeColor="text1"/>
          <w:sz w:val="22"/>
          <w:szCs w:val="22"/>
        </w:rPr>
        <w:t xml:space="preserve">Figure </w:t>
      </w:r>
      <w:r w:rsidR="00390455" w:rsidRPr="00C34C28">
        <w:rPr>
          <w:b/>
          <w:bCs/>
          <w:noProof/>
          <w:color w:val="000000" w:themeColor="text1"/>
          <w:sz w:val="22"/>
          <w:szCs w:val="22"/>
        </w:rPr>
        <w:t>2</w:t>
      </w:r>
      <w:r w:rsidR="00390455" w:rsidRPr="00C34C28">
        <w:rPr>
          <w:b/>
          <w:bCs/>
        </w:rPr>
        <w:fldChar w:fldCharType="end"/>
      </w:r>
      <w:r w:rsidR="00390455">
        <w:t>)</w:t>
      </w:r>
      <w:r w:rsidRPr="0025589C">
        <w:t xml:space="preserve">. We tested </w:t>
      </w:r>
      <w:r w:rsidR="00B96C01" w:rsidRPr="0025589C">
        <w:t xml:space="preserve">this </w:t>
      </w:r>
      <w:r w:rsidR="00CD2EF9" w:rsidRPr="0025589C">
        <w:t>new approach</w:t>
      </w:r>
      <w:r w:rsidR="00092C8C">
        <w:t xml:space="preserve"> using two </w:t>
      </w:r>
      <w:r w:rsidR="00C828BF">
        <w:t>different</w:t>
      </w:r>
      <w:r w:rsidR="00092C8C">
        <w:t xml:space="preserve"> experimental </w:t>
      </w:r>
      <w:r w:rsidR="00092C8C" w:rsidRPr="00C828BF">
        <w:t>setups. Our approach</w:t>
      </w:r>
      <w:r w:rsidRPr="00C828BF">
        <w:t xml:space="preserve"> performed </w:t>
      </w:r>
      <w:r w:rsidR="00092C8C" w:rsidRPr="00C828BF">
        <w:t xml:space="preserve">well, and </w:t>
      </w:r>
      <w:r w:rsidR="00B96C01" w:rsidRPr="00C828BF">
        <w:t>far</w:t>
      </w:r>
      <w:r w:rsidRPr="00C828BF">
        <w:t xml:space="preserve"> better than the </w:t>
      </w:r>
      <w:r w:rsidR="00F4206B" w:rsidRPr="00C828BF">
        <w:t xml:space="preserve">approach </w:t>
      </w:r>
      <w:r w:rsidRPr="00C828BF">
        <w:t>commonly used in the literature</w:t>
      </w:r>
      <w:r w:rsidR="00BE030C" w:rsidRPr="00C828BF">
        <w:t xml:space="preserve"> (</w:t>
      </w:r>
      <w:r w:rsidR="00BE030C" w:rsidRPr="00634C42">
        <w:rPr>
          <w:b/>
          <w:bCs/>
        </w:rPr>
        <w:fldChar w:fldCharType="begin"/>
      </w:r>
      <w:r w:rsidR="00BE030C" w:rsidRPr="00C828BF">
        <w:rPr>
          <w:b/>
          <w:bCs/>
        </w:rPr>
        <w:instrText xml:space="preserve"> REF _Ref509481405 \h  \* MERGEFORMAT </w:instrText>
      </w:r>
      <w:r w:rsidR="00BE030C" w:rsidRPr="00634C42">
        <w:rPr>
          <w:b/>
          <w:bCs/>
        </w:rPr>
      </w:r>
      <w:r w:rsidR="00BE030C" w:rsidRPr="00634C42">
        <w:rPr>
          <w:b/>
          <w:bCs/>
        </w:rPr>
        <w:fldChar w:fldCharType="separate"/>
      </w:r>
      <w:r w:rsidR="00BE030C" w:rsidRPr="00C828BF">
        <w:rPr>
          <w:b/>
          <w:bCs/>
          <w:color w:val="000000" w:themeColor="text1"/>
          <w:sz w:val="22"/>
          <w:szCs w:val="22"/>
        </w:rPr>
        <w:t>Figure</w:t>
      </w:r>
      <w:r w:rsidR="00092C8C" w:rsidRPr="00C828BF">
        <w:rPr>
          <w:b/>
          <w:bCs/>
          <w:color w:val="000000" w:themeColor="text1"/>
          <w:sz w:val="22"/>
          <w:szCs w:val="22"/>
        </w:rPr>
        <w:t>s</w:t>
      </w:r>
      <w:r w:rsidR="00BE030C" w:rsidRPr="00C828BF">
        <w:rPr>
          <w:b/>
          <w:bCs/>
          <w:color w:val="000000" w:themeColor="text1"/>
          <w:sz w:val="22"/>
          <w:szCs w:val="22"/>
        </w:rPr>
        <w:t xml:space="preserve"> </w:t>
      </w:r>
      <w:r w:rsidR="00BE030C" w:rsidRPr="00C828BF">
        <w:rPr>
          <w:b/>
          <w:bCs/>
          <w:noProof/>
          <w:color w:val="000000" w:themeColor="text1"/>
          <w:sz w:val="22"/>
          <w:szCs w:val="22"/>
        </w:rPr>
        <w:t>5</w:t>
      </w:r>
      <w:r w:rsidR="00BE030C" w:rsidRPr="00634C42">
        <w:rPr>
          <w:b/>
          <w:bCs/>
        </w:rPr>
        <w:fldChar w:fldCharType="end"/>
      </w:r>
      <w:r w:rsidR="00092C8C" w:rsidRPr="00C828BF">
        <w:rPr>
          <w:b/>
          <w:bCs/>
        </w:rPr>
        <w:t>-</w:t>
      </w:r>
      <w:r w:rsidR="00092C8C" w:rsidRPr="00634C42">
        <w:rPr>
          <w:b/>
          <w:bCs/>
        </w:rPr>
        <w:fldChar w:fldCharType="begin"/>
      </w:r>
      <w:r w:rsidR="00092C8C" w:rsidRPr="00634C42">
        <w:rPr>
          <w:b/>
          <w:bCs/>
        </w:rPr>
        <w:instrText xml:space="preserve"> REF _Ref529887764 \h  \* MERGEFORMAT </w:instrText>
      </w:r>
      <w:r w:rsidR="00092C8C" w:rsidRPr="00634C42">
        <w:rPr>
          <w:b/>
          <w:bCs/>
        </w:rPr>
      </w:r>
      <w:r w:rsidR="00092C8C" w:rsidRPr="00634C42">
        <w:rPr>
          <w:b/>
          <w:bCs/>
        </w:rPr>
        <w:fldChar w:fldCharType="separate"/>
      </w:r>
      <w:r w:rsidR="00092C8C" w:rsidRPr="00634C42">
        <w:rPr>
          <w:b/>
          <w:bCs/>
          <w:noProof/>
          <w:color w:val="000000" w:themeColor="text1"/>
          <w:sz w:val="22"/>
          <w:szCs w:val="22"/>
        </w:rPr>
        <w:t>6</w:t>
      </w:r>
      <w:r w:rsidR="00092C8C" w:rsidRPr="00634C42">
        <w:rPr>
          <w:b/>
          <w:bCs/>
        </w:rPr>
        <w:fldChar w:fldCharType="end"/>
      </w:r>
      <w:r w:rsidR="00BE030C" w:rsidRPr="00C828BF">
        <w:t>)</w:t>
      </w:r>
      <w:r w:rsidRPr="00C828BF">
        <w:t>.</w:t>
      </w:r>
      <w:r w:rsidR="00CD2EF9" w:rsidRPr="00C828BF">
        <w:t xml:space="preserve"> </w:t>
      </w:r>
      <w:r w:rsidR="00C828BF" w:rsidRPr="00C828BF">
        <w:t>These experimental</w:t>
      </w:r>
      <w:r w:rsidR="00C828BF">
        <w:t xml:space="preserve"> validations provide strong support for this new </w:t>
      </w:r>
      <w:r w:rsidR="00C828BF" w:rsidRPr="00C828BF">
        <w:lastRenderedPageBreak/>
        <w:t xml:space="preserve">approach. </w:t>
      </w:r>
      <w:r w:rsidR="00C828BF" w:rsidRPr="00634C42">
        <w:t xml:space="preserve">Indeed, our approach has already been used to estimate relative fitness of an </w:t>
      </w:r>
      <w:r w:rsidR="00C828BF" w:rsidRPr="00634C42">
        <w:rPr>
          <w:i/>
          <w:iCs/>
        </w:rPr>
        <w:t>E. coli</w:t>
      </w:r>
      <w:r w:rsidR="00C828BF" w:rsidRPr="00634C42">
        <w:t xml:space="preserve"> strain in which the arginine codons CGU and CGC were edited to CGG in 60 highly-expressed genes </w:t>
      </w:r>
      <w:r w:rsidR="00C828BF" w:rsidRPr="00634C42">
        <w:fldChar w:fldCharType="begin" w:fldLock="1"/>
      </w:r>
      <w:r w:rsidR="00C828BF" w:rsidRPr="00634C42">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828BF" w:rsidRPr="00634C42">
        <w:fldChar w:fldCharType="separate"/>
      </w:r>
      <w:r w:rsidR="00C828BF" w:rsidRPr="00634C42">
        <w:rPr>
          <w:noProof/>
        </w:rPr>
        <w:t>(18)</w:t>
      </w:r>
      <w:r w:rsidR="00C828BF" w:rsidRPr="00634C42">
        <w:fldChar w:fldCharType="end"/>
      </w:r>
      <w:r w:rsidR="00C828BF" w:rsidRPr="00634C42">
        <w:t>.</w:t>
      </w:r>
    </w:p>
    <w:p w14:paraId="3D5813A9" w14:textId="25572D29" w:rsidR="00AD1636" w:rsidRDefault="004B3D8A" w:rsidP="00C34C28">
      <w:r w:rsidRPr="0025589C">
        <w:t xml:space="preserve">Our approach </w:t>
      </w:r>
      <w:r w:rsidR="00CD2EF9" w:rsidRPr="0025589C">
        <w:t xml:space="preserve">assumes </w:t>
      </w:r>
      <w:r w:rsidR="00AB2219" w:rsidRPr="0025589C">
        <w:t xml:space="preserve">only </w:t>
      </w:r>
      <w:r w:rsidR="00CD2EF9" w:rsidRPr="0025589C">
        <w:t xml:space="preserve">that the assayed strains grow in accordance with the growth and competition models: namely, that growth depends on </w:t>
      </w:r>
      <w:r w:rsidR="00AB2219" w:rsidRPr="0025589C">
        <w:t xml:space="preserve">availability </w:t>
      </w:r>
      <w:r w:rsidR="00AB2219">
        <w:t xml:space="preserve">of a limiting </w:t>
      </w:r>
      <w:r w:rsidR="00CD2EF9" w:rsidRPr="0025589C">
        <w:t>resource</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B47D12" w:rsidRPr="0025589C">
        <w:t xml:space="preserve"> </w:t>
      </w:r>
    </w:p>
    <w:p w14:paraId="718307BB" w14:textId="5F810E25" w:rsidR="00C828BF" w:rsidRPr="00643E5F" w:rsidRDefault="007A7F01">
      <w:r w:rsidRPr="0025589C">
        <w:t xml:space="preserve">Growth curve experiments, in which only optical density is measured, require less effort and </w:t>
      </w:r>
      <w:r w:rsidR="008D1E85">
        <w:t xml:space="preserve">fewer </w:t>
      </w:r>
      <w:r w:rsidRPr="0025589C">
        <w:t xml:space="preserve">resources than pairwise competition experiments, in which the cell frequency or count of each strain </w:t>
      </w:r>
      <w:r w:rsidR="00B96C01" w:rsidRPr="0025589C">
        <w:t>must be determined</w:t>
      </w:r>
      <w:r w:rsidR="00FB039B" w:rsidRPr="0025589C">
        <w:t xml:space="preserve"> </w:t>
      </w:r>
      <w:r w:rsidRPr="0025589C">
        <w:fldChar w:fldCharType="begin" w:fldLock="1"/>
      </w:r>
      <w:r w:rsidR="00F74E04">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10.1371/journal.pone.0126210","ISSN":"1932-6203","author":[{"dropping-particle":"","family":"Wiser","given":"Michael J","non-dropping-particle":"","parse-names":false,"suffix":""},{"dropping-particle":"","family":"Lenski","given":"Richard E.","non-dropping-particle":"","parse-names":false,"suffix":""}],"container-title":"PLOS ONE","id":"ITEM-2","issue":"5","issued":{"date-parts":[["2015"]]},"page":"e0126210","title":"A Comparison of Methods to Measure Fitness in &lt;i&gt;Escherichia coli&lt;/i&gt;","type":"article-journal","volume":"10"},"uris":["http://www.mendeley.com/documents/?uuid=e02f4657-f10b-4980-a582-98ea370b5fce"]},{"id":"ITEM-3","itemData":{"DOI":"10.1126/science.1122469","ISSN":"1095-9203","PMID":"16543462","abstract":"Rapid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author":[{"dropping-particle":"","family":"Hegreness","given":"Matthew","non-dropping-particle":"","parse-names":false,"suffix":""},{"dropping-particle":"","family":"Shoresh","given":"Noam","non-dropping-particle":"","parse-names":false,"suffix":""},{"dropping-particle":"","family":"Hartl","given":"Daniel L.","non-dropping-particle":"","parse-names":false,"suffix":""},{"dropping-particle":"","family":"Kishony","given":"Roy","non-dropping-particle":"","parse-names":false,"suffix":""}],"container-title":"Science","id":"ITEM-3","issue":"5767","issued":{"date-parts":[["2006","3"]]},"note":"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simulation\n-","page":"1615-7","title":"An equivalence principle for the incorporation of favorable mutations in asexual populations.","type":"article-journal","volume":"311"},"uris":["http://www.mendeley.com/documents/?uuid=df098aed-e9a8-43d7-8750-773e2a8a73f5"]},{"id":"ITEM-4","itemData":{"DOI":"10.1534/genetics.111.133454","ISSN":"1943-2631","PMID":"22042578","abstract":"Measuring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-4","issue":"1","issued":{"date-parts":[["2012","1"]]},"page":"175-86","title":"Measuring selection coefficients below 10&lt;sup&gt;-3&lt;/sup&gt;: method, questions, and prospects.","type":"article-journal","volume":"190"},"uris":["http://www.mendeley.com/documents/?uuid=cd2a6eab-05bb-4921-9afc-173b5ac40b8a"]}],"mendeley":{"formattedCitation":"(2, 3, 9, 19)","plainTextFormattedCitation":"(2, 3, 9, 19)","previouslyFormattedCitation":"(2, 3, 9, 19)"},"properties":{"noteIndex":0},"schema":"https://github.com/citation-style-language/schema/raw/master/csl-citation.json"}</w:instrText>
      </w:r>
      <w:r w:rsidRPr="0025589C">
        <w:fldChar w:fldCharType="separate"/>
      </w:r>
      <w:r w:rsidR="00667056" w:rsidRPr="00667056">
        <w:rPr>
          <w:noProof/>
        </w:rPr>
        <w:t>(2, 3, 9, 19)</w:t>
      </w:r>
      <w:r w:rsidRPr="0025589C">
        <w:fldChar w:fldCharType="end"/>
      </w:r>
      <w:r w:rsidRPr="0025589C">
        <w:t>.</w:t>
      </w:r>
      <w:r w:rsidR="00525B18" w:rsidRPr="0025589C">
        <w:t xml:space="preserve"> </w:t>
      </w:r>
      <w:r w:rsidRPr="0025589C">
        <w:t xml:space="preserve">Current </w:t>
      </w:r>
      <w:r w:rsidR="00B96C01" w:rsidRPr="0025589C">
        <w:t xml:space="preserve">approaches to </w:t>
      </w:r>
      <w:r w:rsidRPr="0025589C">
        <w:t>estimati</w:t>
      </w:r>
      <w:r w:rsidR="00B96C01" w:rsidRPr="0025589C">
        <w:t xml:space="preserve">ng </w:t>
      </w:r>
      <w:r w:rsidRPr="0025589C">
        <w:t>fitness from growth curves</w:t>
      </w:r>
      <w:r w:rsidR="005E3BFE" w:rsidRPr="0025589C">
        <w:t xml:space="preserve"> mostly</w:t>
      </w:r>
      <w:r w:rsidRPr="0025589C">
        <w:t xml:space="preserve"> use </w:t>
      </w:r>
      <w:r w:rsidR="00CA59A5">
        <w:t xml:space="preserve">either </w:t>
      </w:r>
      <w:r w:rsidRPr="0025589C">
        <w:t xml:space="preserve">the growth rate </w:t>
      </w:r>
      <w:r w:rsidR="00CA59A5">
        <w:t>and/</w:t>
      </w:r>
      <w:r w:rsidR="005E3BFE" w:rsidRPr="0025589C">
        <w:t xml:space="preserve">or the maximum population density </w:t>
      </w:r>
      <w:r w:rsidRPr="0025589C">
        <w:t xml:space="preserve">as a proxy </w:t>
      </w:r>
      <w:r w:rsidR="00B96C01" w:rsidRPr="0025589C">
        <w:t xml:space="preserve">for </w:t>
      </w:r>
      <w:r w:rsidRPr="0025589C">
        <w:t>fitness</w:t>
      </w:r>
      <w:r w:rsidR="00CA59A5">
        <w:t xml:space="preserve">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Pr="0025589C">
        <w:t xml:space="preserve">. </w:t>
      </w:r>
      <w:r w:rsidR="005E3BFE" w:rsidRPr="0025589C">
        <w:t>However, t</w:t>
      </w:r>
      <w:r w:rsidRPr="0025589C">
        <w:t>he</w:t>
      </w:r>
      <w:r w:rsidR="00CA59A5">
        <w:t>se</w:t>
      </w:r>
      <w:r w:rsidRPr="0025589C">
        <w:t xml:space="preserve"> proxies </w:t>
      </w:r>
      <w:r w:rsidR="004A703D" w:rsidRPr="0025589C">
        <w:t xml:space="preserve">for </w:t>
      </w:r>
      <w:r w:rsidRPr="0025589C">
        <w:t>fitness</w:t>
      </w:r>
      <w:r w:rsidR="005E3BFE" w:rsidRPr="0025589C">
        <w:t xml:space="preserve"> based on a single growth parameter </w:t>
      </w:r>
      <w:r w:rsidRPr="0025589C">
        <w:t xml:space="preserve">cannot capture the full scope of effects </w:t>
      </w:r>
      <w:r w:rsidR="004A703D" w:rsidRPr="0025589C">
        <w:t xml:space="preserve">that </w:t>
      </w:r>
      <w:r w:rsidRPr="0025589C">
        <w:t>contribut</w:t>
      </w:r>
      <w:r w:rsidR="004A703D" w:rsidRPr="0025589C">
        <w:t xml:space="preserve">e </w:t>
      </w:r>
      <w:r w:rsidRPr="0025589C">
        <w:t xml:space="preserve">to differences in </w:t>
      </w:r>
      <w:r w:rsidR="004A703D" w:rsidRPr="0025589C">
        <w:t xml:space="preserve">overall </w:t>
      </w:r>
      <w:r w:rsidRPr="0025589C">
        <w:t>fitness</w:t>
      </w:r>
      <w:r w:rsidR="00FB039B" w:rsidRPr="0025589C">
        <w:t xml:space="preserve"> </w:t>
      </w:r>
      <w:r w:rsidR="00624088" w:rsidRPr="0025589C">
        <w:fldChar w:fldCharType="begin" w:fldLock="1"/>
      </w:r>
      <w:r w:rsidR="00F74E04">
        <w:instrText>ADDIN CSL_CITATION {"citationItems":[{"id":"ITEM-1","itemData":{"DOI":"10.1098/rspb.2009.2099","ISBN":"1471-2954 (Electronic)\\r0962-8452 (Linking)","ISSN":"0962-8452","PMID":"20129976","abstract":"The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future.","author":[{"dropping-particle":"","family":"Bell","given":"Graham","non-dropping-particle":"","parse-names":false,"suffix":""}],"container-title":"Proceedings of the Royal Society B: Biological Sciences","id":"ITEM-1","issue":"1687","issued":{"date-parts":[["2010","5","22"]]},"page":"1459-1467","title":"Experimental genomics of fitness in yeast","type":"article-journal","volume":"277"},"uris":["http://www.mendeley.com/documents/?uuid=0d5cbc2a-de7d-4c8a-84cf-b6e928687089"]},{"id":"ITEM-2","itemData":{"DOI":"10.1016/j.cub.2018.01.009","ISSN":"09609822","PMID":"29429618","abstract":"Few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Conditions","type":"article-journal","volume":"28"},"uris":["http://www.mendeley.com/documents/?uuid=b8b76fa5-b417-4dcb-82b1-c6055257821a"]}],"mendeley":{"formattedCitation":"(20, 21)","plainTextFormattedCitation":"(20, 21)","previouslyFormattedCitation":"(20, 21)"},"properties":{"noteIndex":0},"schema":"https://github.com/citation-style-language/schema/raw/master/csl-citation.json"}</w:instrText>
      </w:r>
      <w:r w:rsidR="00624088" w:rsidRPr="0025589C">
        <w:fldChar w:fldCharType="separate"/>
      </w:r>
      <w:r w:rsidR="00667056" w:rsidRPr="00667056">
        <w:rPr>
          <w:noProof/>
        </w:rPr>
        <w:t>(20, 21)</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growth curve data. Different growth phases can also be integrated into a single parameter by measuring or calculating the </w:t>
      </w:r>
      <w:r w:rsidR="005756F6" w:rsidRPr="00A9402F">
        <w:rPr>
          <w:i/>
          <w:iCs/>
        </w:rPr>
        <w:t>area under the cur</w:t>
      </w:r>
      <w:r w:rsidR="005756F6" w:rsidRPr="00A9402F">
        <w:t xml:space="preserve">ve (AUC) </w:t>
      </w:r>
      <w:r w:rsidR="008D1E85">
        <w:t xml:space="preserve">for the mono-culture </w:t>
      </w:r>
      <w:r w:rsidR="005756F6" w:rsidRPr="00A9402F">
        <w:t>growth curve</w:t>
      </w:r>
      <w:r w:rsidR="008D1E85">
        <w:t>s</w:t>
      </w:r>
      <w:r w:rsidR="005756F6" w:rsidRPr="00A9402F">
        <w:t xml:space="preserve">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8D1E85">
        <w:t xml:space="preserve">, see </w:t>
      </w:r>
      <w:r w:rsidR="008D1E85">
        <w:rPr>
          <w:b/>
          <w:bCs/>
        </w:rPr>
        <w:t>Figure 3</w:t>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667056">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(22)","plainTextFormattedCitation":"(22)","previouslyFormattedCitation":"(22)"},"properties":{"noteIndex":0},"schema":"https://github.com/citation-style-language/schema/raw/master/csl-citation.json"}</w:instrText>
      </w:r>
      <w:r w:rsidR="005756F6" w:rsidRPr="00A9402F">
        <w:fldChar w:fldCharType="separate"/>
      </w:r>
      <w:r w:rsidR="0075268D" w:rsidRPr="0075268D">
        <w:rPr>
          <w:noProof/>
        </w:rPr>
        <w:t>(22)</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competitions results</w:t>
      </w:r>
      <w:r w:rsidR="005756F6" w:rsidRPr="00643E5F">
        <w:t xml:space="preserve">, is unclear. </w:t>
      </w:r>
    </w:p>
    <w:p w14:paraId="3A5201AB" w14:textId="372B0F3E" w:rsidR="00257F74" w:rsidRDefault="00390455" w:rsidP="00C34C28">
      <w:r w:rsidRPr="00634C42">
        <w:t xml:space="preserve">Our approach is useful even for laboratories that have considerable experience </w:t>
      </w:r>
      <w:r w:rsidR="003B18C6" w:rsidRPr="00634C42">
        <w:t>performing</w:t>
      </w:r>
      <w:r w:rsidRPr="00634C42">
        <w:t xml:space="preserve"> competition experiments. First, </w:t>
      </w:r>
      <w:r w:rsidR="00E318D0" w:rsidRPr="00634C42">
        <w:t xml:space="preserve">our approach is useful for predicting results of competitions that </w:t>
      </w:r>
      <w:r w:rsidR="003B18C6" w:rsidRPr="00634C42">
        <w:t>are impossible to</w:t>
      </w:r>
      <w:r w:rsidR="00E318D0" w:rsidRPr="00634C42">
        <w:t xml:space="preserve"> perform. We demonstrate</w:t>
      </w:r>
      <w:r w:rsidR="003B18C6" w:rsidRPr="00634C42">
        <w:t>d</w:t>
      </w:r>
      <w:r w:rsidR="00E318D0" w:rsidRPr="00634C42">
        <w:t xml:space="preserve"> this by measuring growth of an </w:t>
      </w:r>
      <w:r w:rsidR="00E318D0" w:rsidRPr="00634C42">
        <w:rPr>
          <w:i/>
          <w:iCs/>
        </w:rPr>
        <w:t>E. coli</w:t>
      </w:r>
      <w:r w:rsidR="00E318D0" w:rsidRPr="00634C42">
        <w:t xml:space="preserve"> strain </w:t>
      </w:r>
      <w:ins w:id="72" w:author="TF Cooper" w:date="2018-12-02T23:01:00Z">
        <w:r w:rsidR="00894586">
          <w:t xml:space="preserve">during growth at different concentrations of </w:t>
        </w:r>
      </w:ins>
      <w:del w:id="73" w:author="TF Cooper" w:date="2018-12-02T23:01:00Z">
        <w:r w:rsidR="00E318D0" w:rsidRPr="00634C42" w:rsidDel="00894586">
          <w:delText xml:space="preserve">with or without </w:delText>
        </w:r>
      </w:del>
      <w:r w:rsidR="00E318D0" w:rsidRPr="00634C42">
        <w:t xml:space="preserve">IPTG, which induces expression of the </w:t>
      </w:r>
      <w:r w:rsidR="00E318D0" w:rsidRPr="00634C42">
        <w:rPr>
          <w:i/>
          <w:iCs/>
        </w:rPr>
        <w:t>lac</w:t>
      </w:r>
      <w:r w:rsidR="00E318D0" w:rsidRPr="00634C42">
        <w:t xml:space="preserve"> operon. </w:t>
      </w:r>
      <w:r w:rsidR="00C828BF" w:rsidRPr="00634C42">
        <w:t>W</w:t>
      </w:r>
      <w:r w:rsidR="00E318D0" w:rsidRPr="00634C42">
        <w:t>e use</w:t>
      </w:r>
      <w:r w:rsidR="003B18C6" w:rsidRPr="00634C42">
        <w:t>d</w:t>
      </w:r>
      <w:r w:rsidR="00E318D0" w:rsidRPr="00634C42">
        <w:t xml:space="preserve"> our </w:t>
      </w:r>
      <w:r w:rsidR="003B18C6" w:rsidRPr="00634C42">
        <w:t xml:space="preserve">computational approach to </w:t>
      </w:r>
      <w:r w:rsidR="00E318D0" w:rsidRPr="00634C42">
        <w:t xml:space="preserve">predict how two populations of this strain would </w:t>
      </w:r>
      <w:del w:id="74" w:author="TF Cooper" w:date="2018-12-02T23:01:00Z">
        <w:r w:rsidR="00E318D0" w:rsidRPr="00634C42" w:rsidDel="00894586">
          <w:delText xml:space="preserve"> </w:delText>
        </w:r>
      </w:del>
      <w:r w:rsidR="00E318D0" w:rsidRPr="00634C42">
        <w:t>grow if it was possible to compete them in a mixed culture while keeping their IPTG exposure</w:t>
      </w:r>
      <w:r w:rsidR="003B18C6" w:rsidRPr="00634C42">
        <w:t>s</w:t>
      </w:r>
      <w:r w:rsidR="00E318D0" w:rsidRPr="00634C42">
        <w:t xml:space="preserve"> different. </w:t>
      </w:r>
      <w:r w:rsidR="00C828BF" w:rsidRPr="00634C42">
        <w:t>W</w:t>
      </w:r>
      <w:r w:rsidR="00E318D0" w:rsidRPr="00634C42">
        <w:t xml:space="preserve">e </w:t>
      </w:r>
      <w:r w:rsidR="00C828BF" w:rsidRPr="00634C42">
        <w:t xml:space="preserve">then </w:t>
      </w:r>
      <w:r w:rsidR="00E318D0" w:rsidRPr="00634C42">
        <w:t xml:space="preserve">used </w:t>
      </w:r>
      <w:r w:rsidR="003B18C6" w:rsidRPr="00634C42">
        <w:t xml:space="preserve">this </w:t>
      </w:r>
      <w:r w:rsidR="00E318D0" w:rsidRPr="00634C42">
        <w:t xml:space="preserve">prediction to estimate the fitness cost of expressing the </w:t>
      </w:r>
      <w:r w:rsidR="00E318D0" w:rsidRPr="00634C42">
        <w:rPr>
          <w:i/>
          <w:iCs/>
        </w:rPr>
        <w:t>lac</w:t>
      </w:r>
      <w:r w:rsidR="00E318D0" w:rsidRPr="00634C42">
        <w:t xml:space="preserve"> proteins</w:t>
      </w:r>
      <w:r w:rsidR="003B18C6" w:rsidRPr="00634C42">
        <w:t xml:space="preserve"> (</w:t>
      </w:r>
      <w:r w:rsidR="003B18C6" w:rsidRPr="00634C42">
        <w:rPr>
          <w:b/>
          <w:bCs/>
        </w:rPr>
        <w:fldChar w:fldCharType="begin"/>
      </w:r>
      <w:r w:rsidR="003B18C6" w:rsidRPr="00634C42">
        <w:rPr>
          <w:b/>
          <w:bCs/>
        </w:rPr>
        <w:instrText xml:space="preserve"> REF _Ref529890310 \h  \* MERGEFORMAT </w:instrText>
      </w:r>
      <w:r w:rsidR="003B18C6" w:rsidRPr="00634C42">
        <w:rPr>
          <w:b/>
          <w:bCs/>
        </w:rPr>
      </w:r>
      <w:r w:rsidR="003B18C6" w:rsidRPr="00634C42">
        <w:rPr>
          <w:b/>
          <w:bCs/>
        </w:rPr>
        <w:fldChar w:fldCharType="separate"/>
      </w:r>
      <w:r w:rsidR="003B18C6" w:rsidRPr="00C828BF">
        <w:rPr>
          <w:b/>
          <w:bCs/>
          <w:color w:val="000000" w:themeColor="text1"/>
          <w:sz w:val="22"/>
          <w:szCs w:val="22"/>
        </w:rPr>
        <w:t>Figure 7</w:t>
      </w:r>
      <w:r w:rsidR="003B18C6" w:rsidRPr="00634C42">
        <w:rPr>
          <w:b/>
          <w:bCs/>
        </w:rPr>
        <w:fldChar w:fldCharType="end"/>
      </w:r>
      <w:r w:rsidR="003B18C6" w:rsidRPr="00634C42">
        <w:t>)</w:t>
      </w:r>
      <w:r w:rsidR="00E318D0" w:rsidRPr="00634C42">
        <w:t xml:space="preserve">. </w:t>
      </w:r>
      <w:r w:rsidR="00D5398E" w:rsidRPr="00634C42">
        <w:t xml:space="preserve">We suggest </w:t>
      </w:r>
      <w:r w:rsidR="003B18C6" w:rsidRPr="00634C42">
        <w:t xml:space="preserve">that </w:t>
      </w:r>
      <w:r w:rsidR="00D5398E" w:rsidRPr="00634C42">
        <w:t xml:space="preserve">our approach </w:t>
      </w:r>
      <w:r w:rsidR="003B18C6" w:rsidRPr="00634C42">
        <w:t xml:space="preserve">be </w:t>
      </w:r>
      <w:r w:rsidR="00D5398E" w:rsidRPr="00634C42">
        <w:t>can similarly applied to predict the relative growth of strains experiencing different drug or nutrient concentrations.</w:t>
      </w:r>
      <w:r w:rsidR="00BE030C" w:rsidRPr="00C828BF">
        <w:t xml:space="preserve"> </w:t>
      </w:r>
      <w:r w:rsidR="00C828BF">
        <w:t xml:space="preserve">Second, </w:t>
      </w:r>
      <w:r w:rsidR="00C828BF" w:rsidRPr="001A67B6">
        <w:t xml:space="preserve">it can be used to predict mixed growth even if it is very hard or impossible to insert phenotypic or genetic markers to the strains in question, for example with non-model organisms. </w:t>
      </w:r>
      <w:r w:rsidR="00E318D0" w:rsidRPr="00C828BF">
        <w:t xml:space="preserve">Third, even </w:t>
      </w:r>
      <w:r w:rsidR="005756F6" w:rsidRPr="00C828BF">
        <w:t xml:space="preserve">when competition experiments can be performed, they </w:t>
      </w:r>
      <w:del w:id="75" w:author="TF Cooper" w:date="2018-12-02T23:02:00Z">
        <w:r w:rsidR="005756F6" w:rsidRPr="00C828BF" w:rsidDel="00894586">
          <w:delText xml:space="preserve">cannot </w:delText>
        </w:r>
      </w:del>
      <w:ins w:id="76" w:author="TF Cooper" w:date="2018-12-02T23:02:00Z">
        <w:r w:rsidR="00894586">
          <w:t xml:space="preserve">are not usually designed in a way </w:t>
        </w:r>
      </w:ins>
      <w:ins w:id="77" w:author="TF Cooper" w:date="2018-12-02T23:03:00Z">
        <w:r w:rsidR="00894586">
          <w:t xml:space="preserve">that gives insight into </w:t>
        </w:r>
      </w:ins>
      <w:del w:id="78" w:author="TF Cooper" w:date="2018-12-02T23:03:00Z">
        <w:r w:rsidR="005756F6" w:rsidRPr="00C828BF" w:rsidDel="00894586">
          <w:delText xml:space="preserve">explain </w:delText>
        </w:r>
      </w:del>
      <w:r w:rsidR="005756F6" w:rsidRPr="00C828BF">
        <w:t>how differences in fitness</w:t>
      </w:r>
      <w:r w:rsidR="005756F6" w:rsidRPr="00643E5F">
        <w:t xml:space="preserve"> relate to differences in growth: is strain 1 fitter than strain 2 due to faster growth rate or due to shorter lag phase? By inferring relative fitness from growth parameters, our approach sheds light on the source of differences in fitness. </w:t>
      </w:r>
      <w:r w:rsidR="005756F6" w:rsidRPr="00643E5F">
        <w:lastRenderedPageBreak/>
        <w:t xml:space="preserve">Furthermore, one can change specific growth parameters and simulate competitions, thereby </w:t>
      </w:r>
      <w:r w:rsidR="00D35BFD" w:rsidRPr="00643E5F">
        <w:t>predicting</w:t>
      </w:r>
      <w:r w:rsidR="005756F6" w:rsidRPr="00643E5F">
        <w:t xml:space="preserve"> the effect</w:t>
      </w:r>
      <w:r w:rsidR="007D15C7" w:rsidRPr="00643E5F">
        <w:t>s</w:t>
      </w:r>
      <w:r w:rsidR="005756F6" w:rsidRPr="00643E5F">
        <w:t xml:space="preserve"> of </w:t>
      </w:r>
      <w:r w:rsidR="00A9402F" w:rsidRPr="00643E5F">
        <w:t>such changes</w:t>
      </w:r>
      <w:r w:rsidR="005756F6" w:rsidRPr="00643E5F">
        <w:t xml:space="preserve"> on competitions. </w:t>
      </w:r>
    </w:p>
    <w:p w14:paraId="7DAB55D9" w14:textId="4F116F5A" w:rsidR="00BE030C" w:rsidRPr="0025589C" w:rsidRDefault="00257F74" w:rsidP="00C34C28">
      <w:r w:rsidRPr="00F22259">
        <w:t xml:space="preserve">Another interesting approach </w:t>
      </w:r>
      <w:r w:rsidR="00F35683">
        <w:t>to</w:t>
      </w:r>
      <w:r w:rsidR="00F35683" w:rsidRPr="00F22259">
        <w:t xml:space="preserve"> </w:t>
      </w:r>
      <w:r w:rsidRPr="00F22259">
        <w:t xml:space="preserve">relating differences in growth during different growth phases to fitness has recently been described by Li et al. (11). This work </w:t>
      </w:r>
      <w:r w:rsidR="00E423B2" w:rsidRPr="00F22259">
        <w:t>assumes</w:t>
      </w:r>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xml:space="preserve">– were characterized and used to find the underlying cause of fitness gain in strains that previously evolved </w:t>
      </w:r>
      <w:r w:rsidR="00FE67CC">
        <w:t>in</w:t>
      </w:r>
      <w:r w:rsidRPr="00F22259">
        <w:t xml:space="preserve"> a glucose-limited environment.</w:t>
      </w:r>
      <w:r w:rsidR="00F22259">
        <w:t xml:space="preserve"> </w:t>
      </w:r>
      <w:r w:rsidR="007E1ADA" w:rsidRPr="00643E5F">
        <w:t>This is a very promising approach, but also very labor intensive and expensive compared to our approach.</w:t>
      </w:r>
    </w:p>
    <w:p w14:paraId="666C5538" w14:textId="3071713C" w:rsidR="00096E8A" w:rsidRPr="0025589C" w:rsidRDefault="00833635" w:rsidP="00C34C28">
      <w:r w:rsidRPr="0025589C">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hyperlink r:id="rId18" w:history="1">
        <w:r w:rsidRPr="0025589C">
          <w:rPr>
            <w:rStyle w:val="Hyperlink"/>
          </w:rPr>
          <w:t>http://curveball.yoavram.com</w:t>
        </w:r>
      </w:hyperlink>
      <w:r w:rsidRPr="0025589C">
        <w:t>). This software is written in Python</w:t>
      </w:r>
      <w:r w:rsidR="00FB039B" w:rsidRPr="0025589C">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5327AF">
        <w:t>, an open-source and free programming language,</w:t>
      </w:r>
      <w:r w:rsidRPr="0025589C" w:rsidDel="00912FD4">
        <w:t xml:space="preserve"> </w:t>
      </w:r>
      <w:r w:rsidRPr="0025589C">
        <w:t xml:space="preserve">and includes a user interface that does not require prior knowledge in </w:t>
      </w:r>
      <w:r w:rsidRPr="00C828BF">
        <w:t>programming.</w:t>
      </w:r>
      <w:r w:rsidR="00C51516" w:rsidRPr="00C828BF">
        <w:t xml:space="preserve"> </w:t>
      </w:r>
      <w:r w:rsidR="00F80842" w:rsidRPr="00634C42">
        <w:rPr>
          <w:i/>
          <w:iCs/>
        </w:rPr>
        <w:t>Curveball</w:t>
      </w:r>
      <w:r w:rsidR="00F80842" w:rsidRPr="00634C42">
        <w:t xml:space="preserve"> </w:t>
      </w:r>
      <w:r w:rsidR="00C51516" w:rsidRPr="00634C42">
        <w:t xml:space="preserve">has already been successfully used to estimate relative fitness in </w:t>
      </w:r>
      <w:r w:rsidR="00C51516" w:rsidRPr="00634C42">
        <w:rPr>
          <w:i/>
          <w:iCs/>
        </w:rPr>
        <w:t xml:space="preserve">E. coli </w:t>
      </w:r>
      <w:r w:rsidR="00C51516" w:rsidRPr="00634C42">
        <w:fldChar w:fldCharType="begin" w:fldLock="1"/>
      </w:r>
      <w:r w:rsidR="00F74E04" w:rsidRPr="00634C42">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51516" w:rsidRPr="00634C42">
        <w:fldChar w:fldCharType="separate"/>
      </w:r>
      <w:r w:rsidR="00667056" w:rsidRPr="00634C42">
        <w:rPr>
          <w:noProof/>
        </w:rPr>
        <w:t>(18)</w:t>
      </w:r>
      <w:r w:rsidR="00C51516" w:rsidRPr="00634C42">
        <w:fldChar w:fldCharType="end"/>
      </w:r>
      <w:r w:rsidR="00C51516" w:rsidRPr="00634C42">
        <w:t>.</w:t>
      </w:r>
      <w:r w:rsidRPr="00C828BF">
        <w:t xml:space="preserve"> It is </w:t>
      </w:r>
      <w:r w:rsidRPr="00C828BF">
        <w:rPr>
          <w:i/>
          <w:iCs/>
        </w:rPr>
        <w:t>free</w:t>
      </w:r>
      <w:r w:rsidRPr="00C828BF">
        <w:t xml:space="preserve"> and</w:t>
      </w:r>
      <w:r w:rsidRPr="0025589C">
        <w:t xml:space="preserve"> </w:t>
      </w:r>
      <w:r w:rsidRPr="00D35BFD">
        <w:rPr>
          <w:i/>
          <w:iCs/>
        </w:rPr>
        <w:t>open</w:t>
      </w:r>
      <w:r w:rsidR="000F53ED">
        <w:t xml:space="preserve"> (i.e. </w:t>
      </w:r>
      <w:proofErr w:type="spellStart"/>
      <w:r w:rsidR="000F53ED">
        <w:rPr>
          <w:i/>
          <w:iCs/>
        </w:rPr>
        <w:t>libre</w:t>
      </w:r>
      <w:proofErr w:type="spellEnd"/>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w:t>
      </w:r>
      <w:r w:rsidR="00F80842">
        <w:t>could</w:t>
      </w:r>
      <w:r w:rsidR="00F80842" w:rsidRPr="0025589C">
        <w:t xml:space="preserve"> </w:t>
      </w:r>
      <w:r w:rsidRPr="0025589C">
        <w:t>be added by the community to extend its utility.</w:t>
      </w:r>
    </w:p>
    <w:p w14:paraId="24785C74" w14:textId="77777777" w:rsidR="007A7F01" w:rsidRPr="0025589C" w:rsidRDefault="007A7F01" w:rsidP="00C34C28">
      <w:pPr>
        <w:pStyle w:val="Heading2"/>
        <w:spacing w:line="360" w:lineRule="auto"/>
        <w:ind w:firstLine="284"/>
      </w:pPr>
      <w:r w:rsidRPr="0025589C">
        <w:t>Conclusions</w:t>
      </w:r>
    </w:p>
    <w:p w14:paraId="0ED019BF" w14:textId="52454734" w:rsidR="007942A2" w:rsidRPr="0025589C" w:rsidRDefault="007A7F01" w:rsidP="00C34C28">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growth</w:t>
      </w:r>
      <w:r w:rsidR="008E66B1">
        <w:t xml:space="preserve"> and fitness</w:t>
      </w:r>
      <w:r w:rsidRPr="0025589C">
        <w:t xml:space="preserve">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79" w:name="_Ref439853427"/>
    </w:p>
    <w:p w14:paraId="605BF98C" w14:textId="77777777" w:rsidR="00643E5F" w:rsidRDefault="00643E5F" w:rsidP="00C34C28">
      <w:pPr>
        <w:spacing w:after="200"/>
        <w:rPr>
          <w:rFonts w:eastAsiaTheme="majorEastAsia"/>
          <w:b/>
          <w:bCs/>
          <w:kern w:val="32"/>
          <w:sz w:val="28"/>
          <w:szCs w:val="28"/>
        </w:rPr>
      </w:pPr>
      <w:bookmarkStart w:id="80" w:name="_Ref455590789"/>
      <w:r>
        <w:br w:type="page"/>
      </w:r>
    </w:p>
    <w:p w14:paraId="607869F5" w14:textId="70895A59" w:rsidR="007A7F01" w:rsidRPr="0025589C" w:rsidRDefault="007A7F01" w:rsidP="00C34C28">
      <w:pPr>
        <w:pStyle w:val="Heading1"/>
        <w:spacing w:line="360" w:lineRule="auto"/>
        <w:ind w:firstLine="284"/>
      </w:pPr>
      <w:bookmarkStart w:id="81" w:name="_Ref529956456"/>
      <w:r w:rsidRPr="0025589C">
        <w:lastRenderedPageBreak/>
        <w:t>Materials and Methods</w:t>
      </w:r>
      <w:bookmarkEnd w:id="79"/>
      <w:bookmarkEnd w:id="80"/>
      <w:bookmarkEnd w:id="81"/>
    </w:p>
    <w:p w14:paraId="6840A7B2" w14:textId="725C1626" w:rsidR="00EC4487" w:rsidRPr="00EC4487" w:rsidRDefault="007A7F01" w:rsidP="00C34C28">
      <w:r w:rsidRPr="0025589C">
        <w:rPr>
          <w:b/>
          <w:bCs/>
        </w:rPr>
        <w:t>Strains and plasmids</w:t>
      </w:r>
      <w:r w:rsidR="002347EB">
        <w:rPr>
          <w:b/>
          <w:bCs/>
        </w:rPr>
        <w:t xml:space="preserve">. </w:t>
      </w:r>
      <w:r w:rsidR="002347EB" w:rsidRPr="00634C42">
        <w:rPr>
          <w:i/>
          <w:iCs/>
        </w:rPr>
        <w:t>Fluorescent experiment</w:t>
      </w:r>
      <w:r w:rsidR="002347EB">
        <w:rPr>
          <w:i/>
          <w:iCs/>
        </w:rPr>
        <w:t>s</w:t>
      </w:r>
      <w:r w:rsidR="002347EB" w:rsidRPr="00634C42">
        <w:rPr>
          <w:i/>
          <w:iCs/>
        </w:rPr>
        <w:t>:</w:t>
      </w:r>
      <w:r w:rsidR="002347EB">
        <w:rPr>
          <w:b/>
          <w:bCs/>
        </w:rPr>
        <w:t xml:space="preserve"> </w:t>
      </w:r>
      <w:r w:rsidR="00EC4487">
        <w:rPr>
          <w:i/>
          <w:iCs/>
        </w:rPr>
        <w:t>E.</w:t>
      </w:r>
      <w:r w:rsidR="00EC4487" w:rsidRPr="0025589C">
        <w:rPr>
          <w:i/>
          <w:iCs/>
        </w:rPr>
        <w:t xml:space="preserve"> </w:t>
      </w:r>
      <w:r w:rsidRPr="0025589C">
        <w:rPr>
          <w:i/>
          <w:iCs/>
        </w:rPr>
        <w:t>coli</w:t>
      </w:r>
      <w:r w:rsidRPr="0025589C">
        <w:t xml:space="preserve"> strains </w:t>
      </w:r>
      <w:r w:rsidR="00B87DFE" w:rsidRPr="0025589C">
        <w:t xml:space="preserve">used were </w:t>
      </w:r>
      <w:r w:rsidRPr="0025589C">
        <w:t>DH5α</w:t>
      </w:r>
      <w:r w:rsidR="00085239">
        <w:t>-GFP</w:t>
      </w:r>
      <w:r w:rsidR="00CB1737" w:rsidRPr="0025589C">
        <w:t xml:space="preserve"> (Berman lab, Tel-Aviv University)</w:t>
      </w:r>
      <w:r w:rsidR="00085239">
        <w:t xml:space="preserve"> and</w:t>
      </w:r>
      <w:r w:rsidRPr="0025589C">
        <w:t xml:space="preserve"> TG1</w:t>
      </w:r>
      <w:r w:rsidR="00085239">
        <w:t>-RFP</w:t>
      </w:r>
      <w:r w:rsidR="00B030EA" w:rsidRPr="0025589C">
        <w:t xml:space="preserve"> (Ron lab, Tel-Aviv University)</w:t>
      </w:r>
      <w:r w:rsidR="00085239">
        <w:t xml:space="preserve"> in experiments A and B; and</w:t>
      </w:r>
      <w:r w:rsidRPr="0025589C">
        <w:t xml:space="preserve"> JM109</w:t>
      </w:r>
      <w:r w:rsidR="00085239">
        <w:t>-GFP</w:t>
      </w:r>
      <w:r w:rsidR="00B030EA" w:rsidRPr="0025589C">
        <w:t xml:space="preserve"> (Nir lab, Tel-Aviv University)</w:t>
      </w:r>
      <w:r w:rsidR="00085239">
        <w:t xml:space="preserve"> </w:t>
      </w:r>
      <w:r w:rsidRPr="0025589C">
        <w:t>and K12 MG1655</w:t>
      </w:r>
      <w:r w:rsidR="007942A2" w:rsidRPr="0025589C">
        <w:t>-</w:t>
      </w:r>
      <w:r w:rsidRPr="0025589C">
        <w:t>Δfnr</w:t>
      </w:r>
      <w:r w:rsidR="00085239">
        <w:t>-RFP</w:t>
      </w:r>
      <w:r w:rsidR="00B030EA" w:rsidRPr="0025589C">
        <w:t xml:space="preserve"> (Ron lab, Tel-Aviv University)</w:t>
      </w:r>
      <w:r w:rsidR="00085239">
        <w:t xml:space="preserve"> in experiment C</w:t>
      </w:r>
      <w:r w:rsidRPr="0025589C">
        <w:t>. GFP or RFP gene</w:t>
      </w:r>
      <w:r w:rsidR="00085239">
        <w:t xml:space="preserve">s were introduced using plasmids that also included genes </w:t>
      </w:r>
      <w:r w:rsidRPr="0025589C">
        <w:t>conferring resistance to kanamycin (</w:t>
      </w:r>
      <w:proofErr w:type="spellStart"/>
      <w:r w:rsidRPr="0025589C">
        <w:t>Kan</w:t>
      </w:r>
      <w:r w:rsidRPr="0025589C">
        <w:rPr>
          <w:vertAlign w:val="superscript"/>
        </w:rPr>
        <w:t>R</w:t>
      </w:r>
      <w:proofErr w:type="spellEnd"/>
      <w:r w:rsidRPr="0025589C">
        <w:t>) and chloramphenicol (</w:t>
      </w:r>
      <w:proofErr w:type="spellStart"/>
      <w:r w:rsidRPr="0025589C">
        <w:t>Cap</w:t>
      </w:r>
      <w:r w:rsidRPr="0025589C">
        <w:rPr>
          <w:vertAlign w:val="superscript"/>
        </w:rPr>
        <w:t>R</w:t>
      </w:r>
      <w:proofErr w:type="spellEnd"/>
      <w:r w:rsidRPr="0025589C">
        <w:t xml:space="preserve">) </w:t>
      </w:r>
      <w:r w:rsidR="00C35103" w:rsidRPr="0025589C">
        <w:t>(</w:t>
      </w:r>
      <w:r w:rsidR="000D44AC" w:rsidRPr="0025589C">
        <w:t xml:space="preserve">Milo lab, Weizmann </w:t>
      </w:r>
      <w:r w:rsidR="000D44AC" w:rsidRPr="002347EB">
        <w:t>Institute of Science</w:t>
      </w:r>
      <w:r w:rsidR="00FB039B" w:rsidRPr="002347EB">
        <w:t xml:space="preserve"> </w:t>
      </w:r>
      <w:r w:rsidR="00C35103" w:rsidRPr="00634C42">
        <w:fldChar w:fldCharType="begin" w:fldLock="1"/>
      </w:r>
      <w:r w:rsidR="00667056" w:rsidRPr="002347EB">
        <w:instrText>ADDIN CSL_CITATION {"citationItems":[{"id":"ITEM-1","itemData":{"DOI":"10.1093/nar/gkt151","ISSN":"0305-1048","author":[{"dropping-particle":"","family":"Zelcbuch","given":"L.","non-dropping-particle":"","parse-names":false,"suffix":""},{"dropping-particle":"","family":"Antonovsky","given":"N.","non-dropping-particle":"","parse-names":false,"suffix":""},{"dropping-particle":"","family":"Bar-Even","given":"A.","non-dropping-particle":"","parse-names":false,"suffix":""},{"dropping-particle":"","family":"Levin-Karp","given":"A.","non-dropping-particle":"","parse-names":false,"suffix":""},{"dropping-particle":"","family":"Barenholz","given":"U.","non-dropping-particle":"","parse-names":false,"suffix":""},{"dropping-particle":"","family":"Dayagi","given":"M.","non-dropping-particle":"","parse-names":false,"suffix":""},{"dropping-particle":"","family":"Liebermeister","given":"W.","non-dropping-particle":"","parse-names":false,"suffix":""},{"dropping-particle":"","family":"Flamholz","given":"A.","non-dropping-particle":"","parse-names":false,"suffix":""},{"dropping-particle":"","family":"Noor","given":"E.","non-dropping-particle":"","parse-names":false,"suffix":""},{"dropping-particle":"","family":"Amram","given":"S.","non-dropping-particle":"","parse-names":false,"suffix":""},{"dropping-particle":"","family":"Brandis","given":"A.","non-dropping-particle":"","parse-names":false,"suffix":""},{"dropping-particle":"","family":"Bareia","given":"T.","non-dropping-particle":"","parse-names":false,"suffix":""},{"dropping-particle":"","family":"Yofe","given":"I.","non-dropping-particle":"","parse-names":false,"suffix":""},{"dropping-particle":"","family":"Jubran","given":"H.","non-dropping-particle":"","parse-names":false,"suffix":""},{"dropping-particle":"","family":"Milo","given":"R.","non-dropping-particle":"","parse-names":false,"suffix":""}],"container-title":"Nucleic Acids Research","id":"ITEM-1","issue":"9","issued":{"date-parts":[["2013"]]},"page":"e98-e98","title":"Spanning high-dimensional expression space using ribosome-binding site combinatorics","type":"article-journal","volume":"41"},"uris":["http://www.mendeley.com/documents/?uuid=185255d4-2c34-4db4-bbbd-593223fd89bd"]}],"mendeley":{"formattedCitation":"(24)","plainTextFormattedCitation":"(24)","previouslyFormattedCitation":"(24)"},"properties":{"noteIndex":0},"schema":"https://github.com/citation-style-language/schema/raw/master/csl-citation.json"}</w:instrText>
      </w:r>
      <w:r w:rsidR="00C35103" w:rsidRPr="00634C42">
        <w:fldChar w:fldCharType="separate"/>
      </w:r>
      <w:r w:rsidR="0075268D" w:rsidRPr="002347EB">
        <w:rPr>
          <w:noProof/>
        </w:rPr>
        <w:t>(24)</w:t>
      </w:r>
      <w:r w:rsidR="00C35103" w:rsidRPr="00634C42">
        <w:fldChar w:fldCharType="end"/>
      </w:r>
      <w:r w:rsidR="00C35103" w:rsidRPr="002347EB">
        <w:t>)</w:t>
      </w:r>
      <w:r w:rsidRPr="002347EB">
        <w:t>.</w:t>
      </w:r>
      <w:r w:rsidR="00862800" w:rsidRPr="002347EB">
        <w:t xml:space="preserve"> </w:t>
      </w:r>
      <w:proofErr w:type="spellStart"/>
      <w:r w:rsidR="00862800" w:rsidRPr="00634C42">
        <w:rPr>
          <w:i/>
          <w:iCs/>
        </w:rPr>
        <w:t>lacI</w:t>
      </w:r>
      <w:proofErr w:type="spellEnd"/>
      <w:r w:rsidR="00862800" w:rsidRPr="00634C42">
        <w:t xml:space="preserve"> </w:t>
      </w:r>
      <w:r w:rsidR="002347EB" w:rsidRPr="00634C42">
        <w:rPr>
          <w:i/>
          <w:iCs/>
        </w:rPr>
        <w:t>experiment:</w:t>
      </w:r>
      <w:r w:rsidR="002347EB" w:rsidRPr="00634C42">
        <w:t xml:space="preserve"> </w:t>
      </w:r>
      <w:r w:rsidR="00862800" w:rsidRPr="00634C42">
        <w:rPr>
          <w:i/>
          <w:iCs/>
        </w:rPr>
        <w:t>E. coli</w:t>
      </w:r>
      <w:r w:rsidR="00862800" w:rsidRPr="00634C42">
        <w:t xml:space="preserve"> </w:t>
      </w:r>
      <w:r w:rsidR="00EC4487" w:rsidRPr="00634C42">
        <w:t xml:space="preserve">strains </w:t>
      </w:r>
      <w:r w:rsidR="00862800" w:rsidRPr="00634C42">
        <w:t xml:space="preserve">were </w:t>
      </w:r>
      <w:r w:rsidR="00EC4487" w:rsidRPr="00634C42">
        <w:t xml:space="preserve">selected from populations previously evolved by Cooper and Lenski </w:t>
      </w:r>
      <w:r w:rsidR="00EC4487" w:rsidRPr="00634C42">
        <w:fldChar w:fldCharType="begin" w:fldLock="1"/>
      </w:r>
      <w:r w:rsidR="00986895" w:rsidRPr="00634C42">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(15)","plainTextFormattedCitation":"(15)","previouslyFormattedCitation":"(15)"},"properties":{"noteIndex":0},"schema":"https://github.com/citation-style-language/schema/raw/master/csl-citation.json"}</w:instrText>
      </w:r>
      <w:r w:rsidR="00EC4487" w:rsidRPr="00634C42">
        <w:fldChar w:fldCharType="separate"/>
      </w:r>
      <w:r w:rsidR="00EC4487" w:rsidRPr="00634C42">
        <w:rPr>
          <w:noProof/>
        </w:rPr>
        <w:t>(15)</w:t>
      </w:r>
      <w:r w:rsidR="00EC4487" w:rsidRPr="00634C42">
        <w:fldChar w:fldCharType="end"/>
      </w:r>
      <w:r w:rsidR="00EC4487" w:rsidRPr="00634C42">
        <w:t>.</w:t>
      </w:r>
      <w:r w:rsidR="00EC4487">
        <w:t xml:space="preserve"> </w:t>
      </w:r>
    </w:p>
    <w:p w14:paraId="0685D757" w14:textId="70977783" w:rsidR="007A7F01" w:rsidRPr="0025589C" w:rsidRDefault="00C0791B" w:rsidP="00C34C28">
      <w:r w:rsidRPr="0025589C">
        <w:rPr>
          <w:b/>
          <w:bCs/>
        </w:rPr>
        <w:t>Media.</w:t>
      </w:r>
      <w:r w:rsidR="002347EB">
        <w:rPr>
          <w:b/>
          <w:bCs/>
        </w:rPr>
        <w:t xml:space="preserve"> </w:t>
      </w:r>
      <w:r w:rsidR="002347EB" w:rsidRPr="001A67B6">
        <w:rPr>
          <w:i/>
          <w:iCs/>
        </w:rPr>
        <w:t>Fluorescent experiment:</w:t>
      </w:r>
      <w:r w:rsidRPr="0025589C">
        <w:t xml:space="preserve"> </w:t>
      </w:r>
      <w:r w:rsidR="00862800" w:rsidRPr="00862800">
        <w:t>E</w:t>
      </w:r>
      <w:r w:rsidR="007A7F01" w:rsidRPr="00862800">
        <w:t xml:space="preserve">xperiments </w:t>
      </w:r>
      <w:r w:rsidR="00862800">
        <w:t xml:space="preserve">were performed </w:t>
      </w:r>
      <w:r w:rsidR="007A7F01" w:rsidRPr="0025589C">
        <w:t>in LB media</w:t>
      </w:r>
      <w:r w:rsidR="00B87DFE" w:rsidRPr="0025589C">
        <w:t xml:space="preserve"> (</w:t>
      </w:r>
      <w:r w:rsidR="00B030EA" w:rsidRPr="0025589C">
        <w:t xml:space="preserve">5 g/L </w:t>
      </w:r>
      <w:proofErr w:type="spellStart"/>
      <w:r w:rsidR="00B030EA" w:rsidRPr="0025589C">
        <w:t>Bacto</w:t>
      </w:r>
      <w:proofErr w:type="spellEnd"/>
      <w:r w:rsidR="00B030EA" w:rsidRPr="0025589C">
        <w:t xml:space="preserve"> yeast extract (BD</w:t>
      </w:r>
      <w:r w:rsidR="006748EC" w:rsidRPr="0025589C">
        <w:t>,</w:t>
      </w:r>
      <w:r w:rsidR="00B030EA" w:rsidRPr="0025589C">
        <w:t xml:space="preserve"> 212750), 10 g/L </w:t>
      </w:r>
      <w:proofErr w:type="spellStart"/>
      <w:r w:rsidR="00B030EA" w:rsidRPr="0025589C">
        <w:t>Bacto</w:t>
      </w:r>
      <w:proofErr w:type="spellEnd"/>
      <w:r w:rsidR="00B030EA" w:rsidRPr="0025589C">
        <w:t xml:space="preserve"> Tryptone (B</w:t>
      </w:r>
      <w:r w:rsidR="0099154F" w:rsidRPr="0025589C">
        <w:t>D</w:t>
      </w:r>
      <w:r w:rsidR="008179CB" w:rsidRPr="0025589C">
        <w:t>,</w:t>
      </w:r>
      <w:r w:rsidR="0099154F" w:rsidRPr="0025589C">
        <w:t xml:space="preserve"> 211705), 10 g/L </w:t>
      </w:r>
      <w:proofErr w:type="spellStart"/>
      <w:r w:rsidR="0099154F" w:rsidRPr="0025589C">
        <w:t>NaCl</w:t>
      </w:r>
      <w:proofErr w:type="spellEnd"/>
      <w:r w:rsidR="0099154F" w:rsidRPr="0025589C">
        <w:t xml:space="preserve"> (Bio-Lab, </w:t>
      </w:r>
      <w:r w:rsidR="009E70D1" w:rsidRPr="0025589C">
        <w:t>1903</w:t>
      </w:r>
      <w:r w:rsidR="000E7382" w:rsidRPr="0025589C">
        <w:t>05</w:t>
      </w:r>
      <w:r w:rsidR="00B030EA" w:rsidRPr="0025589C">
        <w:t>), DDW 1 L</w:t>
      </w:r>
      <w:r w:rsidR="00B87DFE" w:rsidRPr="0025589C">
        <w:t>)</w:t>
      </w:r>
      <w:r w:rsidR="007A7F01" w:rsidRPr="0025589C">
        <w:t xml:space="preserve"> with 30 </w:t>
      </w:r>
      <w:proofErr w:type="spellStart"/>
      <w:r w:rsidR="007A7F01" w:rsidRPr="0025589C">
        <w:t>μg</w:t>
      </w:r>
      <w:proofErr w:type="spellEnd"/>
      <w:r w:rsidR="007A7F01" w:rsidRPr="0025589C">
        <w:t>/mL kanamycin</w:t>
      </w:r>
      <w:r w:rsidR="00B87DFE" w:rsidRPr="0025589C">
        <w:t xml:space="preserve"> (</w:t>
      </w:r>
      <w:r w:rsidR="004F0742" w:rsidRPr="0025589C">
        <w:t>Caisson Labs, K003</w:t>
      </w:r>
      <w:r w:rsidR="00B87DFE" w:rsidRPr="0025589C">
        <w:t>)</w:t>
      </w:r>
      <w:r w:rsidR="007A7F01" w:rsidRPr="0025589C">
        <w:t xml:space="preserve"> and 34 </w:t>
      </w:r>
      <w:proofErr w:type="spellStart"/>
      <w:r w:rsidR="007A7F01" w:rsidRPr="0025589C">
        <w:t>μg</w:t>
      </w:r>
      <w:proofErr w:type="spellEnd"/>
      <w:r w:rsidR="007A7F01" w:rsidRPr="0025589C">
        <w:t>/mL chloramphenicol</w:t>
      </w:r>
      <w:r w:rsidR="00B87DFE" w:rsidRPr="0025589C">
        <w:t xml:space="preserve"> (</w:t>
      </w:r>
      <w:proofErr w:type="spellStart"/>
      <w:r w:rsidR="004F0742" w:rsidRPr="0025589C">
        <w:t>Duchefa</w:t>
      </w:r>
      <w:proofErr w:type="spellEnd"/>
      <w:r w:rsidR="004F0742" w:rsidRPr="0025589C">
        <w:t xml:space="preserve"> </w:t>
      </w:r>
      <w:proofErr w:type="spellStart"/>
      <w:r w:rsidR="004F0742" w:rsidRPr="0025589C">
        <w:t>Biochemie</w:t>
      </w:r>
      <w:proofErr w:type="spellEnd"/>
      <w:r w:rsidR="004F0742" w:rsidRPr="0025589C">
        <w:t>,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w:t>
      </w:r>
      <w:proofErr w:type="spellStart"/>
      <w:r w:rsidR="007A7F01" w:rsidRPr="0025589C">
        <w:t>Eclipe</w:t>
      </w:r>
      <w:proofErr w:type="spellEnd"/>
      <w:r w:rsidR="007A7F01" w:rsidRPr="0025589C">
        <w:t xml:space="preserve"> </w:t>
      </w:r>
      <w:proofErr w:type="spellStart"/>
      <w:r w:rsidR="007A7F01" w:rsidRPr="0025589C">
        <w:t>Ti</w:t>
      </w:r>
      <w:proofErr w:type="spellEnd"/>
      <w:r w:rsidR="007A7F01" w:rsidRPr="0025589C">
        <w:t>,</w:t>
      </w:r>
      <w:r w:rsidR="00BF6B81">
        <w:t xml:space="preserve"> S1 Figure</w:t>
      </w:r>
      <w:r w:rsidR="007A7F01" w:rsidRPr="0025589C">
        <w:t>).</w:t>
      </w:r>
      <w:r w:rsidR="00862800">
        <w:t xml:space="preserve"> </w:t>
      </w:r>
      <w:proofErr w:type="spellStart"/>
      <w:r w:rsidR="002347EB">
        <w:rPr>
          <w:i/>
          <w:iCs/>
        </w:rPr>
        <w:t>LacI</w:t>
      </w:r>
      <w:proofErr w:type="spellEnd"/>
      <w:r w:rsidR="002347EB">
        <w:rPr>
          <w:i/>
          <w:iCs/>
        </w:rPr>
        <w:t xml:space="preserve"> experiments</w:t>
      </w:r>
      <w:r w:rsidR="002347EB" w:rsidRPr="002347EB">
        <w:rPr>
          <w:i/>
          <w:iCs/>
        </w:rPr>
        <w:t xml:space="preserve">: </w:t>
      </w:r>
      <w:r w:rsidR="00862800" w:rsidRPr="00634C42">
        <w:t xml:space="preserve">Experiments with </w:t>
      </w:r>
      <w:proofErr w:type="spellStart"/>
      <w:r w:rsidR="00862800" w:rsidRPr="00634C42">
        <w:rPr>
          <w:i/>
          <w:iCs/>
        </w:rPr>
        <w:t>lacI</w:t>
      </w:r>
      <w:proofErr w:type="spellEnd"/>
      <w:r w:rsidR="00862800" w:rsidRPr="00634C42">
        <w:t xml:space="preserve"> strains were performed in DM (</w:t>
      </w:r>
      <w:r w:rsidR="00862800" w:rsidRPr="00634C42">
        <w:rPr>
          <w:rFonts w:ascii="Courier New" w:hAnsi="Courier New" w:cs="Courier New"/>
        </w:rPr>
        <w:t>﻿</w:t>
      </w:r>
      <w:r w:rsidR="00862800" w:rsidRPr="00634C42">
        <w:t>Davis</w:t>
      </w:r>
      <w:ins w:id="82" w:author="TF Cooper" w:date="2018-11-30T13:54:00Z">
        <w:r w:rsidR="00670449">
          <w:t>-</w:t>
        </w:r>
        <w:proofErr w:type="spellStart"/>
        <w:r w:rsidR="00670449">
          <w:t>Mingioli</w:t>
        </w:r>
      </w:ins>
      <w:proofErr w:type="spellEnd"/>
      <w:r w:rsidR="00862800" w:rsidRPr="00634C42">
        <w:t xml:space="preserve"> minimal brot</w:t>
      </w:r>
      <w:ins w:id="83" w:author="TF Cooper" w:date="2018-11-30T13:54:00Z">
        <w:r w:rsidR="00670449">
          <w:t>h</w:t>
        </w:r>
      </w:ins>
      <w:r w:rsidR="00862800" w:rsidRPr="00634C42">
        <w:t xml:space="preserve">) with </w:t>
      </w:r>
      <w:ins w:id="84" w:author="TF Cooper" w:date="2018-11-30T13:58:00Z">
        <w:r w:rsidR="00AC0E8B">
          <w:t>0.021%</w:t>
        </w:r>
      </w:ins>
      <w:ins w:id="85" w:author="TF Cooper" w:date="2018-11-30T13:57:00Z">
        <w:r w:rsidR="00670449">
          <w:t xml:space="preserve"> lactose (Fig. 6) or </w:t>
        </w:r>
      </w:ins>
      <w:r w:rsidR="00862800" w:rsidRPr="00634C42">
        <w:t>0.2% glycerol</w:t>
      </w:r>
      <w:ins w:id="86" w:author="TF Cooper" w:date="2018-11-30T13:57:00Z">
        <w:r w:rsidR="00670449">
          <w:t xml:space="preserve"> (Fig. 7</w:t>
        </w:r>
      </w:ins>
      <w:ins w:id="87" w:author="TF Cooper" w:date="2018-11-30T13:58:00Z">
        <w:r w:rsidR="00670449">
          <w:t>)</w:t>
        </w:r>
      </w:ins>
      <w:r w:rsidR="00862800" w:rsidRPr="00634C42">
        <w:t>.</w:t>
      </w:r>
    </w:p>
    <w:p w14:paraId="57A2D755" w14:textId="6732BFBB" w:rsidR="007A7F01" w:rsidRPr="0025589C" w:rsidRDefault="007A7F01" w:rsidP="00C34C28">
      <w:r w:rsidRPr="0025589C">
        <w:rPr>
          <w:b/>
          <w:bCs/>
        </w:rPr>
        <w:t>Growth and competition experiment</w:t>
      </w:r>
      <w:r w:rsidR="00B02278" w:rsidRPr="0025589C">
        <w:rPr>
          <w:b/>
          <w:bCs/>
        </w:rPr>
        <w:t>s</w:t>
      </w:r>
      <w:r w:rsidRPr="0025589C">
        <w:rPr>
          <w:b/>
          <w:bCs/>
        </w:rPr>
        <w:t xml:space="preserve">. </w:t>
      </w:r>
      <w:r w:rsidR="002347EB" w:rsidRPr="001A67B6">
        <w:rPr>
          <w:i/>
          <w:iCs/>
        </w:rPr>
        <w:t>Fluorescent experiment</w:t>
      </w:r>
      <w:r w:rsidR="002347EB">
        <w:rPr>
          <w:i/>
          <w:iCs/>
        </w:rPr>
        <w:t>s</w:t>
      </w:r>
      <w:r w:rsidR="002347EB" w:rsidRPr="001A67B6">
        <w:rPr>
          <w:i/>
          <w:iCs/>
        </w:rPr>
        <w:t>:</w:t>
      </w:r>
      <w:r w:rsidR="002347EB">
        <w:rPr>
          <w:i/>
          <w:iCs/>
        </w:rPr>
        <w:t xml:space="preserve"> </w:t>
      </w:r>
      <w:r w:rsidRPr="0025589C">
        <w:t xml:space="preserve">Strains were inoculated into 3 ml </w:t>
      </w:r>
      <w:proofErr w:type="spellStart"/>
      <w:r w:rsidRPr="0025589C">
        <w:t>LB+Cap+Kan</w:t>
      </w:r>
      <w:proofErr w:type="spellEnd"/>
      <w:r w:rsidRPr="0025589C">
        <w:t xml:space="preserve">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w:t>
      </w:r>
      <w:proofErr w:type="spellStart"/>
      <w:r w:rsidRPr="0025589C">
        <w:t>μL</w:t>
      </w:r>
      <w:proofErr w:type="spellEnd"/>
      <w:r w:rsidRPr="0025589C">
        <w:t xml:space="preserve"> </w:t>
      </w:r>
      <w:proofErr w:type="spellStart"/>
      <w:r w:rsidRPr="0025589C">
        <w:t>LB+Cap+Kan</w:t>
      </w:r>
      <w:proofErr w:type="spellEnd"/>
      <w:r w:rsidRPr="0025589C">
        <w:t xml:space="preserve"> in a 96-well </w:t>
      </w:r>
      <w:r w:rsidR="00560BED">
        <w:t>flat-bottom microplate (Costar) in three sub-experiments:</w:t>
      </w:r>
    </w:p>
    <w:p w14:paraId="1D2BB099" w14:textId="0373637F"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865D57" w:rsidRPr="0025589C">
        <w:t>ed</w:t>
      </w:r>
      <w:r w:rsidRPr="0025589C">
        <w:t xml:space="preserve"> a </w:t>
      </w:r>
      <w:r w:rsidR="00420670">
        <w:t xml:space="preserve">mono-culture </w:t>
      </w:r>
      <w:r w:rsidRPr="0025589C">
        <w:t xml:space="preserve"> of </w:t>
      </w:r>
      <w:r w:rsidR="00865D57" w:rsidRPr="0025589C">
        <w:t>the</w:t>
      </w:r>
      <w:r w:rsidRPr="0025589C">
        <w:t xml:space="preserve"> GFP-labeled strain</w:t>
      </w:r>
    </w:p>
    <w:p w14:paraId="30229375" w14:textId="7CBCAB44" w:rsidR="007A7F01" w:rsidRPr="0025589C" w:rsidRDefault="007A7F01" w:rsidP="00C34C28">
      <w:pPr>
        <w:pStyle w:val="ListParagraph"/>
        <w:numPr>
          <w:ilvl w:val="0"/>
          <w:numId w:val="1"/>
        </w:numPr>
        <w:ind w:firstLine="284"/>
      </w:pPr>
      <w:r w:rsidRPr="0025589C">
        <w:t xml:space="preserve">30 wells </w:t>
      </w:r>
      <w:r w:rsidR="00865D57" w:rsidRPr="0025589C">
        <w:t xml:space="preserve">contained </w:t>
      </w:r>
      <w:r w:rsidRPr="0025589C">
        <w:t xml:space="preserve">a </w:t>
      </w:r>
      <w:r w:rsidR="00420670">
        <w:t xml:space="preserve">mono-culture </w:t>
      </w:r>
      <w:r w:rsidRPr="0025589C">
        <w:t xml:space="preserve"> of </w:t>
      </w:r>
      <w:r w:rsidR="00865D57" w:rsidRPr="0025589C">
        <w:t xml:space="preserve">the </w:t>
      </w:r>
      <w:r w:rsidRPr="0025589C">
        <w:t>RFP-labeled strain</w:t>
      </w:r>
    </w:p>
    <w:p w14:paraId="397FB9FC" w14:textId="405A5787"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rsidP="00C34C28">
      <w:pPr>
        <w:pStyle w:val="ListParagraph"/>
        <w:numPr>
          <w:ilvl w:val="0"/>
          <w:numId w:val="1"/>
        </w:numPr>
        <w:ind w:firstLine="284"/>
      </w:pPr>
      <w:r w:rsidRPr="0025589C">
        <w:t xml:space="preserve">2 wells </w:t>
      </w:r>
      <w:r w:rsidR="00865D57" w:rsidRPr="0025589C">
        <w:t>contained only growth medium</w:t>
      </w:r>
    </w:p>
    <w:p w14:paraId="7514CF61" w14:textId="474E0E1B" w:rsidR="007A7F01" w:rsidRPr="0025589C" w:rsidRDefault="007A7F01" w:rsidP="00C34C28">
      <w:pPr>
        <w:rPr>
          <w:vertAlign w:val="subscript"/>
        </w:rPr>
      </w:pPr>
      <w:r w:rsidRPr="0025589C">
        <w:t xml:space="preserve"> The cultures were grown</w:t>
      </w:r>
      <w:r w:rsidR="00862800">
        <w:t xml:space="preserve"> at </w:t>
      </w:r>
      <w:r w:rsidR="00862800" w:rsidRPr="0025589C">
        <w:t>30°C</w:t>
      </w:r>
      <w:r w:rsidRPr="0025589C">
        <w:t xml:space="preserve"> in an automatic microplate reader (Tecan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47D2F4C6" w14:textId="06B2CF27" w:rsidR="00862800" w:rsidRPr="00862800" w:rsidRDefault="007A7F01">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w:t>
      </w:r>
      <w:proofErr w:type="spellStart"/>
      <w:r w:rsidRPr="0025589C">
        <w:t>Miltenyi</w:t>
      </w:r>
      <w:proofErr w:type="spellEnd"/>
      <w:r w:rsidRPr="0025589C">
        <w:t xml:space="preserve"> </w:t>
      </w:r>
      <w:proofErr w:type="spellStart"/>
      <w:r w:rsidRPr="0025589C">
        <w:t>Biotec</w:t>
      </w:r>
      <w:proofErr w:type="spellEnd"/>
      <w:r w:rsidRPr="0025589C">
        <w:t xml:space="preserve"> </w:t>
      </w:r>
      <w:proofErr w:type="spellStart"/>
      <w:r w:rsidRPr="0025589C">
        <w:t>MACSQuant</w:t>
      </w:r>
      <w:proofErr w:type="spellEnd"/>
      <w:r w:rsidRPr="0025589C">
        <w:t xml:space="preserve">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w:t>
      </w:r>
      <w:commentRangeStart w:id="88"/>
      <w:r w:rsidRPr="0025589C">
        <w:t>(50)</w:t>
      </w:r>
      <w:commentRangeEnd w:id="88"/>
      <w:r w:rsidR="00894586">
        <w:rPr>
          <w:rStyle w:val="CommentReference"/>
        </w:rPr>
        <w:commentReference w:id="88"/>
      </w:r>
      <w:r w:rsidRPr="0025589C">
        <w:t>nm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lastRenderedPageBreak/>
        <w:t xml:space="preserve">561nm/615(20)nm </w:t>
      </w:r>
      <w:proofErr w:type="spellStart"/>
      <w:r w:rsidRPr="0025589C">
        <w:t>dsRed</w:t>
      </w:r>
      <w:proofErr w:type="spellEnd"/>
      <w:r w:rsidRPr="0025589C">
        <w:t xml:space="preserve"> laser. Samples were diluted </w:t>
      </w:r>
      <w:r w:rsidR="00865D57" w:rsidRPr="0025589C">
        <w:t xml:space="preserve">further </w:t>
      </w:r>
      <w:r w:rsidRPr="0025589C">
        <w:t>to eliminate "double" event (events detected as both "green" and "red" due to high cell density) and noise in the cell sorter</w:t>
      </w:r>
      <w:r w:rsidR="00BF6B81">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Pr="0025589C">
        <w:t>.</w:t>
      </w:r>
      <w:r w:rsidR="002347EB">
        <w:rPr>
          <w:i/>
          <w:iCs/>
        </w:rPr>
        <w:t xml:space="preserve"> </w:t>
      </w:r>
      <w:proofErr w:type="spellStart"/>
      <w:r w:rsidR="002347EB">
        <w:rPr>
          <w:i/>
          <w:iCs/>
        </w:rPr>
        <w:t>L</w:t>
      </w:r>
      <w:r w:rsidR="002347EB" w:rsidRPr="00634C42">
        <w:rPr>
          <w:i/>
          <w:iCs/>
        </w:rPr>
        <w:t>acI</w:t>
      </w:r>
      <w:proofErr w:type="spellEnd"/>
      <w:r w:rsidR="002347EB" w:rsidRPr="00634C42">
        <w:rPr>
          <w:i/>
          <w:iCs/>
        </w:rPr>
        <w:t xml:space="preserve"> experiments: </w:t>
      </w:r>
      <w:r w:rsidR="002347EB" w:rsidRPr="00634C42">
        <w:t>S</w:t>
      </w:r>
      <w:r w:rsidR="00862800" w:rsidRPr="00634C42">
        <w:t>trains were inoculated into 1 mL of LB media and grown overnight</w:t>
      </w:r>
      <w:r w:rsidR="00F0786E" w:rsidRPr="00634C42">
        <w:t>.</w:t>
      </w:r>
      <w:r w:rsidR="00862800" w:rsidRPr="00634C42">
        <w:t xml:space="preserve"> Saturated overnight cultures were diluted and preconditioned to the DM media supplemented with </w:t>
      </w:r>
      <w:ins w:id="89" w:author="TF Cooper" w:date="2018-12-02T23:11:00Z">
        <w:r w:rsidR="005E519B">
          <w:t xml:space="preserve">lactose or </w:t>
        </w:r>
      </w:ins>
      <w:r w:rsidR="00862800" w:rsidRPr="00634C42">
        <w:t xml:space="preserve">glycerol by transferring 1 </w:t>
      </w:r>
      <w:proofErr w:type="spellStart"/>
      <w:r w:rsidR="00862800" w:rsidRPr="00634C42">
        <w:t>μL</w:t>
      </w:r>
      <w:proofErr w:type="spellEnd"/>
      <w:r w:rsidR="00862800" w:rsidRPr="00634C42">
        <w:t xml:space="preserve"> into 1 mL of said growth media and incubat</w:t>
      </w:r>
      <w:ins w:id="90" w:author="TF Cooper" w:date="2018-12-02T23:11:00Z">
        <w:r w:rsidR="00B25AD9">
          <w:t>ing</w:t>
        </w:r>
      </w:ins>
      <w:del w:id="91" w:author="TF Cooper" w:date="2018-12-02T23:11:00Z">
        <w:r w:rsidR="00862800" w:rsidRPr="00634C42" w:rsidDel="00B25AD9">
          <w:delText>ed</w:delText>
        </w:r>
      </w:del>
      <w:r w:rsidR="00862800" w:rsidRPr="00634C42">
        <w:t xml:space="preserve"> for 24 hours. </w:t>
      </w:r>
      <w:del w:id="92" w:author="TF Cooper" w:date="2018-12-02T23:11:00Z">
        <w:r w:rsidR="00862800" w:rsidRPr="00634C42" w:rsidDel="00B25AD9">
          <w:delText>On t</w:delText>
        </w:r>
      </w:del>
      <w:ins w:id="93" w:author="TF Cooper" w:date="2018-12-02T23:11:00Z">
        <w:r w:rsidR="00B25AD9">
          <w:t>T</w:t>
        </w:r>
      </w:ins>
      <w:r w:rsidR="00862800" w:rsidRPr="00634C42">
        <w:t xml:space="preserve">he next day, 2 </w:t>
      </w:r>
      <w:proofErr w:type="spellStart"/>
      <w:r w:rsidR="00862800" w:rsidRPr="00634C42">
        <w:t>μL</w:t>
      </w:r>
      <w:proofErr w:type="spellEnd"/>
      <w:r w:rsidR="00862800" w:rsidRPr="00634C42">
        <w:t xml:space="preserve"> of the preconditioned culture was transferred into </w:t>
      </w:r>
      <w:commentRangeStart w:id="94"/>
      <w:commentRangeStart w:id="95"/>
      <w:r w:rsidR="00862800" w:rsidRPr="00634C42">
        <w:t>89</w:t>
      </w:r>
      <w:commentRangeEnd w:id="94"/>
      <w:commentRangeEnd w:id="95"/>
      <w:r w:rsidR="00B25AD9">
        <w:rPr>
          <w:rStyle w:val="CommentReference"/>
        </w:rPr>
        <w:commentReference w:id="94"/>
      </w:r>
      <w:r w:rsidR="00B25AD9">
        <w:rPr>
          <w:rStyle w:val="CommentReference"/>
        </w:rPr>
        <w:commentReference w:id="95"/>
      </w:r>
      <w:r w:rsidR="00862800" w:rsidRPr="00634C42">
        <w:t xml:space="preserve"> </w:t>
      </w:r>
      <w:proofErr w:type="spellStart"/>
      <w:r w:rsidR="00862800" w:rsidRPr="00634C42">
        <w:t>μL</w:t>
      </w:r>
      <w:proofErr w:type="spellEnd"/>
      <w:r w:rsidR="00862800" w:rsidRPr="00634C42">
        <w:t xml:space="preserve"> of the same media</w:t>
      </w:r>
      <w:r w:rsidR="00F0786E" w:rsidRPr="00634C42">
        <w:t>, with variable IPTG concentrations,</w:t>
      </w:r>
      <w:r w:rsidR="00862800" w:rsidRPr="00634C42">
        <w:t xml:space="preserve"> in a 96-well microplate</w:t>
      </w:r>
      <w:r w:rsidR="00F0786E" w:rsidRPr="00634C42">
        <w:t>. The micro</w:t>
      </w:r>
      <w:del w:id="96" w:author="TF Cooper" w:date="2018-12-02T23:12:00Z">
        <w:r w:rsidR="00F0786E" w:rsidRPr="00634C42" w:rsidDel="00B25AD9">
          <w:delText>b</w:delText>
        </w:r>
      </w:del>
      <w:r w:rsidR="00F0786E" w:rsidRPr="00634C42">
        <w:t>plate</w:t>
      </w:r>
      <w:r w:rsidR="00862800" w:rsidRPr="00634C42">
        <w:t xml:space="preserve"> then incubated in a micro</w:t>
      </w:r>
      <w:del w:id="97" w:author="TF Cooper" w:date="2018-12-02T23:12:00Z">
        <w:r w:rsidR="00862800" w:rsidRPr="00634C42" w:rsidDel="00B25AD9">
          <w:delText>b</w:delText>
        </w:r>
      </w:del>
      <w:r w:rsidR="00862800" w:rsidRPr="00634C42">
        <w:t>plate reader (</w:t>
      </w:r>
      <w:proofErr w:type="spellStart"/>
      <w:r w:rsidR="00862800" w:rsidRPr="00634C42">
        <w:t>VersaMax</w:t>
      </w:r>
      <w:proofErr w:type="spellEnd"/>
      <w:r w:rsidR="00862800" w:rsidRPr="00634C42">
        <w:t>) at 37°C until cells reached stationary phase. OD</w:t>
      </w:r>
      <w:r w:rsidR="00862800" w:rsidRPr="00634C42">
        <w:rPr>
          <w:vertAlign w:val="subscript"/>
        </w:rPr>
        <w:t>450</w:t>
      </w:r>
      <w:r w:rsidR="00862800" w:rsidRPr="00634C42">
        <w:t xml:space="preserve"> readings were taken every 5 minutes.</w:t>
      </w:r>
    </w:p>
    <w:p w14:paraId="28754787" w14:textId="4633F325" w:rsidR="007A7F01" w:rsidRPr="00F51414" w:rsidRDefault="007A7F01" w:rsidP="00C34C28">
      <w:r w:rsidRPr="0025589C">
        <w:rPr>
          <w:b/>
          <w:bCs/>
        </w:rPr>
        <w:t xml:space="preserve">Data analysis. </w:t>
      </w:r>
      <w:r w:rsidR="002347EB" w:rsidRPr="001A67B6">
        <w:rPr>
          <w:i/>
          <w:iCs/>
        </w:rPr>
        <w:t>Fluorescent experiment</w:t>
      </w:r>
      <w:r w:rsidR="002347EB">
        <w:rPr>
          <w:i/>
          <w:iCs/>
        </w:rPr>
        <w:t>s</w:t>
      </w:r>
      <w:r w:rsidR="002347EB" w:rsidRPr="001A67B6">
        <w:rPr>
          <w:i/>
          <w:iCs/>
        </w:rPr>
        <w:t>:</w:t>
      </w:r>
      <w:r w:rsidR="002347EB">
        <w:rPr>
          <w:i/>
          <w:iCs/>
        </w:rPr>
        <w:t xml:space="preserve"> </w:t>
      </w:r>
      <w:r w:rsidR="00C0791B" w:rsidRPr="0025589C">
        <w:t>Fluorescent cell sorter output data was analyzed using R</w:t>
      </w:r>
      <w:r w:rsidR="00BF6B81">
        <w:t xml:space="preserve"> </w:t>
      </w:r>
      <w:r w:rsidR="00C0791B" w:rsidRPr="0025589C">
        <w:fldChar w:fldCharType="begin" w:fldLock="1"/>
      </w:r>
      <w:r w:rsidR="00667056">
        <w:instrText>ADDIN CSL_CITATION {"citationItems":[{"id":"ITEM-1","itemData":{"author":[{"dropping-particle":"","family":"R Development Core Team","given":"","non-dropping-particle":"","parse-names":false,"suffix":""}],"id":"ITEM-1","issued":{"date-parts":[["2012"]]},"note":"{ISBN} 3-900051-07-0","number":"2.14.2","publisher-place":"Vienna, Austria","title":"R: A Language and Environment for Statistical Computing","type":"article"},"uris":["http://www.mendeley.com/documents/?uuid=f8738ff1-39ca-496d-9354-d325c713aacd"]}],"mendeley":{"formattedCitation":"(25)","plainTextFormattedCitation":"(25)","previouslyFormattedCitation":"(25)"},"properties":{"noteIndex":0},"schema":"https://github.com/citation-style-language/schema/raw/master/csl-citation.json"}</w:instrText>
      </w:r>
      <w:r w:rsidR="00C0791B" w:rsidRPr="0025589C">
        <w:fldChar w:fldCharType="separate"/>
      </w:r>
      <w:r w:rsidR="0075268D" w:rsidRPr="0075268D">
        <w:rPr>
          <w:noProof/>
        </w:rPr>
        <w:t>(25)</w:t>
      </w:r>
      <w:r w:rsidR="00C0791B" w:rsidRPr="0025589C">
        <w:fldChar w:fldCharType="end"/>
      </w:r>
      <w:r w:rsidR="00C0791B" w:rsidRPr="0025589C">
        <w:t xml:space="preserve"> with the </w:t>
      </w:r>
      <w:proofErr w:type="spellStart"/>
      <w:r w:rsidR="00C0791B" w:rsidRPr="0025589C">
        <w:rPr>
          <w:i/>
          <w:iCs/>
        </w:rPr>
        <w:t>flowPeaks</w:t>
      </w:r>
      <w:proofErr w:type="spellEnd"/>
      <w:r w:rsidR="00C0791B" w:rsidRPr="0025589C">
        <w:t xml:space="preserve"> package that implements an unsupervised flow cytometry clustering algorithm</w:t>
      </w:r>
      <w:r w:rsidR="00BF6B81">
        <w:t xml:space="preserve"> </w:t>
      </w:r>
      <w:r w:rsidR="00C0791B" w:rsidRPr="0025589C">
        <w:fldChar w:fldCharType="begin" w:fldLock="1"/>
      </w:r>
      <w:r w:rsidR="00667056">
        <w:instrText>ADDIN CSL_CITATION {"citationItems":[{"id":"ITEM-1","itemData":{"DOI":"10.1093/bioinformatics/bts300","ISSN":"1367-4803","PMID":"22595209","abstract":"MOTIVATION: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online.","author":[{"dropping-particle":"","family":"Ge","given":"Yongchao","non-dropping-particle":"","parse-names":false,"suffix":""},{"dropping-particle":"","family":"Sealfon","given":"Stuart C.","non-dropping-particle":"","parse-names":false,"suffix":""}],"container-title":"Bioinformatics","id":"ITEM-1","issue":"15","issued":{"date-parts":[["2012","8","1"]]},"page":"2052-2058","title":"flowPeaks: a fast unsupervised clustering for flow cytometry data via K-means and density peak finding","type":"article-journal","volume":"28"},"uris":["http://www.mendeley.com/documents/?uuid=80386fca-b3cd-4e57-8e3a-21461b2739a7"]}],"mendeley":{"formattedCitation":"(26)","plainTextFormattedCitation":"(26)","previouslyFormattedCitation":"(26)"},"properties":{"noteIndex":0},"schema":"https://github.com/citation-style-language/schema/raw/master/csl-citation.json"}</w:instrText>
      </w:r>
      <w:r w:rsidR="00C0791B" w:rsidRPr="0025589C">
        <w:fldChar w:fldCharType="separate"/>
      </w:r>
      <w:r w:rsidR="0075268D" w:rsidRPr="0075268D">
        <w:rPr>
          <w:noProof/>
        </w:rPr>
        <w:t>(26)</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667056">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(23)","plainTextFormattedCitation":"(23)","previouslyFormattedCitation":"(23)"},"properties":{"noteIndex":0},"schema":"https://github.com/citation-style-language/schema/raw/master/csl-citation.json"}</w:instrText>
      </w:r>
      <w:r w:rsidRPr="0025589C">
        <w:fldChar w:fldCharType="separate"/>
      </w:r>
      <w:r w:rsidR="0075268D" w:rsidRPr="0075268D">
        <w:rPr>
          <w:noProof/>
        </w:rPr>
        <w:t>(23)</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ython packages: NumPy</w:t>
      </w:r>
      <w:r w:rsidR="00605D62">
        <w:t xml:space="preserve"> </w:t>
      </w:r>
      <w:r w:rsidRPr="0025589C">
        <w:fldChar w:fldCharType="begin" w:fldLock="1"/>
      </w:r>
      <w:r w:rsidR="00667056">
        <w:instrText>ADDIN CSL_CITATION {"citationItems":[{"id":"ITEM-1","itemData":{"DOI":"10.1109/MCSE.2011.37","ISSN":"1521-9615","author":[{"dropping-particle":"","family":"Walt","given":"Stéfan","non-dropping-particle":"van der","parse-names":false,"suffix":""},{"dropping-particle":"","family":"Colbert","given":"S Chris","non-dropping-particle":"","parse-names":false,"suffix":""},{"dropping-particle":"","family":"Varoquaux","given":"Gaël","non-dropping-particle":"","parse-names":false,"suffix":""}],"container-title":"Computing in Science &amp; Engineering","id":"ITEM-1","issue":"2","issued":{"date-parts":[["2011","3"]]},"page":"22-30","title":"The NumPy Array: A Structure for Efficient Numerical Computation","type":"article-journal","volume":"13"},"uris":["http://www.mendeley.com/documents/?uuid=26c85fd4-15f3-4014-8bc9-658dc2aa7527"]}],"mendeley":{"formattedCitation":"(27)","plainTextFormattedCitation":"(27)","previouslyFormattedCitation":"(27)"},"properties":{"noteIndex":0},"schema":"https://github.com/citation-style-language/schema/raw/master/csl-citation.json"}</w:instrText>
      </w:r>
      <w:r w:rsidRPr="0025589C">
        <w:fldChar w:fldCharType="separate"/>
      </w:r>
      <w:r w:rsidR="0075268D" w:rsidRPr="0075268D">
        <w:rPr>
          <w:noProof/>
        </w:rPr>
        <w:t>(27)</w:t>
      </w:r>
      <w:r w:rsidRPr="0025589C">
        <w:fldChar w:fldCharType="end"/>
      </w:r>
      <w:r w:rsidRPr="0025589C">
        <w:t>, SciPy</w:t>
      </w:r>
      <w:r w:rsidR="00605D62">
        <w:t xml:space="preserve">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rsidRPr="0025589C">
        <w:t>, Matplotlib</w:t>
      </w:r>
      <w:r w:rsidR="00605D62">
        <w:t xml:space="preserve"> </w:t>
      </w:r>
      <w:r w:rsidRPr="0025589C">
        <w:fldChar w:fldCharType="begin" w:fldLock="1"/>
      </w:r>
      <w:r w:rsidR="00667056">
        <w:instrText>ADDIN CSL_CITATION {"citationItems":[{"id":"ITEM-1","itemData":{"DOI":"10.1109/MCSE.2007.55","ISSN":"1521-9615","author":[{"dropping-particle":"","family":"Hunter","given":"John D.","non-dropping-particle":"","parse-names":false,"suffix":""}],"container-title":"Computing in Science &amp; Engineering","id":"ITEM-1","issue":"3","issued":{"date-parts":[["2007"]]},"page":"90-95","title":"Matplotlib: A 2D Graphics Environment","type":"article-journal","volume":"9"},"uris":["http://www.mendeley.com/documents/?uuid=b3bda753-179e-4938-81cb-e7ad511261b7"]}],"mendeley":{"formattedCitation":"(29)","plainTextFormattedCitation":"(29)","previouslyFormattedCitation":"(29)"},"properties":{"noteIndex":0},"schema":"https://github.com/citation-style-language/schema/raw/master/csl-citation.json"}</w:instrText>
      </w:r>
      <w:r w:rsidRPr="0025589C">
        <w:fldChar w:fldCharType="separate"/>
      </w:r>
      <w:r w:rsidR="0075268D" w:rsidRPr="0075268D">
        <w:rPr>
          <w:noProof/>
        </w:rPr>
        <w:t>(29)</w:t>
      </w:r>
      <w:r w:rsidRPr="0025589C">
        <w:fldChar w:fldCharType="end"/>
      </w:r>
      <w:r w:rsidRPr="0025589C">
        <w:t>, Pandas</w:t>
      </w:r>
      <w:r w:rsidR="00605D62">
        <w:t xml:space="preserve"> </w:t>
      </w:r>
      <w:r w:rsidRPr="0025589C">
        <w:fldChar w:fldCharType="begin" w:fldLock="1"/>
      </w:r>
      <w:r w:rsidR="00667056">
        <w:instrText>ADDIN CSL_CITATION {"citationItems":[{"id":"ITEM-1","itemData":{"author":[{"dropping-particle":"","family":"McKinney","given":"Wes","non-dropping-particle":"","parse-names":false,"suffix":""}],"container-title":"Proceedings of the 9th Python in Science Conference","editor":[{"dropping-particle":"","family":"Walt","given":"Stéfan","non-dropping-particle":"van der","parse-names":false,"suffix":""},{"dropping-particle":"","family":"Millman","given":"Jarrod","non-dropping-particle":"","parse-names":false,"suffix":""}],"id":"ITEM-1","issued":{"date-parts":[["2010"]]},"page":"51-56","title":"Data Structures for Statistical Computing in Python","type":"paper-conference"},"uris":["http://www.mendeley.com/documents/?uuid=d90e56d0-e14a-4bb9-80b8-32e8c01e389f"]}],"mendeley":{"formattedCitation":"(30)","plainTextFormattedCitation":"(30)","previouslyFormattedCitation":"(30)"},"properties":{"noteIndex":0},"schema":"https://github.com/citation-style-language/schema/raw/master/csl-citation.json"}</w:instrText>
      </w:r>
      <w:r w:rsidRPr="0025589C">
        <w:fldChar w:fldCharType="separate"/>
      </w:r>
      <w:r w:rsidR="0075268D" w:rsidRPr="0075268D">
        <w:rPr>
          <w:noProof/>
        </w:rPr>
        <w:t>(30)</w:t>
      </w:r>
      <w:r w:rsidRPr="0025589C">
        <w:fldChar w:fldCharType="end"/>
      </w:r>
      <w:r w:rsidRPr="0025589C">
        <w:t>, Seaborn</w:t>
      </w:r>
      <w:r w:rsidR="00605D62">
        <w:t xml:space="preserve"> </w:t>
      </w:r>
      <w:r w:rsidR="00532013" w:rsidRPr="0025589C">
        <w:fldChar w:fldCharType="begin" w:fldLock="1"/>
      </w:r>
      <w:r w:rsidR="00667056">
        <w:instrText>ADDIN CSL_CITATION {"citationItems":[{"id":"ITEM-1","itemData":{"DOI":"10.5281/zenodo.45133","author":[{"dropping-particle":"","family":"Waskom","given":"Michael","non-dropping-particle":"","parse-names":false,"suffix":""},{"dropping-particle":"","family":"Botvinnik","given":"Olga","non-dropping-particle":"","parse-names":false,"suffix":""},{"dropping-particle":"","family":"drewokane","given":"","non-dropping-particle":"","parse-names":false,"suffix":""},{"dropping-particle":"","family":"Hobson","given":"Paul","non-dropping-particle":"","parse-names":false,"suffix":""},{"dropping-particle":"","family":"Halchenko","given":"Yaroslav","non-dropping-particle":"","parse-names":false,"suffix":""},{"dropping-particle":"","family":"Lukauskas","given":"Saulius","non-dropping-particle":"","parse-names":false,"suffix":""},{"dropping-particle":"","family":"Warmenhoven","given":"Jordi","non-dropping-particle":"","parse-names":false,"suffix":""},{"dropping-particle":"","family":"Cole","given":"John B","non-dropping-particle":"","parse-names":false,"suffix":""},{"dropping-particle":"","family":"Hoyer","given":"Stephan","non-dropping-particle":"","parse-names":false,"suffix":""},{"dropping-particle":"","family":"Vanderplas","given":"Jake","non-dropping-particle":"","parse-names":false,"suffix":""},{"dropping-particle":"","family":"gkunter","given":"","non-dropping-particle":"","parse-names":false,"suffix":""},{"dropping-particle":"","family":"Villalba","given":"Santi","non-dropping-particle":"","parse-names":false,"suffix":""},{"dropping-particle":"","family":"Quintero","given":"Eric","non-dropping-particle":"","parse-names":false,"suffix":""},{"dropping-particle":"","family":"Martin","given":"Marcel","non-dropping-particle":"","parse-names":false,"suffix":""},{"dropping-particle":"","family":"Miles","given":"Alistair","non-dropping-particle":"","parse-names":false,"suffix":""},{"dropping-particle":"","family":"Meyer","given":"Kyle","non-dropping-particle":"","parse-names":false,"suffix":""},{"dropping-particle":"","family":"Augspurger","given":"Tom","non-dropping-particle":"","parse-names":false,"suffix":""},{"dropping-particle":"","family":"Yarkoni","given":"Tal","non-dropping-particle":"","parse-names":false,"suffix":""},{"dropping-particle":"","family":"Bachant","given":"Pete","non-dropping-particle":"","parse-names":false,"suffix":""},{"dropping-particle":"","family":"Evans","given":"Constantine","non-dropping-particle":"","parse-names":false,"suffix":""},{"dropping-particle":"","family":"Fitzgerald","given":"Clark","non-dropping-particle":"","parse-names":false,"suffix":""},{"dropping-particle":"","family":"Nagy","given":"Tamas","non-dropping-particle":"","parse-names":false,"suffix":""},{"dropping-particle":"","family":"Ziegler","given":"Erik","non-dropping-particle":"","parse-names":false,"suffix":""},{"dropping-particle":"","family":"Megies","given":"Tobias","non-dropping-particle":"","parse-names":false,"suffix":""},{"dropping-particle":"","family":"Wehner","given":"Daniel","non-dropping-particle":"","parse-names":false,"suffix":""},{"dropping-particle":"","family":"St-Jean","given":"Samuel","non-dropping-particle":"","parse-names":false,"suffix":""},{"dropping-particle":"","family":"Coelho","given":"Luis Pedro","non-dropping-particle":"","parse-names":false,"suffix":""},{"dropping-particle":"","family":"Hitz","given":"Gregory","non-dropping-particle":"","parse-names":false,"suffix":""},{"dropping-particle":"","family":"Lee","given":"Antony","non-dropping-particle":"","parse-names":false,"suffix":""},{"dropping-particle":"","family":"Rocher","given":"Luc","non-dropping-particle":"","parse-names":false,"suffix":""}],"id":"ITEM-1","issued":{"date-parts":[["2016","1"]]},"title":"seaborn: v0.7.0 (January 2016)","type":"article"},"uris":["http://www.mendeley.com/documents/?uuid=b2de90b5-8e80-49a0-8ede-1078c3ac695d"]}],"mendeley":{"formattedCitation":"(31)","plainTextFormattedCitation":"(31)","previouslyFormattedCitation":"(31)"},"properties":{"noteIndex":0},"schema":"https://github.com/citation-style-language/schema/raw/master/csl-citation.json"}</w:instrText>
      </w:r>
      <w:r w:rsidR="00532013" w:rsidRPr="0025589C">
        <w:fldChar w:fldCharType="separate"/>
      </w:r>
      <w:r w:rsidR="0075268D" w:rsidRPr="0075268D">
        <w:rPr>
          <w:noProof/>
        </w:rPr>
        <w:t>(31)</w:t>
      </w:r>
      <w:r w:rsidR="00532013" w:rsidRPr="0025589C">
        <w:fldChar w:fldCharType="end"/>
      </w:r>
      <w:r w:rsidRPr="0025589C">
        <w:t>, LMFIT</w:t>
      </w:r>
      <w:r w:rsidR="00605D62">
        <w:t xml:space="preserve"> </w:t>
      </w:r>
      <w:r w:rsidRPr="0025589C">
        <w:fldChar w:fldCharType="begin" w:fldLock="1"/>
      </w:r>
      <w:r w:rsidR="00667056">
        <w:instrText>ADDIN CSL_CITATION {"citationItems":[{"id":"ITEM-1","itemData":{"DOI":"10.5281/zenodo.11813","author":[{"dropping-particle":"","family":"Newville","given":"Matthew","non-dropping-particle":"","parse-names":false,"suffix":""},{"dropping-particle":"","family":"Ingargiola","given":"Antonino","non-dropping-particle":"","parse-names":false,"suffix":""},{"dropping-particle":"","family":"Stensitzki","given":"Till","non-dropping-particle":"","parse-names":false,"suffix":""},{"dropping-particle":"","family":"Allen","given":"Daniel B.","non-dropping-particle":"","parse-names":false,"suffix":""}],"id":"ITEM-1","issued":{"date-parts":[["2014","9","21"]]},"title":"LMFIT: Non-Linear Least-Square Minimization and Curve-Fitting for Python","type":"article-journal"},"uris":["http://www.mendeley.com/documents/?uuid=b27e9422-dbf1-4362-9b8b-7ca94863acd6"]}],"mendeley":{"formattedCitation":"(32)","plainTextFormattedCitation":"(32)","previouslyFormattedCitation":"(32)"},"properties":{"noteIndex":0},"schema":"https://github.com/citation-style-language/schema/raw/master/csl-citation.json"}</w:instrText>
      </w:r>
      <w:r w:rsidRPr="0025589C">
        <w:fldChar w:fldCharType="separate"/>
      </w:r>
      <w:r w:rsidR="0075268D" w:rsidRPr="0075268D">
        <w:rPr>
          <w:noProof/>
        </w:rPr>
        <w:t>(32)</w:t>
      </w:r>
      <w:r w:rsidRPr="0025589C">
        <w:fldChar w:fldCharType="end"/>
      </w:r>
      <w:r w:rsidRPr="0025589C">
        <w:t xml:space="preserve">, </w:t>
      </w:r>
      <w:proofErr w:type="spellStart"/>
      <w:r w:rsidRPr="0025589C">
        <w:t>Scikit</w:t>
      </w:r>
      <w:proofErr w:type="spellEnd"/>
      <w:r w:rsidRPr="0025589C">
        <w:t>-learn</w:t>
      </w:r>
      <w:r w:rsidR="00605D62">
        <w:t xml:space="preserve"> </w:t>
      </w:r>
      <w:r w:rsidRPr="0025589C">
        <w:fldChar w:fldCharType="begin" w:fldLock="1"/>
      </w:r>
      <w:r w:rsidR="00667056">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730d133a-5e08-44b4-b222-6114e054ba94"]}],"mendeley":{"formattedCitation":"(33)","plainTextFormattedCitation":"(33)","previouslyFormattedCitation":"(33)"},"properties":{"noteIndex":0},"schema":"https://github.com/citation-style-language/schema/raw/master/csl-citation.json"}</w:instrText>
      </w:r>
      <w:r w:rsidRPr="0025589C">
        <w:fldChar w:fldCharType="separate"/>
      </w:r>
      <w:r w:rsidR="0075268D" w:rsidRPr="0075268D">
        <w:rPr>
          <w:noProof/>
        </w:rPr>
        <w:t>(33)</w:t>
      </w:r>
      <w:r w:rsidRPr="0025589C">
        <w:fldChar w:fldCharType="end"/>
      </w:r>
      <w:r w:rsidRPr="0025589C">
        <w:t xml:space="preserve">, and </w:t>
      </w:r>
      <w:proofErr w:type="spellStart"/>
      <w:r w:rsidRPr="0025589C">
        <w:t>SymPy</w:t>
      </w:r>
      <w:proofErr w:type="spellEnd"/>
      <w:r w:rsidR="00605D62">
        <w:t xml:space="preserve"> </w:t>
      </w:r>
      <w:r w:rsidRPr="0025589C">
        <w:fldChar w:fldCharType="begin" w:fldLock="1"/>
      </w:r>
      <w:r w:rsidR="00667056">
        <w:instrText>ADDIN CSL_CITATION {"citationItems":[{"id":"ITEM-1","itemData":{"author":[{"dropping-particle":"","family":"SymPy Development Team","given":"","non-dropping-particle":"","parse-names":false,"suffix":""}],"id":"ITEM-1","issued":{"date-parts":[["2014"]]},"title":"SymPy: Python library for symbolic mathematics","type":"article"},"uris":["http://www.mendeley.com/documents/?uuid=af911149-1f65-4a6c-94a3-b1d8a3f37117"]}],"mendeley":{"formattedCitation":"(34)","plainTextFormattedCitation":"(34)","previouslyFormattedCitation":"(34)"},"properties":{"noteIndex":0},"schema":"https://github.com/citation-style-language/schema/raw/master/csl-citation.json"}</w:instrText>
      </w:r>
      <w:r w:rsidRPr="0025589C">
        <w:fldChar w:fldCharType="separate"/>
      </w:r>
      <w:r w:rsidR="0075268D" w:rsidRPr="0075268D">
        <w:rPr>
          <w:noProof/>
        </w:rPr>
        <w:t>(34)</w:t>
      </w:r>
      <w:r w:rsidRPr="0025589C">
        <w:fldChar w:fldCharType="end"/>
      </w:r>
      <w:r w:rsidRPr="0025589C">
        <w:t xml:space="preserve">. </w:t>
      </w:r>
      <w:proofErr w:type="spellStart"/>
      <w:r w:rsidR="002347EB">
        <w:rPr>
          <w:i/>
          <w:iCs/>
        </w:rPr>
        <w:t>LacI</w:t>
      </w:r>
      <w:proofErr w:type="spellEnd"/>
      <w:r w:rsidR="002347EB">
        <w:rPr>
          <w:i/>
          <w:iCs/>
        </w:rPr>
        <w:t xml:space="preserve"> experiments: </w:t>
      </w:r>
      <w:r w:rsidR="00F51414">
        <w:t xml:space="preserve">Growth curves of the </w:t>
      </w:r>
      <w:proofErr w:type="spellStart"/>
      <w:r w:rsidR="00F51414">
        <w:rPr>
          <w:i/>
          <w:iCs/>
        </w:rPr>
        <w:t>lacI</w:t>
      </w:r>
      <w:proofErr w:type="spellEnd"/>
      <w:r w:rsidR="00F51414">
        <w:t xml:space="preserve"> strains were analyzed using the same model</w:t>
      </w:r>
      <w:r w:rsidR="00871F93">
        <w:t>s</w:t>
      </w:r>
      <w:r w:rsidR="00F51414">
        <w:t xml:space="preserve"> but different software implementation.</w:t>
      </w:r>
      <w:r w:rsidR="004E2D88">
        <w:t xml:space="preserve"> We note specific differences in the analysis wherever these apply. </w:t>
      </w:r>
    </w:p>
    <w:p w14:paraId="3645BC11" w14:textId="61037F1C" w:rsidR="003616D0" w:rsidRPr="0025589C" w:rsidRDefault="00C7159E" w:rsidP="00C34C28">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w:t>
      </w:r>
      <w:proofErr w:type="spellStart"/>
      <w:r w:rsidR="00A8110B">
        <w:t>eq</w:t>
      </w:r>
      <w:r w:rsidR="00327F6F">
        <w:t>s</w:t>
      </w:r>
      <w:proofErr w:type="spellEnd"/>
      <w:r w:rsidR="00A8110B">
        <w:t>. 2)</w:t>
      </w:r>
      <w:r w:rsidR="003616D0" w:rsidRPr="0025589C">
        <w:t xml:space="preserve"> to </w:t>
      </w:r>
      <w:r w:rsidR="00327F6F">
        <w:t xml:space="preserve">mono-culture </w:t>
      </w:r>
      <w:r w:rsidR="00A8110B">
        <w:t xml:space="preserve">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SciPy’s </w:t>
      </w:r>
      <w:proofErr w:type="spellStart"/>
      <w:r w:rsidR="00A8110B">
        <w:rPr>
          <w:i/>
          <w:iCs/>
        </w:rPr>
        <w:t>least_squares</w:t>
      </w:r>
      <w:proofErr w:type="spellEnd"/>
      <w:r w:rsidR="00A8110B">
        <w:t xml:space="preserve"> function</w:t>
      </w:r>
      <w:r w:rsidR="00FB039B" w:rsidRPr="0025589C">
        <w:t xml:space="preserve"> </w:t>
      </w:r>
      <w:r w:rsidR="003616D0"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003616D0" w:rsidRPr="0025589C">
        <w:fldChar w:fldCharType="separate"/>
      </w:r>
      <w:r w:rsidR="0075268D" w:rsidRPr="0075268D">
        <w:rPr>
          <w:noProof/>
        </w:rPr>
        <w:t>(28)</w:t>
      </w:r>
      <w:r w:rsidR="003616D0" w:rsidRPr="0025589C">
        <w:fldChar w:fldCharType="end"/>
      </w:r>
      <w:r w:rsidR="003616D0" w:rsidRPr="0025589C">
        <w:t xml:space="preserve">. We then calculate the Bayesian Information Criteria (BIC) of several </w:t>
      </w:r>
      <w:r w:rsidR="007942A2" w:rsidRPr="0025589C">
        <w:t>nested models</w:t>
      </w:r>
      <w:r w:rsidR="003616D0" w:rsidRPr="0025589C">
        <w:t xml:space="preserve">, defined by fixing some of the </w:t>
      </w:r>
      <w:r w:rsidR="00A8110B">
        <w:t xml:space="preserve">growth </w:t>
      </w:r>
      <w:r w:rsidR="003616D0" w:rsidRPr="0025589C">
        <w:t xml:space="preserve">parameters (see </w:t>
      </w:r>
      <w:r w:rsidR="00262B0E" w:rsidRPr="00876E70">
        <w:rPr>
          <w:b/>
          <w:bCs/>
        </w:rPr>
        <w:t>Appendix</w:t>
      </w:r>
      <w:r w:rsidR="00C0791B" w:rsidRPr="00876E70">
        <w:rPr>
          <w:b/>
          <w:bCs/>
        </w:rPr>
        <w:t xml:space="preserve"> </w:t>
      </w:r>
      <w:r w:rsidR="00756174" w:rsidRPr="00876E70">
        <w:rPr>
          <w:b/>
          <w:bCs/>
        </w:rPr>
        <w:t>1</w:t>
      </w:r>
      <w:r w:rsidR="007942A2" w:rsidRPr="0025589C">
        <w:t xml:space="preserve">, </w:t>
      </w:r>
      <w:r w:rsidR="00605D62" w:rsidRPr="005327AF">
        <w:rPr>
          <w:b/>
          <w:bCs/>
        </w:rPr>
        <w:t>Table</w:t>
      </w:r>
      <w:r w:rsidR="005327AF" w:rsidRPr="005327AF">
        <w:rPr>
          <w:b/>
          <w:bCs/>
        </w:rPr>
        <w:t xml:space="preserve"> S1</w:t>
      </w:r>
      <w:r w:rsidR="00605D62">
        <w:t>,</w:t>
      </w:r>
      <w:r w:rsidR="00327F6F">
        <w:t xml:space="preserve"> and</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E66975" w:rsidRPr="00E66975">
        <w:rPr>
          <w:b/>
          <w:bCs/>
        </w:rPr>
        <w:t>Figure S2</w:t>
      </w:r>
      <w:r w:rsidR="005327AF" w:rsidRPr="005327AF">
        <w:rPr>
          <w:b/>
          <w:bCs/>
        </w:rPr>
        <w:fldChar w:fldCharType="end"/>
      </w:r>
      <w:r w:rsidR="003616D0" w:rsidRPr="0025589C">
        <w:t>). BIC is given by:</w:t>
      </w:r>
    </w:p>
    <w:p w14:paraId="2C4CB098" w14:textId="77777777" w:rsidR="003616D0" w:rsidRPr="0025589C" w:rsidRDefault="003616D0" w:rsidP="00C34C28">
      <w:pPr>
        <w:jc w:val="center"/>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5353982A" w:rsidR="003616D0" w:rsidRPr="0025589C" w:rsidRDefault="003616D0" w:rsidP="00C34C28">
      <w:r w:rsidRPr="00876E70">
        <w:t xml:space="preserve">where </w:t>
      </w:r>
      <m:oMath>
        <m:r>
          <w:rPr>
            <w:rFonts w:ascii="Cambria Math" w:hAnsi="Cambria Math"/>
          </w:rPr>
          <m:t>k</m:t>
        </m:r>
      </m:oMath>
      <w:r w:rsidRPr="00876E70">
        <w:t xml:space="preserve"> is the number </w:t>
      </w:r>
      <w:r w:rsidR="00DF6D3B" w:rsidRPr="00876E70">
        <w:t xml:space="preserve">of </w:t>
      </w:r>
      <w:r w:rsidRPr="00876E70">
        <w:t xml:space="preserve">model parameters, </w:t>
      </w:r>
      <m:oMath>
        <m:r>
          <w:rPr>
            <w:rFonts w:ascii="Cambria Math" w:hAnsi="Cambria Math"/>
          </w:rPr>
          <m:t>n</m:t>
        </m:r>
      </m:oMath>
      <w:r w:rsidRPr="00876E70">
        <w:t xml:space="preserve"> is the number of data points,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are the time points,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876E70">
        <w:t xml:space="preserve"> is the optical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and </w:t>
      </w:r>
      <m:oMath>
        <m:acc>
          <m:accPr>
            <m:ctrlPr>
              <w:rPr>
                <w:rFonts w:ascii="Cambria Math" w:hAnsi="Cambria Math"/>
                <w:i/>
              </w:rPr>
            </m:ctrlPr>
          </m:accPr>
          <m:e>
            <m:r>
              <w:rPr>
                <w:rFonts w:ascii="Cambria Math" w:hAnsi="Cambria Math"/>
              </w:rPr>
              <m:t>N</m:t>
            </m:r>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 xml:space="preserve"> </m:t>
        </m:r>
      </m:oMath>
      <w:r w:rsidRPr="00876E70">
        <w:t xml:space="preserve">is the expected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according</w:t>
      </w:r>
      <w:r w:rsidRPr="0025589C">
        <w:t xml:space="preserve"> to the model. We select</w:t>
      </w:r>
      <w:r w:rsidR="00865D57" w:rsidRPr="0025589C">
        <w:t>ed</w:t>
      </w:r>
      <w:r w:rsidRPr="0025589C">
        <w:t xml:space="preserve"> the model with the lowest BIC</w:t>
      </w:r>
      <w:r w:rsidR="00605D62">
        <w:t xml:space="preserve"> </w:t>
      </w:r>
      <w:r w:rsidRPr="0025589C">
        <w:fldChar w:fldCharType="begin" w:fldLock="1"/>
      </w:r>
      <w:r w:rsidR="00667056">
        <w:instrText>ADDIN CSL_CITATION {"citationItems":[{"id":"ITEM-1","itemData":{"DOI":"doi: 10.2307/2291091","ISBN":"9213227418","ISSN":"01621459","PMID":"2291091","abstract":"In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author":[{"dropping-particle":"","family":"Kass","given":"Robert","non-dropping-particle":"","parse-names":false,"suffix":""},{"dropping-particle":"","family":"Raftery","given":"Adrian","non-dropping-particle":"","parse-names":false,"suffix":""}],"container-title":"Journal of the American Statistical Association","id":"ITEM-1","issued":{"date-parts":[["1995"]]},"page":"773-795","title":"Bayes Factors","type":"article-journal"},"uris":["http://www.mendeley.com/documents/?uuid=780e0bd3-aa68-4a26-b615-d2e0a9e659d1"]},{"id":"ITEM-2","itemData":{"DOI":"10.1016/j.ecolmodel.2007.10.030","ISBN":"03043800","ISSN":"03043800","PMID":"2742","abstract":"Many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reserved.","author":[{"dropping-particle":"","family":"Ward","given":"Eric J.","non-dropping-particle":"","parse-names":false,"suffix":""}],"container-title":"Ecological Modelling","id":"ITEM-2","issue":"1-2","issued":{"date-parts":[["2008"]]},"page":"1-10","title":"A review and comparison of four commonly used Bayesian and maximum likelihood model selection tools","type":"article-journal","volume":"211"},"uris":["http://www.mendeley.com/documents/?uuid=192bfd77-cca7-4a95-8e9d-bc1f8551d94b"]}],"mendeley":{"formattedCitation":"(35, 36)","plainTextFormattedCitation":"(35, 36)","previouslyFormattedCitation":"(35, 36)"},"properties":{"noteIndex":0},"schema":"https://github.com/citation-style-language/schema/raw/master/csl-citation.json"}</w:instrText>
      </w:r>
      <w:r w:rsidRPr="0025589C">
        <w:fldChar w:fldCharType="separate"/>
      </w:r>
      <w:r w:rsidR="0075268D" w:rsidRPr="0075268D">
        <w:rPr>
          <w:noProof/>
        </w:rPr>
        <w:t>(35, 36)</w:t>
      </w:r>
      <w:r w:rsidRPr="0025589C">
        <w:fldChar w:fldCharType="end"/>
      </w:r>
      <w:r w:rsidRPr="0025589C">
        <w:t>.</w:t>
      </w:r>
      <w:r w:rsidR="00E2013F" w:rsidRPr="0025589C">
        <w:t xml:space="preserve"> Other metrics for model selection can be used, but BIC was chosen for its simplicity and flexibility.</w:t>
      </w:r>
      <w:r w:rsidR="00871F93">
        <w:t xml:space="preserve"> </w:t>
      </w:r>
      <w:proofErr w:type="spellStart"/>
      <w:r w:rsidR="004E2D88">
        <w:rPr>
          <w:i/>
          <w:iCs/>
        </w:rPr>
        <w:t>LacI</w:t>
      </w:r>
      <w:proofErr w:type="spellEnd"/>
      <w:r w:rsidR="004E2D88">
        <w:rPr>
          <w:i/>
          <w:iCs/>
        </w:rPr>
        <w:t xml:space="preserve"> experiments:</w:t>
      </w:r>
      <w:r w:rsidR="004E2D88">
        <w:t xml:space="preserve"> </w:t>
      </w:r>
      <w:r w:rsidR="00646E53">
        <w:t xml:space="preserve">Model selection was not </w:t>
      </w:r>
      <w:r w:rsidR="004E2D88">
        <w:t>p</w:t>
      </w:r>
      <w:del w:id="98" w:author="TF Cooper" w:date="2018-12-02T23:13:00Z">
        <w:r w:rsidR="004E2D88" w:rsidDel="00B25AD9">
          <w:delText>r</w:delText>
        </w:r>
      </w:del>
      <w:r w:rsidR="004E2D88">
        <w:t>e</w:t>
      </w:r>
      <w:ins w:id="99" w:author="TF Cooper" w:date="2018-12-02T23:13:00Z">
        <w:r w:rsidR="00B25AD9">
          <w:t>r</w:t>
        </w:r>
      </w:ins>
      <w:r w:rsidR="004E2D88">
        <w:t>form</w:t>
      </w:r>
      <w:r w:rsidR="00646E53">
        <w:t>ed. Rather,</w:t>
      </w:r>
      <w:r w:rsidR="004E2D88">
        <w:t xml:space="preserve"> we fitted the growth models (</w:t>
      </w:r>
      <w:proofErr w:type="spellStart"/>
      <w:r w:rsidR="004E2D88">
        <w:t>eqs</w:t>
      </w:r>
      <w:proofErr w:type="spellEnd"/>
      <w:r w:rsidR="004E2D88">
        <w:t>. 2)</w:t>
      </w:r>
      <w:r w:rsidR="004E2D88" w:rsidRPr="0025589C">
        <w:t xml:space="preserve"> </w:t>
      </w:r>
      <w:r w:rsidR="004E2D88">
        <w:t>but assumed that t</w:t>
      </w:r>
      <w:r w:rsidR="004E2D88" w:rsidRPr="0025589C">
        <w:t>he rate at which the physiological state adjusts to the new growth conditions</w:t>
      </w:r>
      <w:r w:rsidR="004E2D88">
        <w:t xml:space="preserve"> is equal to the specific growth rate at low density (</w:t>
      </w:r>
      <m:oMath>
        <m:r>
          <w:rPr>
            <w:rFonts w:ascii="Cambria Math" w:hAnsi="Cambria Math"/>
          </w:rPr>
          <m:t>m=r</m:t>
        </m:r>
      </m:oMath>
      <w:r w:rsidR="004E2D88">
        <w:t xml:space="preserve">), in order to achieve more stable model fitting, as suggested by Baranyi </w:t>
      </w:r>
      <w:r w:rsidR="004E2D88">
        <w:fldChar w:fldCharType="begin" w:fldLock="1"/>
      </w:r>
      <w:r w:rsidR="004E2D8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suppress-author":1,"uris":["http://www.mendeley.com/documents/?uuid=c9e215a4-6f72-46bf-9808-a7c24ef6ebe6"]}],"mendeley":{"formattedCitation":"(17)","plainTextFormattedCitation":"(17)","previouslyFormattedCitation":"(17)"},"properties":{"noteIndex":0},"schema":"https://github.com/citation-style-language/schema/raw/master/csl-citation.json"}</w:instrText>
      </w:r>
      <w:r w:rsidR="004E2D88">
        <w:fldChar w:fldCharType="separate"/>
      </w:r>
      <w:r w:rsidR="004E2D88" w:rsidRPr="00667056">
        <w:rPr>
          <w:noProof/>
        </w:rPr>
        <w:t>(17)</w:t>
      </w:r>
      <w:r w:rsidR="004E2D88">
        <w:fldChar w:fldCharType="end"/>
      </w:r>
      <w:r w:rsidR="00D2060D">
        <w:t xml:space="preserve">. </w:t>
      </w:r>
    </w:p>
    <w:p w14:paraId="51B3EBBD" w14:textId="75F846BC" w:rsidR="00C7159E" w:rsidRDefault="00C7159E" w:rsidP="00C34C28">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w:t>
      </w:r>
      <w:r w:rsidRPr="00876E70">
        <w:t xml:space="preserve">curve </w:t>
      </w:r>
      <w:r w:rsidRPr="00876E70">
        <w:lastRenderedPageBreak/>
        <w:t xml:space="preserve">data </w:t>
      </w:r>
      <w:r w:rsidRPr="00876E70">
        <w:rPr>
          <w:i/>
          <w:iCs/>
        </w:rPr>
        <w:t>N(t)</w:t>
      </w:r>
      <w:r w:rsidR="00B313D1" w:rsidRPr="00876E70">
        <w:t>.</w:t>
      </w:r>
      <w:r w:rsidRPr="00876E70">
        <w:t xml:space="preserve"> </w:t>
      </w:r>
      <w:r w:rsidR="00B313D1" w:rsidRPr="00876E70">
        <w:t>T</w:t>
      </w:r>
      <w:r w:rsidRPr="00876E70">
        <w:t xml:space="preserve">he time of maximum growth rate </w:t>
      </w:r>
      <w:proofErr w:type="spellStart"/>
      <w:r w:rsidRPr="00876E70">
        <w:rPr>
          <w:i/>
          <w:iCs/>
        </w:rPr>
        <w:t>t</w:t>
      </w:r>
      <w:r w:rsidRPr="00876E70">
        <w:rPr>
          <w:i/>
          <w:iCs/>
          <w:vertAlign w:val="subscript"/>
        </w:rPr>
        <w:t>max</w:t>
      </w:r>
      <w:proofErr w:type="spellEnd"/>
      <w:r w:rsidRPr="00876E70">
        <w:t xml:space="preserve"> is found by differentiating the fitted polynomial and finding the maximum</w:t>
      </w:r>
      <w:r w:rsidR="00B313D1" w:rsidRPr="00876E70">
        <w:t xml:space="preserve"> of the derivative.</w:t>
      </w:r>
      <w:r w:rsidRPr="00876E70">
        <w:t xml:space="preserve"> </w:t>
      </w:r>
      <w:r w:rsidR="00B313D1" w:rsidRPr="00876E70">
        <w:t>V</w:t>
      </w:r>
      <w:r w:rsidRPr="00876E70">
        <w:t xml:space="preserve">alues </w:t>
      </w:r>
      <w:r w:rsidRPr="00876E70">
        <w:rPr>
          <w:i/>
          <w:iCs/>
        </w:rPr>
        <w:t>a</w:t>
      </w:r>
      <w:r w:rsidRPr="00876E70">
        <w:t xml:space="preserve"> and </w:t>
      </w:r>
      <w:r w:rsidRPr="00876E70">
        <w:rPr>
          <w:i/>
          <w:iCs/>
        </w:rPr>
        <w:t>b</w:t>
      </w:r>
      <w:r w:rsidRPr="00876E70">
        <w:t xml:space="preserve"> are found such that </w:t>
      </w:r>
      <w:r w:rsidR="00B313D1" w:rsidRPr="00876E70">
        <w:rPr>
          <w:i/>
          <w:iCs/>
        </w:rPr>
        <w:t>f(t)=</w:t>
      </w:r>
      <w:proofErr w:type="spellStart"/>
      <w:r w:rsidRPr="00876E70">
        <w:rPr>
          <w:i/>
          <w:iCs/>
        </w:rPr>
        <w:t>b+at</w:t>
      </w:r>
      <w:proofErr w:type="spellEnd"/>
      <w:r w:rsidRPr="00876E70" w:rsidDel="00A44F58">
        <w:t xml:space="preserve"> </w:t>
      </w:r>
      <w:r w:rsidRPr="00876E70">
        <w:t>describe</w:t>
      </w:r>
      <w:r w:rsidR="00B313D1" w:rsidRPr="00876E70">
        <w:t>s</w:t>
      </w:r>
      <w:r w:rsidRPr="00876E70">
        <w:t xml:space="preserve"> a tangent line at the point of maximum growth (</w:t>
      </w:r>
      <w:proofErr w:type="spellStart"/>
      <w:r w:rsidRPr="00876E70">
        <w:rPr>
          <w:i/>
          <w:iCs/>
        </w:rPr>
        <w:t>t</w:t>
      </w:r>
      <w:r w:rsidRPr="00876E70">
        <w:rPr>
          <w:i/>
          <w:iCs/>
          <w:vertAlign w:val="subscript"/>
        </w:rPr>
        <w:t>max</w:t>
      </w:r>
      <w:proofErr w:type="spellEnd"/>
      <w:r w:rsidRPr="00876E70">
        <w:rPr>
          <w:i/>
          <w:iCs/>
        </w:rPr>
        <w:t>, N(</w:t>
      </w:r>
      <w:proofErr w:type="spellStart"/>
      <w:r w:rsidRPr="00876E70">
        <w:rPr>
          <w:i/>
          <w:iCs/>
        </w:rPr>
        <w:t>t</w:t>
      </w:r>
      <w:r w:rsidRPr="00876E70">
        <w:rPr>
          <w:i/>
          <w:iCs/>
          <w:vertAlign w:val="subscript"/>
        </w:rPr>
        <w:t>max</w:t>
      </w:r>
      <w:proofErr w:type="spellEnd"/>
      <w:r w:rsidRPr="00876E70">
        <w:rPr>
          <w:i/>
          <w:iCs/>
        </w:rPr>
        <w:t>)</w:t>
      </w:r>
      <w:r w:rsidRPr="00876E70">
        <w:t>)</w:t>
      </w:r>
      <w:r w:rsidR="00B313D1" w:rsidRPr="00876E70">
        <w:t>.</w:t>
      </w:r>
      <w:r w:rsidRPr="00876E70">
        <w:rPr>
          <w:i/>
          <w:iCs/>
        </w:rPr>
        <w:t xml:space="preserve"> </w:t>
      </w:r>
      <w:r w:rsidR="00B313D1" w:rsidRPr="00876E70">
        <w:t>T</w:t>
      </w:r>
      <w:r w:rsidRPr="00876E70">
        <w:t xml:space="preserve">he intercept </w:t>
      </w:r>
      <w:r w:rsidRPr="00876E70">
        <w:rPr>
          <w:i/>
          <w:iCs/>
        </w:rPr>
        <w:t xml:space="preserve">b </w:t>
      </w:r>
      <w:r w:rsidRPr="00876E70">
        <w:t xml:space="preserve">and the slope </w:t>
      </w:r>
      <w:r w:rsidRPr="00876E70">
        <w:rPr>
          <w:i/>
          <w:iCs/>
        </w:rPr>
        <w:t>a</w:t>
      </w:r>
      <w:r w:rsidRPr="00876E70">
        <w:t xml:space="preserve"> are interpreted as the initial density </w:t>
      </w:r>
      <w:r w:rsidRPr="00876E70">
        <w:rPr>
          <w:i/>
          <w:iCs/>
        </w:rPr>
        <w:t>N</w:t>
      </w:r>
      <w:r w:rsidRPr="00876E70">
        <w:rPr>
          <w:i/>
          <w:iCs/>
          <w:vertAlign w:val="subscript"/>
        </w:rPr>
        <w:t>0</w:t>
      </w:r>
      <w:r w:rsidRPr="00876E70">
        <w:rPr>
          <w:i/>
          <w:iCs/>
        </w:rPr>
        <w:t>=</w:t>
      </w:r>
      <w:proofErr w:type="spellStart"/>
      <w:r w:rsidRPr="00876E70">
        <w:rPr>
          <w:i/>
          <w:iCs/>
        </w:rPr>
        <w:t>e</w:t>
      </w:r>
      <w:r w:rsidRPr="00876E70">
        <w:rPr>
          <w:i/>
          <w:iCs/>
          <w:vertAlign w:val="superscript"/>
        </w:rPr>
        <w:t>b</w:t>
      </w:r>
      <w:proofErr w:type="spellEnd"/>
      <w:r w:rsidRPr="00876E70">
        <w:t xml:space="preserve"> and the growth rate </w:t>
      </w:r>
      <w:r w:rsidRPr="00876E70">
        <w:rPr>
          <w:i/>
          <w:iCs/>
        </w:rPr>
        <w:t>r=a</w:t>
      </w:r>
      <w:r w:rsidRPr="00876E70">
        <w:t xml:space="preserve"> in an exponential growth model </w:t>
      </w:r>
      <w:r w:rsidRPr="00876E70">
        <w:rPr>
          <w:i/>
          <w:iCs/>
        </w:rPr>
        <w:t>N(t)=N</w:t>
      </w:r>
      <w:r w:rsidRPr="00876E70">
        <w:rPr>
          <w:i/>
          <w:iCs/>
          <w:vertAlign w:val="subscript"/>
        </w:rPr>
        <w:t>0</w:t>
      </w:r>
      <w:r w:rsidRPr="00876E70">
        <w:rPr>
          <w:i/>
          <w:iCs/>
        </w:rPr>
        <w:t>e</w:t>
      </w:r>
      <w:r w:rsidRPr="00876E70">
        <w:rPr>
          <w:i/>
          <w:iCs/>
          <w:vertAlign w:val="superscript"/>
        </w:rPr>
        <w:t>rt</w:t>
      </w:r>
      <w:r w:rsidRPr="00876E70">
        <w:t xml:space="preserve"> (</w:t>
      </w:r>
      <w:r w:rsidRPr="00876E70">
        <w:rPr>
          <w:i/>
          <w:iCs/>
        </w:rPr>
        <w:t>N</w:t>
      </w:r>
      <w:r w:rsidRPr="00876E70">
        <w:rPr>
          <w:i/>
          <w:iCs/>
          <w:vertAlign w:val="subscript"/>
        </w:rPr>
        <w:t>0</w:t>
      </w:r>
      <w:r w:rsidRPr="00876E70">
        <w:rPr>
          <w:i/>
          <w:iCs/>
        </w:rPr>
        <w:t xml:space="preserve"> </w:t>
      </w:r>
      <w:r w:rsidRPr="00876E70">
        <w:t>is usually disregarded).</w:t>
      </w:r>
    </w:p>
    <w:p w14:paraId="148F48AC" w14:textId="1ACADCED" w:rsidR="005327AF" w:rsidRDefault="005327AF">
      <w:r>
        <w:rPr>
          <w:b/>
          <w:bCs/>
        </w:rPr>
        <w:t>Fitting competition models.</w:t>
      </w:r>
      <w:r>
        <w:t xml:space="preserve"> To fit competition models</w:t>
      </w:r>
      <w:r w:rsidR="00A8110B">
        <w:t xml:space="preserve"> (</w:t>
      </w:r>
      <w:proofErr w:type="spellStart"/>
      <w:r w:rsidR="00A8110B">
        <w:t>eq</w:t>
      </w:r>
      <w:r w:rsidR="00327F6F">
        <w:t>s</w:t>
      </w:r>
      <w:proofErr w:type="spellEnd"/>
      <w:r w:rsidR="00A8110B">
        <w:t>. 3)</w:t>
      </w:r>
      <w:r>
        <w:t xml:space="preserve"> we used the </w:t>
      </w:r>
      <w:proofErr w:type="spellStart"/>
      <w:r>
        <w:t>Nelder</w:t>
      </w:r>
      <w:proofErr w:type="spellEnd"/>
      <w:r>
        <w:t xml:space="preserve">-Mead </w:t>
      </w:r>
      <w:r w:rsidR="00A8110B">
        <w:t xml:space="preserve">simplex </w:t>
      </w:r>
      <w:r>
        <w:t xml:space="preserve">method (also called downhill simplex method) from SciPy’s </w:t>
      </w:r>
      <w:r w:rsidR="00A8110B">
        <w:rPr>
          <w:i/>
          <w:iCs/>
        </w:rPr>
        <w:t>minimize</w:t>
      </w:r>
      <w:r>
        <w:t xml:space="preserve"> </w:t>
      </w:r>
      <w:r w:rsidR="00A8110B">
        <w:t xml:space="preserve">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 xml:space="preserve"> to find the competition </w:t>
      </w:r>
      <w:r w:rsidRPr="00876E70">
        <w:t xml:space="preserve">parameters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876E70">
        <w:t xml:space="preserve"> that minimize the difference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(eq</w:t>
      </w:r>
      <w:r w:rsidR="00327F6F">
        <w:t>s</w:t>
      </w:r>
      <w:r w:rsidRPr="00876E70">
        <w:t>. 3) and the total OD of mix</w:t>
      </w:r>
      <w:r>
        <w:t xml:space="preserve">ed </w:t>
      </w:r>
      <w:r w:rsidRPr="00876E70">
        <w:t>cultures</w:t>
      </w:r>
      <w:r w:rsidR="00560BED" w:rsidRPr="00876E70">
        <w:t xml:space="preserve">. Other model parameters were fixed to the values estimated </w:t>
      </w:r>
      <w:r w:rsidR="005F02BF" w:rsidRPr="00876E70">
        <w:t>from mono-culture growth curves</w:t>
      </w:r>
      <w:r w:rsidRPr="00876E70">
        <w:t>.</w:t>
      </w:r>
      <w:r w:rsidR="00A8110B" w:rsidRPr="00876E70">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were</w:t>
      </w:r>
      <w:r>
        <w:t xml:space="preserve"> calculated using numerical integration</w:t>
      </w:r>
      <w:r w:rsidR="00A8110B">
        <w:t xml:space="preserve"> of </w:t>
      </w:r>
      <w:proofErr w:type="spellStart"/>
      <w:r w:rsidR="00A8110B">
        <w:t>eq</w:t>
      </w:r>
      <w:r w:rsidR="00327F6F">
        <w:t>s</w:t>
      </w:r>
      <w:proofErr w:type="spellEnd"/>
      <w:r w:rsidR="00A8110B">
        <w:t>. 3</w:t>
      </w:r>
      <w:r>
        <w:t xml:space="preserve"> with SciPy’s </w:t>
      </w:r>
      <w:proofErr w:type="spellStart"/>
      <w:r>
        <w:rPr>
          <w:i/>
          <w:iCs/>
        </w:rPr>
        <w:t>odeint</w:t>
      </w:r>
      <w:proofErr w:type="spellEnd"/>
      <w:r>
        <w:t xml:space="preserve"> function </w:t>
      </w:r>
      <w:r w:rsidRPr="0025589C">
        <w:fldChar w:fldCharType="begin" w:fldLock="1"/>
      </w:r>
      <w:r w:rsidR="00667056">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(28)","plainTextFormattedCitation":"(28)","previouslyFormattedCitation":"(28)"},"properties":{"noteIndex":0},"schema":"https://github.com/citation-style-language/schema/raw/master/csl-citation.json"}</w:instrText>
      </w:r>
      <w:r w:rsidRPr="0025589C">
        <w:fldChar w:fldCharType="separate"/>
      </w:r>
      <w:r w:rsidR="0075268D" w:rsidRPr="0075268D">
        <w:rPr>
          <w:noProof/>
        </w:rPr>
        <w:t>(28)</w:t>
      </w:r>
      <w:r w:rsidRPr="0025589C">
        <w:fldChar w:fldCharType="end"/>
      </w:r>
      <w:r>
        <w:t>.</w:t>
      </w:r>
      <w:r w:rsidR="00871F93">
        <w:t xml:space="preserve"> </w:t>
      </w:r>
      <w:proofErr w:type="spellStart"/>
      <w:r w:rsidR="00871F93">
        <w:rPr>
          <w:i/>
          <w:iCs/>
        </w:rPr>
        <w:t>LacI</w:t>
      </w:r>
      <w:proofErr w:type="spellEnd"/>
      <w:r w:rsidR="00871F93">
        <w:rPr>
          <w:i/>
          <w:iCs/>
        </w:rPr>
        <w:t xml:space="preserve"> experiments: </w:t>
      </w:r>
      <w:r w:rsidR="00871F93">
        <w:t xml:space="preserve">the competition parameters were set to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871F93">
        <w:t xml:space="preserve"> and were not estimated from mixed growth</w:t>
      </w:r>
      <w:r w:rsidR="00976E57">
        <w:t>, as the purpose was to predict growth in mixed culture without performing mixed culture experiments.</w:t>
      </w:r>
      <w:r w:rsidR="00D2060D">
        <w:t xml:space="preserve"> </w:t>
      </w:r>
    </w:p>
    <w:p w14:paraId="4B1A29B2" w14:textId="5EDDD4F2" w:rsidR="00871F93" w:rsidRPr="001C0C2F" w:rsidRDefault="00871F93">
      <w:r w:rsidRPr="00634C42">
        <w:rPr>
          <w:b/>
          <w:bCs/>
        </w:rPr>
        <w:t xml:space="preserve">Estimating </w:t>
      </w:r>
      <w:r>
        <w:rPr>
          <w:b/>
          <w:bCs/>
        </w:rPr>
        <w:t xml:space="preserve">relative fitness. </w:t>
      </w:r>
      <w:proofErr w:type="spellStart"/>
      <w:r w:rsidRPr="00634C42">
        <w:rPr>
          <w:i/>
          <w:iCs/>
        </w:rPr>
        <w:t>LacI</w:t>
      </w:r>
      <w:proofErr w:type="spellEnd"/>
      <w:r w:rsidRPr="00634C42">
        <w:rPr>
          <w:i/>
          <w:iCs/>
        </w:rPr>
        <w:t xml:space="preserve"> experiments:</w:t>
      </w:r>
      <w:r>
        <w:rPr>
          <w:b/>
          <w:bCs/>
          <w:i/>
          <w:iCs/>
        </w:rPr>
        <w:t xml:space="preserve"> </w:t>
      </w:r>
      <w:r>
        <w:t xml:space="preserve">The relative fitness </w:t>
      </w:r>
      <m:oMath>
        <m:r>
          <w:rPr>
            <w:rFonts w:ascii="Cambria Math" w:hAnsi="Cambria Math"/>
          </w:rPr>
          <m:t>W</m:t>
        </m:r>
      </m:oMath>
      <w:r>
        <w:t xml:space="preserve"> of a strain expressing the </w:t>
      </w:r>
      <w:r>
        <w:rPr>
          <w:i/>
          <w:iCs/>
        </w:rPr>
        <w:t>lac</w:t>
      </w:r>
      <w:r>
        <w:t xml:space="preserve"> operon (denoted strain 1) compared to the same strain not expressing the operon (denoted strain 2) was estimated from the ratio of the log fold changes in density over a single growth day, following Lenski et. al. </w:t>
      </w:r>
      <w:r>
        <w:fldChar w:fldCharType="begin" w:fldLock="1"/>
      </w:r>
      <w:r>
        <w:instrText>ADDIN CSL_CITATION {"citationItems":[{"id":"ITEM-1","itemData":{"DOI":"10.1086/285289","ISBN":"0003-0147","ISSN":"0003-0147","PMID":"19425949","abstract":"We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Naturalist","id":"ITEM-1","issue":"6","issued":{"date-parts":[["1991","12"]]},"page":"1315","title":"Long-Term Experimental Evolution in Escherichia coli. I. Adaptation and Divergence During 2,000 Generations","type":"article-journal","volume":"138"},"suppress-author":1,"uris":["http://www.mendeley.com/documents/?uuid=6f197087-5f37-4758-9877-d80ff78f71aa"]}],"mendeley":{"formattedCitation":"(7)","plainTextFormattedCitation":"(7)","previouslyFormattedCitation":"(7)"},"properties":{"noteIndex":0},"schema":"https://github.com/citation-style-language/schema/raw/master/csl-citation.json"}</w:instrText>
      </w:r>
      <w:r>
        <w:fldChar w:fldCharType="separate"/>
      </w:r>
      <w:r w:rsidRPr="00B66EEC">
        <w:rPr>
          <w:noProof/>
        </w:rPr>
        <w:t>(7)</w:t>
      </w:r>
      <w:r>
        <w:fldChar w:fldCharType="end"/>
      </w:r>
      <w:r>
        <w:t>:</w:t>
      </w:r>
    </w:p>
    <w:p w14:paraId="45BE7CE4" w14:textId="77777777" w:rsidR="00871F93" w:rsidRPr="00C34C28" w:rsidRDefault="00871F93" w:rsidP="00871F93">
      <w:pPr>
        <w:jc w:val="right"/>
      </w:pPr>
      <m:oMath>
        <m:r>
          <w:rPr>
            <w:rFonts w:ascii="Cambria Math" w:hAnsi="Cambria Math"/>
          </w:rPr>
          <m:t>W=</m:t>
        </m:r>
        <m:f>
          <m:fPr>
            <m:type m:val="lin"/>
            <m:ctrlPr>
              <w:rPr>
                <w:rFonts w:ascii="Cambria Math" w:hAnsi="Cambria Math"/>
                <w:i/>
                <w:iCs/>
              </w:rPr>
            </m:ctrlPr>
          </m:fPr>
          <m:num>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0</m:t>
                            </m:r>
                          </m:e>
                        </m:d>
                      </m:den>
                    </m:f>
                  </m:e>
                </m:d>
              </m:e>
            </m:func>
          </m:num>
          <m:den>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0</m:t>
                            </m:r>
                          </m:e>
                        </m:d>
                      </m:den>
                    </m:f>
                  </m:e>
                </m:d>
              </m:e>
            </m:func>
          </m:den>
        </m:f>
        <m:r>
          <w:rPr>
            <w:rFonts w:ascii="Cambria Math" w:hAnsi="Cambria Math"/>
          </w:rPr>
          <m:t>.</m:t>
        </m:r>
      </m:oMath>
      <w:r w:rsidRPr="0025589C">
        <w:t xml:space="preserve">                                    </w:t>
      </w:r>
      <w:r>
        <w:tab/>
      </w:r>
      <w:r>
        <w:tab/>
      </w:r>
      <w:r w:rsidRPr="0025589C">
        <w:t xml:space="preserve">    </w:t>
      </w:r>
      <w:r>
        <w:t>(4)</w:t>
      </w:r>
    </w:p>
    <w:p w14:paraId="5E1911DA" w14:textId="77777777" w:rsidR="00871F93" w:rsidRPr="00634C42" w:rsidRDefault="00871F93">
      <w:pPr>
        <w:rPr>
          <w:i/>
          <w:iCs/>
        </w:rPr>
      </w:pPr>
    </w:p>
    <w:p w14:paraId="4E374857" w14:textId="7EB88DE4" w:rsidR="00D121CE" w:rsidRPr="0025589C" w:rsidRDefault="00D121CE" w:rsidP="00C34C28">
      <w:r w:rsidRPr="0025589C">
        <w:rPr>
          <w:b/>
          <w:bCs/>
        </w:rPr>
        <w:t>Data availability.</w:t>
      </w:r>
      <w:r w:rsidRPr="0025589C">
        <w:t xml:space="preserve"> Data deposited on </w:t>
      </w:r>
      <w:proofErr w:type="spellStart"/>
      <w:r w:rsidR="00ED4128" w:rsidRPr="0025589C">
        <w:rPr>
          <w:i/>
          <w:iCs/>
        </w:rPr>
        <w:t>figshare</w:t>
      </w:r>
      <w:proofErr w:type="spellEnd"/>
      <w:r w:rsidR="00ED4128" w:rsidRPr="0025589C">
        <w:t xml:space="preserve"> (doi:10.6084/m9.figshare.3485984; </w:t>
      </w:r>
      <w:r w:rsidR="00ED4128" w:rsidRPr="0025589C">
        <w:rPr>
          <w:i/>
          <w:iCs/>
        </w:rPr>
        <w:t xml:space="preserve">for editors and reviewers only: </w:t>
      </w:r>
      <w:hyperlink r:id="rId19" w:history="1">
        <w:r w:rsidR="00ED4128" w:rsidRPr="0025589C">
          <w:rPr>
            <w:rStyle w:val="Hyperlink"/>
          </w:rPr>
          <w:t>https://figshare.com/s/b08c6b975779e03ec48e</w:t>
        </w:r>
      </w:hyperlink>
      <w:r w:rsidR="00ED4128" w:rsidRPr="0025589C">
        <w:t>).</w:t>
      </w:r>
      <w:r w:rsidR="00871F93">
        <w:t xml:space="preserve"> </w:t>
      </w:r>
      <w:proofErr w:type="spellStart"/>
      <w:r w:rsidR="00AC1064">
        <w:rPr>
          <w:i/>
          <w:iCs/>
          <w:highlight w:val="red"/>
        </w:rPr>
        <w:t>lacI</w:t>
      </w:r>
      <w:proofErr w:type="spellEnd"/>
      <w:r w:rsidR="00AC1064">
        <w:rPr>
          <w:i/>
          <w:iCs/>
          <w:highlight w:val="red"/>
        </w:rPr>
        <w:t xml:space="preserve"> data?</w:t>
      </w:r>
    </w:p>
    <w:p w14:paraId="733B6A17" w14:textId="77777777" w:rsidR="007A7F01" w:rsidRPr="0025589C" w:rsidRDefault="007A7F01" w:rsidP="00C34C28">
      <w:r w:rsidRPr="0025589C">
        <w:rPr>
          <w:b/>
          <w:bCs/>
        </w:rPr>
        <w:t>Code availability</w:t>
      </w:r>
      <w:r w:rsidRPr="0025589C">
        <w:t xml:space="preserve">. Source code will be available upon publication at </w:t>
      </w:r>
      <w:hyperlink r:id="rId20" w:history="1">
        <w:r w:rsidRPr="0025589C">
          <w:rPr>
            <w:rStyle w:val="Hyperlink"/>
          </w:rPr>
          <w:t>https://github.com/yoavram/curveball</w:t>
        </w:r>
      </w:hyperlink>
      <w:r w:rsidRPr="0025589C">
        <w:t xml:space="preserve"> ; an installation guide, tutorial, and documentation will be available upon publication at </w:t>
      </w:r>
      <w:hyperlink r:id="rId21" w:history="1">
        <w:r w:rsidRPr="0025589C">
          <w:rPr>
            <w:rStyle w:val="Hyperlink"/>
          </w:rPr>
          <w:t>http://curveball.yoavram.com</w:t>
        </w:r>
      </w:hyperlink>
      <w:r w:rsidRPr="0025589C">
        <w:t xml:space="preserve">. </w:t>
      </w:r>
      <w:r w:rsidRPr="0025589C">
        <w:rPr>
          <w:i/>
          <w:iCs/>
        </w:rPr>
        <w:t>For editors and reviewers only:</w:t>
      </w:r>
      <w:r w:rsidRPr="0025589C">
        <w:t xml:space="preserve"> installation guide, tutorial, documentation, and source code is available at </w:t>
      </w:r>
      <w:hyperlink r:id="rId22" w:history="1">
        <w:r w:rsidRPr="0025589C">
          <w:rPr>
            <w:rStyle w:val="Hyperlink"/>
          </w:rPr>
          <w:t>https://curveball.netlify.com</w:t>
        </w:r>
      </w:hyperlink>
      <w:r w:rsidRPr="0025589C">
        <w:t xml:space="preserve"> (password: </w:t>
      </w:r>
      <w:r w:rsidRPr="0025589C">
        <w:rPr>
          <w:i/>
          <w:iCs/>
        </w:rPr>
        <w:t>dh5alpha</w:t>
      </w:r>
      <w:r w:rsidRPr="0025589C">
        <w:t>).</w:t>
      </w:r>
    </w:p>
    <w:p w14:paraId="4B214407" w14:textId="768E64C0" w:rsidR="007A7F01" w:rsidRPr="0025589C" w:rsidRDefault="007A7F01" w:rsidP="00C34C28">
      <w:r w:rsidRPr="00634C42">
        <w:rPr>
          <w:b/>
          <w:bCs/>
        </w:rPr>
        <w:t>Figure reproduction</w:t>
      </w:r>
      <w:r w:rsidRPr="00634C42">
        <w:t xml:space="preserve">. Data was </w:t>
      </w:r>
      <w:r w:rsidR="003B757D" w:rsidRPr="00634C42">
        <w:t>analyzed</w:t>
      </w:r>
      <w:r w:rsidRPr="00634C42">
        <w:t xml:space="preserve"> and figures</w:t>
      </w:r>
      <w:r w:rsidR="0036728F" w:rsidRPr="00634C42">
        <w:t xml:space="preserve"> 1-</w:t>
      </w:r>
      <w:r w:rsidR="0036728F" w:rsidRPr="00871F93">
        <w:rPr>
          <w:highlight w:val="red"/>
        </w:rPr>
        <w:t>5</w:t>
      </w:r>
      <w:r w:rsidRPr="00634C42">
        <w:t xml:space="preserve"> were produced using a </w:t>
      </w:r>
      <w:proofErr w:type="spellStart"/>
      <w:r w:rsidRPr="00634C42">
        <w:t>Jupyter</w:t>
      </w:r>
      <w:proofErr w:type="spellEnd"/>
      <w:r w:rsidRPr="00634C42">
        <w:t xml:space="preserve"> </w:t>
      </w:r>
      <w:r w:rsidR="007E41E1" w:rsidRPr="00634C42">
        <w:t>n</w:t>
      </w:r>
      <w:r w:rsidRPr="00634C42">
        <w:t>otebook</w:t>
      </w:r>
      <w:r w:rsidR="00FB039B" w:rsidRPr="00634C42">
        <w:t xml:space="preserve"> </w:t>
      </w:r>
      <w:r w:rsidRPr="00634C42">
        <w:fldChar w:fldCharType="begin" w:fldLock="1"/>
      </w:r>
      <w:r w:rsidR="00667056" w:rsidRPr="00634C42">
        <w:instrText>ADDIN CSL_CITATION {"citationItems":[{"id":"ITEM-1","itemData":{"DOI":"10.1109/MCSE.2007.53","ISBN":"3518437208","ISSN":"1521-9615","abstract":"Python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T","author":[{"dropping-particle":"","family":"Perez","given":"Fernando","non-dropping-particle":"","parse-names":false,"suffix":""},{"dropping-particle":"","family":"Granger","given":"Brian E.","non-dropping-particle":"","parse-names":false,"suffix":""}],"container-title":"Computing in Science &amp; Engineering","id":"ITEM-1","issue":"3","issued":{"date-parts":[["2007"]]},"page":"21-29","title":"IPython: A System for Interactive Scientific Computing","type":"article-journal","volume":"9"},"uris":["http://www.mendeley.com/documents/?uuid=de823309-615e-49f1-8ddc-6c66eb13916c"]}],"mendeley":{"formattedCitation":"(37)","plainTextFormattedCitation":"(37)","previouslyFormattedCitation":"(37)"},"properties":{"noteIndex":0},"schema":"https://github.com/citation-style-language/schema/raw/master/csl-citation.json"}</w:instrText>
      </w:r>
      <w:r w:rsidRPr="00634C42">
        <w:fldChar w:fldCharType="separate"/>
      </w:r>
      <w:r w:rsidR="0075268D" w:rsidRPr="00634C42">
        <w:rPr>
          <w:noProof/>
        </w:rPr>
        <w:t>(37)</w:t>
      </w:r>
      <w:r w:rsidRPr="00634C42">
        <w:fldChar w:fldCharType="end"/>
      </w:r>
      <w:r w:rsidRPr="00634C42">
        <w:t xml:space="preserve"> </w:t>
      </w:r>
      <w:r w:rsidR="00865D57" w:rsidRPr="00634C42">
        <w:t xml:space="preserve">that </w:t>
      </w:r>
      <w:r w:rsidRPr="00634C42">
        <w:t>will be</w:t>
      </w:r>
      <w:r w:rsidRPr="00634C42">
        <w:rPr>
          <w:i/>
          <w:iCs/>
        </w:rPr>
        <w:t xml:space="preserve"> </w:t>
      </w:r>
      <w:r w:rsidRPr="00634C42">
        <w:t xml:space="preserve">available as a supporting file and at </w:t>
      </w:r>
      <w:hyperlink r:id="rId23" w:history="1">
        <w:r w:rsidRPr="00634C42">
          <w:rPr>
            <w:rStyle w:val="Hyperlink"/>
          </w:rPr>
          <w:t>https://github.com/yoavram/curveball_ms</w:t>
        </w:r>
      </w:hyperlink>
      <w:r w:rsidRPr="00634C42">
        <w:t xml:space="preserve">. </w:t>
      </w:r>
      <w:r w:rsidRPr="00634C42">
        <w:rPr>
          <w:i/>
          <w:iCs/>
        </w:rPr>
        <w:t>For editors and reviewers only:</w:t>
      </w:r>
      <w:r w:rsidRPr="00634C42">
        <w:t xml:space="preserve"> the notebook is available at </w:t>
      </w:r>
      <w:hyperlink r:id="rId24" w:history="1">
        <w:r w:rsidRPr="00634C42">
          <w:rPr>
            <w:rStyle w:val="Hyperlink"/>
          </w:rPr>
          <w:t>https://dl.dropboxusercontent.com/u/1578682/supp.ipynb</w:t>
        </w:r>
      </w:hyperlink>
      <w:r w:rsidRPr="00634C42">
        <w:t>.</w:t>
      </w:r>
    </w:p>
    <w:p w14:paraId="3DF0B46C" w14:textId="77777777" w:rsidR="00560BED" w:rsidRDefault="00560BED" w:rsidP="00C34C28">
      <w:pPr>
        <w:spacing w:after="200"/>
        <w:rPr>
          <w:rFonts w:eastAsiaTheme="majorEastAsia"/>
          <w:b/>
          <w:bCs/>
          <w:kern w:val="32"/>
          <w:sz w:val="28"/>
          <w:szCs w:val="28"/>
        </w:rPr>
      </w:pPr>
      <w:r>
        <w:br w:type="page"/>
      </w:r>
    </w:p>
    <w:p w14:paraId="563B9B5B" w14:textId="4CD90DBC" w:rsidR="007A7F01" w:rsidRPr="0025589C" w:rsidRDefault="007A7F01" w:rsidP="00C34C28">
      <w:pPr>
        <w:pStyle w:val="Heading1"/>
        <w:spacing w:line="360" w:lineRule="auto"/>
        <w:ind w:firstLine="284"/>
      </w:pPr>
      <w:r w:rsidRPr="0025589C">
        <w:lastRenderedPageBreak/>
        <w:t>Acknowledgments</w:t>
      </w:r>
    </w:p>
    <w:p w14:paraId="3E4C7E66" w14:textId="34988D33" w:rsidR="007942A2" w:rsidRDefault="007A7F01" w:rsidP="00C34C28">
      <w:pPr>
        <w:rPr>
          <w:sz w:val="22"/>
          <w:szCs w:val="22"/>
        </w:rPr>
      </w:pPr>
      <w:r w:rsidRPr="0025589C">
        <w:rPr>
          <w:sz w:val="22"/>
          <w:szCs w:val="22"/>
        </w:rPr>
        <w:t xml:space="preserve">We thank Y. </w:t>
      </w:r>
      <w:proofErr w:type="spellStart"/>
      <w:r w:rsidRPr="0025589C">
        <w:rPr>
          <w:sz w:val="22"/>
          <w:szCs w:val="22"/>
        </w:rPr>
        <w:t>Pilpel</w:t>
      </w:r>
      <w:proofErr w:type="spellEnd"/>
      <w:r w:rsidRPr="0025589C">
        <w:rPr>
          <w:sz w:val="22"/>
          <w:szCs w:val="22"/>
        </w:rPr>
        <w:t xml:space="preserve">, D. </w:t>
      </w:r>
      <w:proofErr w:type="spellStart"/>
      <w:r w:rsidRPr="0025589C">
        <w:rPr>
          <w:sz w:val="22"/>
          <w:szCs w:val="22"/>
        </w:rPr>
        <w:t>Hizi</w:t>
      </w:r>
      <w:proofErr w:type="spellEnd"/>
      <w:r w:rsidRPr="0025589C">
        <w:rPr>
          <w:sz w:val="22"/>
          <w:szCs w:val="22"/>
        </w:rPr>
        <w:t xml:space="preserve">, I. Françoise, I. </w:t>
      </w:r>
      <w:proofErr w:type="spellStart"/>
      <w:r w:rsidRPr="0025589C">
        <w:rPr>
          <w:sz w:val="22"/>
          <w:szCs w:val="22"/>
        </w:rPr>
        <w:t>Frumkin</w:t>
      </w:r>
      <w:proofErr w:type="spellEnd"/>
      <w:r w:rsidRPr="0025589C">
        <w:rPr>
          <w:sz w:val="22"/>
          <w:szCs w:val="22"/>
        </w:rPr>
        <w:t xml:space="preserve">, O. </w:t>
      </w:r>
      <w:proofErr w:type="spellStart"/>
      <w:r w:rsidRPr="0025589C">
        <w:rPr>
          <w:sz w:val="22"/>
          <w:szCs w:val="22"/>
        </w:rPr>
        <w:t>Dahan</w:t>
      </w:r>
      <w:proofErr w:type="spellEnd"/>
      <w:r w:rsidRPr="0025589C">
        <w:rPr>
          <w:sz w:val="22"/>
          <w:szCs w:val="22"/>
        </w:rPr>
        <w:t xml:space="preserve">, A. </w:t>
      </w:r>
      <w:proofErr w:type="spellStart"/>
      <w:r w:rsidRPr="0025589C">
        <w:rPr>
          <w:sz w:val="22"/>
          <w:szCs w:val="22"/>
        </w:rPr>
        <w:t>Yona</w:t>
      </w:r>
      <w:proofErr w:type="spellEnd"/>
      <w:r w:rsidRPr="0025589C">
        <w:rPr>
          <w:sz w:val="22"/>
          <w:szCs w:val="22"/>
        </w:rPr>
        <w:t xml:space="preserve">, T. </w:t>
      </w:r>
      <w:proofErr w:type="spellStart"/>
      <w:r w:rsidRPr="0025589C">
        <w:rPr>
          <w:sz w:val="22"/>
          <w:szCs w:val="22"/>
        </w:rPr>
        <w:t>Pupko</w:t>
      </w:r>
      <w:proofErr w:type="spellEnd"/>
      <w:r w:rsidRPr="0025589C">
        <w:rPr>
          <w:sz w:val="22"/>
          <w:szCs w:val="22"/>
        </w:rPr>
        <w:t xml:space="preserve">, A. </w:t>
      </w:r>
      <w:proofErr w:type="spellStart"/>
      <w:r w:rsidRPr="0025589C">
        <w:rPr>
          <w:sz w:val="22"/>
          <w:szCs w:val="22"/>
        </w:rPr>
        <w:t>Eldar</w:t>
      </w:r>
      <w:proofErr w:type="spellEnd"/>
      <w:r w:rsidRPr="0025589C">
        <w:rPr>
          <w:sz w:val="22"/>
          <w:szCs w:val="22"/>
        </w:rPr>
        <w:t xml:space="preserve">, I. Ben-Zion, E. Even-Tov, H. </w:t>
      </w:r>
      <w:proofErr w:type="spellStart"/>
      <w:r w:rsidRPr="0025589C">
        <w:rPr>
          <w:sz w:val="22"/>
          <w:szCs w:val="22"/>
        </w:rPr>
        <w:t>Acar</w:t>
      </w:r>
      <w:proofErr w:type="spellEnd"/>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w:t>
      </w:r>
      <w:proofErr w:type="spellStart"/>
      <w:r w:rsidR="000D297D" w:rsidRPr="0025589C">
        <w:rPr>
          <w:sz w:val="22"/>
          <w:szCs w:val="22"/>
        </w:rPr>
        <w:t>Masel</w:t>
      </w:r>
      <w:proofErr w:type="spellEnd"/>
      <w:r w:rsidR="000D297D" w:rsidRPr="0025589C">
        <w:rPr>
          <w:sz w:val="22"/>
          <w:szCs w:val="22"/>
        </w:rPr>
        <w:t xml:space="preserve">, </w:t>
      </w:r>
      <w:r w:rsidR="00FA03CE" w:rsidRPr="0025589C">
        <w:rPr>
          <w:sz w:val="22"/>
          <w:szCs w:val="22"/>
        </w:rPr>
        <w:t xml:space="preserve">and E. Rosenberg, </w:t>
      </w:r>
      <w:r w:rsidRPr="0025589C">
        <w:rPr>
          <w:sz w:val="22"/>
          <w:szCs w:val="22"/>
        </w:rPr>
        <w:t xml:space="preserve">for helpful discussions and comments, and L. </w:t>
      </w:r>
      <w:proofErr w:type="spellStart"/>
      <w:r w:rsidRPr="0025589C">
        <w:rPr>
          <w:sz w:val="22"/>
          <w:szCs w:val="22"/>
        </w:rPr>
        <w:t>Zelcbuch</w:t>
      </w:r>
      <w:proofErr w:type="spellEnd"/>
      <w:r w:rsidRPr="0025589C">
        <w:rPr>
          <w:sz w:val="22"/>
          <w:szCs w:val="22"/>
        </w:rPr>
        <w:t xml:space="preserve">, </w:t>
      </w:r>
      <w:r w:rsidRPr="0025589C">
        <w:rPr>
          <w:sz w:val="22"/>
          <w:szCs w:val="22"/>
          <w:lang w:val="en-GB"/>
        </w:rPr>
        <w:t xml:space="preserve">N. Wertheimer, A. Rosenberg, A. Zisman, F. Yang, E. </w:t>
      </w:r>
      <w:proofErr w:type="spellStart"/>
      <w:r w:rsidRPr="0025589C">
        <w:rPr>
          <w:sz w:val="22"/>
          <w:szCs w:val="22"/>
          <w:lang w:val="en-GB"/>
        </w:rPr>
        <w:t>Shtifman</w:t>
      </w:r>
      <w:proofErr w:type="spellEnd"/>
      <w:r w:rsidRPr="0025589C">
        <w:rPr>
          <w:sz w:val="22"/>
          <w:szCs w:val="22"/>
          <w:lang w:val="en-GB"/>
        </w:rPr>
        <w:t xml:space="preserve"> Segal,</w:t>
      </w:r>
      <w:r w:rsidR="00381329" w:rsidRPr="0025589C">
        <w:rPr>
          <w:sz w:val="22"/>
          <w:szCs w:val="22"/>
          <w:lang w:val="en-GB"/>
        </w:rPr>
        <w:t xml:space="preserve"> I. Melamed-Havin,</w:t>
      </w:r>
      <w:r w:rsidRPr="0025589C">
        <w:rPr>
          <w:sz w:val="22"/>
          <w:szCs w:val="22"/>
          <w:lang w:val="en-GB"/>
        </w:rPr>
        <w:t xml:space="preserve"> and R. </w:t>
      </w:r>
      <w:proofErr w:type="spellStart"/>
      <w:r w:rsidRPr="0025589C">
        <w:rPr>
          <w:sz w:val="22"/>
          <w:szCs w:val="22"/>
          <w:lang w:val="en-GB"/>
        </w:rPr>
        <w:t>Yaari</w:t>
      </w:r>
      <w:proofErr w:type="spellEnd"/>
      <w:r w:rsidRPr="0025589C">
        <w:rPr>
          <w:sz w:val="22"/>
          <w:szCs w:val="22"/>
          <w:lang w:val="en-GB"/>
        </w:rPr>
        <w:t xml:space="preserve"> for sharing materials and experimental advice</w:t>
      </w:r>
      <w:r w:rsidRPr="0025589C">
        <w:rPr>
          <w:sz w:val="22"/>
          <w:szCs w:val="22"/>
        </w:rPr>
        <w:t xml:space="preserve">. </w:t>
      </w:r>
    </w:p>
    <w:p w14:paraId="35A719B2" w14:textId="6F24C794" w:rsidR="002A7645" w:rsidRDefault="00A9402F">
      <w:pPr>
        <w:rPr>
          <w:sz w:val="22"/>
          <w:szCs w:val="22"/>
        </w:rPr>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w:t>
      </w:r>
      <w:del w:id="100" w:author="TF Cooper" w:date="2018-12-02T23:16:00Z">
        <w:r w:rsidRPr="00AA2A67" w:rsidDel="008C48B7">
          <w:rPr>
            <w:sz w:val="22"/>
            <w:szCs w:val="22"/>
          </w:rPr>
          <w:delText xml:space="preserve">and </w:delText>
        </w:r>
      </w:del>
      <w:r w:rsidRPr="00AA2A67">
        <w:rPr>
          <w:sz w:val="22"/>
          <w:szCs w:val="22"/>
        </w:rPr>
        <w:t>the European Research Council (FP7/2007-2013)/ERC grant 340087 (JB)</w:t>
      </w:r>
      <w:ins w:id="101" w:author="TF Cooper" w:date="2018-12-02T23:16:00Z">
        <w:r w:rsidR="008C48B7">
          <w:rPr>
            <w:sz w:val="22"/>
            <w:szCs w:val="22"/>
          </w:rPr>
          <w:t xml:space="preserve">, and the National Science Foundation </w:t>
        </w:r>
        <w:r w:rsidR="008C48B7" w:rsidRPr="009C7D93">
          <w:rPr>
            <w:rFonts w:ascii="Times" w:hAnsi="Times" w:cs="Arial"/>
          </w:rPr>
          <w:t>(DEB-1253650 to TFC)</w:t>
        </w:r>
      </w:ins>
      <w:r w:rsidRPr="00AA2A67">
        <w:rPr>
          <w:sz w:val="22"/>
          <w:szCs w:val="22"/>
        </w:rPr>
        <w:t>.</w:t>
      </w:r>
      <w:r w:rsidR="002A7645">
        <w:rPr>
          <w:sz w:val="22"/>
          <w:szCs w:val="22"/>
        </w:rPr>
        <w:t xml:space="preserve"> </w:t>
      </w:r>
    </w:p>
    <w:p w14:paraId="12E9BC9F" w14:textId="11989535" w:rsidR="00643E5F" w:rsidRPr="00560BED" w:rsidDel="008C48B7" w:rsidRDefault="002A7645" w:rsidP="00C34C28">
      <w:pPr>
        <w:rPr>
          <w:del w:id="102" w:author="TF Cooper" w:date="2018-12-02T23:17:00Z"/>
          <w:sz w:val="22"/>
          <w:szCs w:val="22"/>
        </w:rPr>
      </w:pPr>
      <w:del w:id="103" w:author="TF Cooper" w:date="2018-12-02T23:17:00Z">
        <w:r w:rsidRPr="00C34C28" w:rsidDel="008C48B7">
          <w:rPr>
            <w:sz w:val="22"/>
            <w:szCs w:val="22"/>
            <w:highlight w:val="red"/>
          </w:rPr>
          <w:delText>TFC? KK?</w:delText>
        </w:r>
      </w:del>
    </w:p>
    <w:p w14:paraId="75B73F83" w14:textId="6D3E87B9" w:rsidR="00750BAE" w:rsidRPr="0025589C" w:rsidRDefault="00750BAE" w:rsidP="00C34C28">
      <w:pPr>
        <w:pStyle w:val="Heading1"/>
        <w:spacing w:line="360" w:lineRule="auto"/>
        <w:ind w:firstLine="284"/>
      </w:pPr>
      <w:r w:rsidRPr="0025589C">
        <w:t>References</w:t>
      </w:r>
    </w:p>
    <w:p w14:paraId="1E343D2F" w14:textId="56214D15" w:rsidR="00986895" w:rsidRPr="00986895" w:rsidRDefault="00750BAE" w:rsidP="00986895">
      <w:pPr>
        <w:widowControl w:val="0"/>
        <w:autoSpaceDE w:val="0"/>
        <w:autoSpaceDN w:val="0"/>
        <w:adjustRightInd w:val="0"/>
        <w:ind w:left="640" w:hanging="640"/>
        <w:rPr>
          <w:rFonts w:ascii="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986895" w:rsidRPr="00986895">
        <w:rPr>
          <w:rFonts w:ascii="Times New Roman" w:hAnsi="Times New Roman" w:cs="Times New Roman"/>
          <w:noProof/>
        </w:rPr>
        <w:t xml:space="preserve">1. </w:t>
      </w:r>
      <w:r w:rsidR="00986895" w:rsidRPr="00986895">
        <w:rPr>
          <w:rFonts w:ascii="Times New Roman" w:hAnsi="Times New Roman" w:cs="Times New Roman"/>
          <w:noProof/>
        </w:rPr>
        <w:tab/>
        <w:t xml:space="preserve">Chevin L-M (2011) On measuring selection in experimental evolution. </w:t>
      </w:r>
      <w:r w:rsidR="00986895" w:rsidRPr="00986895">
        <w:rPr>
          <w:rFonts w:ascii="Times New Roman" w:hAnsi="Times New Roman" w:cs="Times New Roman"/>
          <w:i/>
          <w:iCs/>
          <w:noProof/>
        </w:rPr>
        <w:t>Biol Lett</w:t>
      </w:r>
      <w:r w:rsidR="00986895" w:rsidRPr="00986895">
        <w:rPr>
          <w:rFonts w:ascii="Times New Roman" w:hAnsi="Times New Roman" w:cs="Times New Roman"/>
          <w:noProof/>
        </w:rPr>
        <w:t xml:space="preserve"> 7(2):210–3.</w:t>
      </w:r>
    </w:p>
    <w:p w14:paraId="551BE6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 </w:t>
      </w:r>
      <w:r w:rsidRPr="00986895">
        <w:rPr>
          <w:rFonts w:ascii="Times New Roman" w:hAnsi="Times New Roman" w:cs="Times New Roman"/>
          <w:noProof/>
        </w:rPr>
        <w:tab/>
        <w:t>Gallet R, Cooper TF, Elena SF, Lenormand T (2012) Measuring selection coefficients below 10</w:t>
      </w:r>
      <w:r w:rsidRPr="00986895">
        <w:rPr>
          <w:rFonts w:ascii="Times New Roman" w:hAnsi="Times New Roman" w:cs="Times New Roman"/>
          <w:noProof/>
          <w:vertAlign w:val="superscript"/>
        </w:rPr>
        <w:t>-3</w:t>
      </w:r>
      <w:r w:rsidRPr="00986895">
        <w:rPr>
          <w:rFonts w:ascii="Times New Roman" w:hAnsi="Times New Roman" w:cs="Times New Roman"/>
          <w:noProof/>
        </w:rPr>
        <w:t xml:space="preserve">: method, questions, and prospects. </w:t>
      </w:r>
      <w:r w:rsidRPr="00986895">
        <w:rPr>
          <w:rFonts w:ascii="Times New Roman" w:hAnsi="Times New Roman" w:cs="Times New Roman"/>
          <w:i/>
          <w:iCs/>
          <w:noProof/>
        </w:rPr>
        <w:t>Genetics</w:t>
      </w:r>
      <w:r w:rsidRPr="00986895">
        <w:rPr>
          <w:rFonts w:ascii="Times New Roman" w:hAnsi="Times New Roman" w:cs="Times New Roman"/>
          <w:noProof/>
        </w:rPr>
        <w:t xml:space="preserve"> 190(1):175–86.</w:t>
      </w:r>
    </w:p>
    <w:p w14:paraId="2A58405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 </w:t>
      </w:r>
      <w:r w:rsidRPr="00986895">
        <w:rPr>
          <w:rFonts w:ascii="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986895">
        <w:rPr>
          <w:rFonts w:ascii="Times New Roman" w:hAnsi="Times New Roman" w:cs="Times New Roman"/>
          <w:i/>
          <w:iCs/>
          <w:noProof/>
        </w:rPr>
        <w:t>PLoS One</w:t>
      </w:r>
      <w:r w:rsidRPr="00986895">
        <w:rPr>
          <w:rFonts w:ascii="Times New Roman" w:hAnsi="Times New Roman" w:cs="Times New Roman"/>
          <w:noProof/>
        </w:rPr>
        <w:t xml:space="preserve"> 10(6):e0126915.</w:t>
      </w:r>
    </w:p>
    <w:p w14:paraId="16A997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 </w:t>
      </w:r>
      <w:r w:rsidRPr="00986895">
        <w:rPr>
          <w:rFonts w:ascii="Times New Roman" w:hAnsi="Times New Roman" w:cs="Times New Roman"/>
          <w:noProof/>
        </w:rPr>
        <w:tab/>
        <w:t xml:space="preserve">Durão P, Trindade S, Sousa A, Gordo I (2015) Multiple Resistance at No Cost: Rifampicin and Streptomycin a Dangerous Liaison in the Spread of Antibiotic Resistance. </w:t>
      </w:r>
      <w:r w:rsidRPr="00986895">
        <w:rPr>
          <w:rFonts w:ascii="Times New Roman" w:hAnsi="Times New Roman" w:cs="Times New Roman"/>
          <w:i/>
          <w:iCs/>
          <w:noProof/>
        </w:rPr>
        <w:t>Mol Biol Evol</w:t>
      </w:r>
      <w:r w:rsidRPr="00986895">
        <w:rPr>
          <w:rFonts w:ascii="Times New Roman" w:hAnsi="Times New Roman" w:cs="Times New Roman"/>
          <w:noProof/>
        </w:rPr>
        <w:t xml:space="preserve"> 32(10):2675–2680.</w:t>
      </w:r>
    </w:p>
    <w:p w14:paraId="032BF58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5. </w:t>
      </w:r>
      <w:r w:rsidRPr="00986895">
        <w:rPr>
          <w:rFonts w:ascii="Times New Roman" w:hAnsi="Times New Roman" w:cs="Times New Roman"/>
          <w:noProof/>
        </w:rPr>
        <w:tab/>
        <w:t xml:space="preserve">Hall BG, Acar H, Nandipati A, Barlow M (2014) Growth rates made easy. </w:t>
      </w:r>
      <w:r w:rsidRPr="00986895">
        <w:rPr>
          <w:rFonts w:ascii="Times New Roman" w:hAnsi="Times New Roman" w:cs="Times New Roman"/>
          <w:i/>
          <w:iCs/>
          <w:noProof/>
        </w:rPr>
        <w:t>Mol Biol Evol</w:t>
      </w:r>
      <w:r w:rsidRPr="00986895">
        <w:rPr>
          <w:rFonts w:ascii="Times New Roman" w:hAnsi="Times New Roman" w:cs="Times New Roman"/>
          <w:noProof/>
        </w:rPr>
        <w:t xml:space="preserve"> 31(1):232–238.</w:t>
      </w:r>
    </w:p>
    <w:p w14:paraId="487617C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6. </w:t>
      </w:r>
      <w:r w:rsidRPr="00986895">
        <w:rPr>
          <w:rFonts w:ascii="Times New Roman" w:hAnsi="Times New Roman" w:cs="Times New Roman"/>
          <w:noProof/>
        </w:rPr>
        <w:tab/>
        <w:t xml:space="preserve">Crow JF, Kimura M (1970) </w:t>
      </w:r>
      <w:r w:rsidRPr="00986895">
        <w:rPr>
          <w:rFonts w:ascii="Times New Roman" w:hAnsi="Times New Roman" w:cs="Times New Roman"/>
          <w:i/>
          <w:iCs/>
          <w:noProof/>
        </w:rPr>
        <w:t>An introduction to population genetics theory</w:t>
      </w:r>
      <w:r w:rsidRPr="00986895">
        <w:rPr>
          <w:rFonts w:ascii="Times New Roman" w:hAnsi="Times New Roman" w:cs="Times New Roman"/>
          <w:noProof/>
        </w:rPr>
        <w:t xml:space="preserve"> (Burgess Pub. Co., Minneapolis).</w:t>
      </w:r>
    </w:p>
    <w:p w14:paraId="757BE75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7. </w:t>
      </w:r>
      <w:r w:rsidRPr="00986895">
        <w:rPr>
          <w:rFonts w:ascii="Times New Roman" w:hAnsi="Times New Roman" w:cs="Times New Roman"/>
          <w:noProof/>
        </w:rPr>
        <w:tab/>
        <w:t xml:space="preserve">Lenski RE, Rose MR, Simpson SC, Tadler SC (1991) Long-Term Experimental Evolution in Escherichia coli. I. Adaptation and Divergence During 2,000 Generations. </w:t>
      </w:r>
      <w:r w:rsidRPr="00986895">
        <w:rPr>
          <w:rFonts w:ascii="Times New Roman" w:hAnsi="Times New Roman" w:cs="Times New Roman"/>
          <w:i/>
          <w:iCs/>
          <w:noProof/>
        </w:rPr>
        <w:t>Am Nat</w:t>
      </w:r>
      <w:r w:rsidRPr="00986895">
        <w:rPr>
          <w:rFonts w:ascii="Times New Roman" w:hAnsi="Times New Roman" w:cs="Times New Roman"/>
          <w:noProof/>
        </w:rPr>
        <w:t xml:space="preserve"> 138(6):1315.</w:t>
      </w:r>
    </w:p>
    <w:p w14:paraId="2D660916"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8. </w:t>
      </w:r>
      <w:r w:rsidRPr="00986895">
        <w:rPr>
          <w:rFonts w:ascii="Times New Roman" w:hAnsi="Times New Roman" w:cs="Times New Roman"/>
          <w:noProof/>
        </w:rPr>
        <w:tab/>
        <w:t xml:space="preserve">Wahl LM, Zhu AD (2015) Survival probability of beneficial mutations in bacterial batch culture. </w:t>
      </w:r>
      <w:r w:rsidRPr="00986895">
        <w:rPr>
          <w:rFonts w:ascii="Times New Roman" w:hAnsi="Times New Roman" w:cs="Times New Roman"/>
          <w:i/>
          <w:iCs/>
          <w:noProof/>
        </w:rPr>
        <w:t>Genetics</w:t>
      </w:r>
      <w:r w:rsidRPr="00986895">
        <w:rPr>
          <w:rFonts w:ascii="Times New Roman" w:hAnsi="Times New Roman" w:cs="Times New Roman"/>
          <w:noProof/>
        </w:rPr>
        <w:t xml:space="preserve"> 200(1):309–20.</w:t>
      </w:r>
    </w:p>
    <w:p w14:paraId="3E7751C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9. </w:t>
      </w:r>
      <w:r w:rsidRPr="00986895">
        <w:rPr>
          <w:rFonts w:ascii="Times New Roman" w:hAnsi="Times New Roman" w:cs="Times New Roman"/>
          <w:noProof/>
        </w:rPr>
        <w:tab/>
        <w:t xml:space="preserve">Wiser MJ, Lenski RE (2015) A Comparison of Methods to Measure Fitness in </w:t>
      </w:r>
      <w:r w:rsidRPr="00986895">
        <w:rPr>
          <w:rFonts w:ascii="Times New Roman" w:hAnsi="Times New Roman" w:cs="Times New Roman"/>
          <w:i/>
          <w:iCs/>
          <w:noProof/>
        </w:rPr>
        <w:t>Escherichia coli</w:t>
      </w:r>
      <w:r w:rsidRPr="00986895">
        <w:rPr>
          <w:rFonts w:ascii="Times New Roman" w:hAnsi="Times New Roman" w:cs="Times New Roman"/>
          <w:noProof/>
        </w:rPr>
        <w:t xml:space="preserve">. </w:t>
      </w:r>
      <w:r w:rsidRPr="00986895">
        <w:rPr>
          <w:rFonts w:ascii="Times New Roman" w:hAnsi="Times New Roman" w:cs="Times New Roman"/>
          <w:i/>
          <w:iCs/>
          <w:noProof/>
        </w:rPr>
        <w:t>PLoS One</w:t>
      </w:r>
      <w:r w:rsidRPr="00986895">
        <w:rPr>
          <w:rFonts w:ascii="Times New Roman" w:hAnsi="Times New Roman" w:cs="Times New Roman"/>
          <w:noProof/>
        </w:rPr>
        <w:t xml:space="preserve"> 10(5):e0126210.</w:t>
      </w:r>
    </w:p>
    <w:p w14:paraId="028A2A4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10. </w:t>
      </w:r>
      <w:r w:rsidRPr="00986895">
        <w:rPr>
          <w:rFonts w:ascii="Times New Roman" w:hAnsi="Times New Roman" w:cs="Times New Roman"/>
          <w:noProof/>
        </w:rPr>
        <w:tab/>
        <w:t xml:space="preserve">Bank C, Hietpas RT, Wong A, Bolon DNA, Jensen JD (2014) A Bayesian MCMC Approach </w:t>
      </w:r>
      <w:r w:rsidRPr="00986895">
        <w:rPr>
          <w:rFonts w:ascii="Times New Roman" w:hAnsi="Times New Roman" w:cs="Times New Roman"/>
          <w:noProof/>
        </w:rPr>
        <w:lastRenderedPageBreak/>
        <w:t xml:space="preserve">To Assess the Complete Distribution of Fitness Effects of New Mutations: Uncovering the Potential for Adaptive Walks in Challenging Environments. </w:t>
      </w:r>
      <w:r w:rsidRPr="00986895">
        <w:rPr>
          <w:rFonts w:ascii="Times New Roman" w:hAnsi="Times New Roman" w:cs="Times New Roman"/>
          <w:i/>
          <w:iCs/>
          <w:noProof/>
        </w:rPr>
        <w:t>Genetics</w:t>
      </w:r>
      <w:r w:rsidRPr="00986895">
        <w:rPr>
          <w:rFonts w:ascii="Times New Roman" w:hAnsi="Times New Roman" w:cs="Times New Roman"/>
          <w:noProof/>
        </w:rPr>
        <w:t xml:space="preserve"> 196(3):1–35.</w:t>
      </w:r>
    </w:p>
    <w:p w14:paraId="098387A2"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11. </w:t>
      </w:r>
      <w:r w:rsidRPr="00986895">
        <w:rPr>
          <w:rFonts w:ascii="Times New Roman" w:hAnsi="Times New Roman" w:cs="Times New Roman"/>
          <w:noProof/>
        </w:rPr>
        <w:tab/>
        <w:t xml:space="preserve">Levy SF, et al. (2015) Quantitative evolutionary dynamics using high-resolution lineage tracking. </w:t>
      </w:r>
      <w:r w:rsidRPr="00986895">
        <w:rPr>
          <w:rFonts w:ascii="Times New Roman" w:hAnsi="Times New Roman" w:cs="Times New Roman"/>
          <w:i/>
          <w:iCs/>
          <w:noProof/>
        </w:rPr>
        <w:t>Nature</w:t>
      </w:r>
      <w:r w:rsidRPr="00986895">
        <w:rPr>
          <w:rFonts w:ascii="Times New Roman" w:hAnsi="Times New Roman" w:cs="Times New Roman"/>
          <w:noProof/>
        </w:rPr>
        <w:t xml:space="preserve"> 519(7542):181–186.</w:t>
      </w:r>
    </w:p>
    <w:p w14:paraId="15F7160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12. </w:t>
      </w:r>
      <w:r w:rsidRPr="00986895">
        <w:rPr>
          <w:rFonts w:ascii="Times New Roman" w:hAnsi="Times New Roman" w:cs="Times New Roman"/>
          <w:noProof/>
        </w:rPr>
        <w:tab/>
        <w:t xml:space="preserve">Baranyi J, Roberts TA (1994) A dynamic approach to predicting bacterial growth in food. </w:t>
      </w:r>
      <w:r w:rsidRPr="00986895">
        <w:rPr>
          <w:rFonts w:ascii="Times New Roman" w:hAnsi="Times New Roman" w:cs="Times New Roman"/>
          <w:i/>
          <w:iCs/>
          <w:noProof/>
        </w:rPr>
        <w:t>Int J Food Microbiol</w:t>
      </w:r>
      <w:r w:rsidRPr="00986895">
        <w:rPr>
          <w:rFonts w:ascii="Times New Roman" w:hAnsi="Times New Roman" w:cs="Times New Roman"/>
          <w:noProof/>
        </w:rPr>
        <w:t xml:space="preserve"> 23:277–294.</w:t>
      </w:r>
    </w:p>
    <w:p w14:paraId="4315535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13. </w:t>
      </w:r>
      <w:r w:rsidRPr="00986895">
        <w:rPr>
          <w:rFonts w:ascii="Times New Roman" w:hAnsi="Times New Roman" w:cs="Times New Roman"/>
          <w:noProof/>
        </w:rPr>
        <w:tab/>
        <w:t xml:space="preserve">Williams FM (1967) A model of cell growth dynamics. </w:t>
      </w:r>
      <w:r w:rsidRPr="00986895">
        <w:rPr>
          <w:rFonts w:ascii="Times New Roman" w:hAnsi="Times New Roman" w:cs="Times New Roman"/>
          <w:i/>
          <w:iCs/>
          <w:noProof/>
        </w:rPr>
        <w:t>J Theor Biol</w:t>
      </w:r>
      <w:r w:rsidRPr="00986895">
        <w:rPr>
          <w:rFonts w:ascii="Times New Roman" w:hAnsi="Times New Roman" w:cs="Times New Roman"/>
          <w:noProof/>
        </w:rPr>
        <w:t xml:space="preserve"> 15(2):190–207.</w:t>
      </w:r>
    </w:p>
    <w:p w14:paraId="242B19C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14. </w:t>
      </w:r>
      <w:r w:rsidRPr="00986895">
        <w:rPr>
          <w:rFonts w:ascii="Times New Roman" w:hAnsi="Times New Roman" w:cs="Times New Roman"/>
          <w:noProof/>
        </w:rPr>
        <w:tab/>
        <w:t xml:space="preserve">Otto SP, Day T (2007) </w:t>
      </w:r>
      <w:r w:rsidRPr="00986895">
        <w:rPr>
          <w:rFonts w:ascii="Times New Roman" w:hAnsi="Times New Roman" w:cs="Times New Roman"/>
          <w:i/>
          <w:iCs/>
          <w:noProof/>
        </w:rPr>
        <w:t>A biologist’s guide to mathematical modeling in ecology and evolution</w:t>
      </w:r>
      <w:r w:rsidRPr="00986895">
        <w:rPr>
          <w:rFonts w:ascii="Times New Roman" w:hAnsi="Times New Roman" w:cs="Times New Roman"/>
          <w:noProof/>
        </w:rPr>
        <w:t xml:space="preserve"> (Princeton University Press).</w:t>
      </w:r>
    </w:p>
    <w:p w14:paraId="24885E9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15. </w:t>
      </w:r>
      <w:r w:rsidRPr="00986895">
        <w:rPr>
          <w:rFonts w:ascii="Times New Roman" w:hAnsi="Times New Roman" w:cs="Times New Roman"/>
          <w:noProof/>
        </w:rPr>
        <w:tab/>
        <w:t xml:space="preserve">Cooper TF, Lenski RE (2010) Experimental evolution with E. coli in diverse resource environments. I. Fluctuating environments promote divergence of replicate populations. </w:t>
      </w:r>
      <w:r w:rsidRPr="00986895">
        <w:rPr>
          <w:rFonts w:ascii="Times New Roman" w:hAnsi="Times New Roman" w:cs="Times New Roman"/>
          <w:i/>
          <w:iCs/>
          <w:noProof/>
        </w:rPr>
        <w:t>BMC Evol Biol</w:t>
      </w:r>
      <w:r w:rsidRPr="00986895">
        <w:rPr>
          <w:rFonts w:ascii="Times New Roman" w:hAnsi="Times New Roman" w:cs="Times New Roman"/>
          <w:noProof/>
        </w:rPr>
        <w:t xml:space="preserve"> 10(1). doi:10.1186/1471-2148-10-11.</w:t>
      </w:r>
    </w:p>
    <w:p w14:paraId="1EA21117"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16. </w:t>
      </w:r>
      <w:r w:rsidRPr="00986895">
        <w:rPr>
          <w:rFonts w:ascii="Times New Roman" w:hAnsi="Times New Roman" w:cs="Times New Roman"/>
          <w:noProof/>
        </w:rPr>
        <w:tab/>
        <w:t xml:space="preserve">Ram Y, et al. (2016) Predicting microbial relative growth in a mixed culture from growth curve data. </w:t>
      </w:r>
      <w:r w:rsidRPr="00986895">
        <w:rPr>
          <w:rFonts w:ascii="Times New Roman" w:hAnsi="Times New Roman" w:cs="Times New Roman"/>
          <w:i/>
          <w:iCs/>
          <w:noProof/>
        </w:rPr>
        <w:t>bioRxiv</w:t>
      </w:r>
      <w:r w:rsidRPr="00986895">
        <w:rPr>
          <w:rFonts w:ascii="Times New Roman" w:hAnsi="Times New Roman" w:cs="Times New Roman"/>
          <w:noProof/>
        </w:rPr>
        <w:t>. doi:10.1101/022640.</w:t>
      </w:r>
    </w:p>
    <w:p w14:paraId="4A765C5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17. </w:t>
      </w:r>
      <w:r w:rsidRPr="00986895">
        <w:rPr>
          <w:rFonts w:ascii="Times New Roman" w:hAnsi="Times New Roman" w:cs="Times New Roman"/>
          <w:noProof/>
        </w:rPr>
        <w:tab/>
        <w:t xml:space="preserve">Baranyi J (1997) Simple is good as long as it is enough. </w:t>
      </w:r>
      <w:r w:rsidRPr="00986895">
        <w:rPr>
          <w:rFonts w:ascii="Times New Roman" w:hAnsi="Times New Roman" w:cs="Times New Roman"/>
          <w:i/>
          <w:iCs/>
          <w:noProof/>
        </w:rPr>
        <w:t>Commentary</w:t>
      </w:r>
      <w:r w:rsidRPr="00986895">
        <w:rPr>
          <w:rFonts w:ascii="Times New Roman" w:hAnsi="Times New Roman" w:cs="Times New Roman"/>
          <w:noProof/>
        </w:rPr>
        <w:t xml:space="preserve"> (1996):391–394.</w:t>
      </w:r>
    </w:p>
    <w:p w14:paraId="39C196A1"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18. </w:t>
      </w:r>
      <w:r w:rsidRPr="00986895">
        <w:rPr>
          <w:rFonts w:ascii="Times New Roman" w:hAnsi="Times New Roman" w:cs="Times New Roman"/>
          <w:noProof/>
        </w:rPr>
        <w:tab/>
        <w:t xml:space="preserve">Frumkin I, et al. (2018) Codon usage of highly expressed genes affects proteome-wide translation efficiency.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115(21):E4940–E4949.</w:t>
      </w:r>
    </w:p>
    <w:p w14:paraId="52BC5F3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19. </w:t>
      </w:r>
      <w:r w:rsidRPr="00986895">
        <w:rPr>
          <w:rFonts w:ascii="Times New Roman" w:hAnsi="Times New Roman" w:cs="Times New Roman"/>
          <w:noProof/>
        </w:rPr>
        <w:tab/>
        <w:t xml:space="preserve">Hegreness M, Shoresh N, Hartl DL, Kishony R (2006) An equivalence principle for the incorporation of favorable mutations in asexual populations. </w:t>
      </w:r>
      <w:r w:rsidRPr="00986895">
        <w:rPr>
          <w:rFonts w:ascii="Times New Roman" w:hAnsi="Times New Roman" w:cs="Times New Roman"/>
          <w:i/>
          <w:iCs/>
          <w:noProof/>
        </w:rPr>
        <w:t>Science (80- )</w:t>
      </w:r>
      <w:r w:rsidRPr="00986895">
        <w:rPr>
          <w:rFonts w:ascii="Times New Roman" w:hAnsi="Times New Roman" w:cs="Times New Roman"/>
          <w:noProof/>
        </w:rPr>
        <w:t xml:space="preserve"> 311(5767):1615–7.</w:t>
      </w:r>
    </w:p>
    <w:p w14:paraId="1F9E0B8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20. </w:t>
      </w:r>
      <w:r w:rsidRPr="00986895">
        <w:rPr>
          <w:rFonts w:ascii="Times New Roman" w:hAnsi="Times New Roman" w:cs="Times New Roman"/>
          <w:noProof/>
        </w:rPr>
        <w:tab/>
        <w:t xml:space="preserve">Li Y, et al. (2018) Hidden Complexity of Yeast Adaptation under Simple Evolutionary Conditions. </w:t>
      </w:r>
      <w:r w:rsidRPr="00986895">
        <w:rPr>
          <w:rFonts w:ascii="Times New Roman" w:hAnsi="Times New Roman" w:cs="Times New Roman"/>
          <w:i/>
          <w:iCs/>
          <w:noProof/>
        </w:rPr>
        <w:t>Curr Biol</w:t>
      </w:r>
      <w:r w:rsidRPr="00986895">
        <w:rPr>
          <w:rFonts w:ascii="Times New Roman" w:hAnsi="Times New Roman" w:cs="Times New Roman"/>
          <w:noProof/>
        </w:rPr>
        <w:t xml:space="preserve"> 28(4):515–525.e6.</w:t>
      </w:r>
    </w:p>
    <w:p w14:paraId="0D2C797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21. </w:t>
      </w:r>
      <w:r w:rsidRPr="00986895">
        <w:rPr>
          <w:rFonts w:ascii="Times New Roman" w:hAnsi="Times New Roman" w:cs="Times New Roman"/>
          <w:noProof/>
        </w:rPr>
        <w:tab/>
        <w:t xml:space="preserve">Bell G (2010) Experimental genomics of fitness in yeast. </w:t>
      </w:r>
      <w:r w:rsidRPr="00986895">
        <w:rPr>
          <w:rFonts w:ascii="Times New Roman" w:hAnsi="Times New Roman" w:cs="Times New Roman"/>
          <w:i/>
          <w:iCs/>
          <w:noProof/>
        </w:rPr>
        <w:t>Proc R Soc B Biol Sci</w:t>
      </w:r>
      <w:r w:rsidRPr="00986895">
        <w:rPr>
          <w:rFonts w:ascii="Times New Roman" w:hAnsi="Times New Roman" w:cs="Times New Roman"/>
          <w:noProof/>
        </w:rPr>
        <w:t xml:space="preserve"> 277(1687):1459–1467.</w:t>
      </w:r>
    </w:p>
    <w:p w14:paraId="7E3C414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22. </w:t>
      </w:r>
      <w:r w:rsidRPr="00986895">
        <w:rPr>
          <w:rFonts w:ascii="Times New Roman" w:hAnsi="Times New Roman" w:cs="Times New Roman"/>
          <w:noProof/>
        </w:rPr>
        <w:tab/>
        <w:t xml:space="preserve">Sprouffske K, Wagner A (2016) Growthcurver: An R package for obtaining interpretable metrics from microbial growth curves. </w:t>
      </w:r>
      <w:r w:rsidRPr="00986895">
        <w:rPr>
          <w:rFonts w:ascii="Times New Roman" w:hAnsi="Times New Roman" w:cs="Times New Roman"/>
          <w:i/>
          <w:iCs/>
          <w:noProof/>
        </w:rPr>
        <w:t>BMC Bioinformatics</w:t>
      </w:r>
      <w:r w:rsidRPr="00986895">
        <w:rPr>
          <w:rFonts w:ascii="Times New Roman" w:hAnsi="Times New Roman" w:cs="Times New Roman"/>
          <w:noProof/>
        </w:rPr>
        <w:t xml:space="preserve"> 17(1):17–20.</w:t>
      </w:r>
    </w:p>
    <w:p w14:paraId="68A282A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23. </w:t>
      </w:r>
      <w:r w:rsidRPr="00986895">
        <w:rPr>
          <w:rFonts w:ascii="Times New Roman" w:hAnsi="Times New Roman" w:cs="Times New Roman"/>
          <w:noProof/>
        </w:rPr>
        <w:tab/>
        <w:t xml:space="preserve">Van Rossum G, others (2007) Python Programming Language. </w:t>
      </w:r>
      <w:r w:rsidRPr="00986895">
        <w:rPr>
          <w:rFonts w:ascii="Times New Roman" w:hAnsi="Times New Roman" w:cs="Times New Roman"/>
          <w:i/>
          <w:iCs/>
          <w:noProof/>
        </w:rPr>
        <w:t>USENIX Annual Technical Conference</w:t>
      </w:r>
      <w:r w:rsidRPr="00986895">
        <w:rPr>
          <w:rFonts w:ascii="Times New Roman" w:hAnsi="Times New Roman" w:cs="Times New Roman"/>
          <w:noProof/>
        </w:rPr>
        <w:t>.</w:t>
      </w:r>
    </w:p>
    <w:p w14:paraId="3D7B7D1D"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24. </w:t>
      </w:r>
      <w:r w:rsidRPr="00986895">
        <w:rPr>
          <w:rFonts w:ascii="Times New Roman" w:hAnsi="Times New Roman" w:cs="Times New Roman"/>
          <w:noProof/>
        </w:rPr>
        <w:tab/>
        <w:t xml:space="preserve">Zelcbuch L, et al. (2013) Spanning high-dimensional expression space using ribosome-binding site combinatorics. </w:t>
      </w:r>
      <w:r w:rsidRPr="00986895">
        <w:rPr>
          <w:rFonts w:ascii="Times New Roman" w:hAnsi="Times New Roman" w:cs="Times New Roman"/>
          <w:i/>
          <w:iCs/>
          <w:noProof/>
        </w:rPr>
        <w:t>Nucleic Acids Res</w:t>
      </w:r>
      <w:r w:rsidRPr="00986895">
        <w:rPr>
          <w:rFonts w:ascii="Times New Roman" w:hAnsi="Times New Roman" w:cs="Times New Roman"/>
          <w:noProof/>
        </w:rPr>
        <w:t xml:space="preserve"> 41(9):e98–e98.</w:t>
      </w:r>
    </w:p>
    <w:p w14:paraId="457B94B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25. </w:t>
      </w:r>
      <w:r w:rsidRPr="00986895">
        <w:rPr>
          <w:rFonts w:ascii="Times New Roman" w:hAnsi="Times New Roman" w:cs="Times New Roman"/>
          <w:noProof/>
        </w:rPr>
        <w:tab/>
        <w:t>R Development Core Team (2012) R: A Language and Environment for Statistical Computing.</w:t>
      </w:r>
    </w:p>
    <w:p w14:paraId="3104AF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26. </w:t>
      </w:r>
      <w:r w:rsidRPr="00986895">
        <w:rPr>
          <w:rFonts w:ascii="Times New Roman" w:hAnsi="Times New Roman" w:cs="Times New Roman"/>
          <w:noProof/>
        </w:rPr>
        <w:tab/>
        <w:t xml:space="preserve">Ge Y, Sealfon SC (2012) flowPeaks: a fast unsupervised clustering for flow cytometry data via K-means and density peak finding. </w:t>
      </w:r>
      <w:r w:rsidRPr="00986895">
        <w:rPr>
          <w:rFonts w:ascii="Times New Roman" w:hAnsi="Times New Roman" w:cs="Times New Roman"/>
          <w:i/>
          <w:iCs/>
          <w:noProof/>
        </w:rPr>
        <w:t>Bioinformatics</w:t>
      </w:r>
      <w:r w:rsidRPr="00986895">
        <w:rPr>
          <w:rFonts w:ascii="Times New Roman" w:hAnsi="Times New Roman" w:cs="Times New Roman"/>
          <w:noProof/>
        </w:rPr>
        <w:t xml:space="preserve"> 28(15):2052–2058.</w:t>
      </w:r>
    </w:p>
    <w:p w14:paraId="1BBC9AF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lastRenderedPageBreak/>
        <w:t xml:space="preserve">27. </w:t>
      </w:r>
      <w:r w:rsidRPr="00986895">
        <w:rPr>
          <w:rFonts w:ascii="Times New Roman" w:hAnsi="Times New Roman" w:cs="Times New Roman"/>
          <w:noProof/>
        </w:rPr>
        <w:tab/>
        <w:t xml:space="preserve">van der Walt S, Colbert SC, Varoquaux G (2011) The NumPy Array: A Structure for Efficient Numerical Computation. </w:t>
      </w:r>
      <w:r w:rsidRPr="00986895">
        <w:rPr>
          <w:rFonts w:ascii="Times New Roman" w:hAnsi="Times New Roman" w:cs="Times New Roman"/>
          <w:i/>
          <w:iCs/>
          <w:noProof/>
        </w:rPr>
        <w:t>Comput Sci Eng</w:t>
      </w:r>
      <w:r w:rsidRPr="00986895">
        <w:rPr>
          <w:rFonts w:ascii="Times New Roman" w:hAnsi="Times New Roman" w:cs="Times New Roman"/>
          <w:noProof/>
        </w:rPr>
        <w:t xml:space="preserve"> 13(2):22–30.</w:t>
      </w:r>
    </w:p>
    <w:p w14:paraId="2D92626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28. </w:t>
      </w:r>
      <w:r w:rsidRPr="00986895">
        <w:rPr>
          <w:rFonts w:ascii="Times New Roman" w:hAnsi="Times New Roman" w:cs="Times New Roman"/>
          <w:noProof/>
        </w:rPr>
        <w:tab/>
        <w:t>Jones E, Oliphant T, Peterson P, others (2001) SciPy: Open source scientific tools for Python. Available at: http://www.scipy.org/.</w:t>
      </w:r>
    </w:p>
    <w:p w14:paraId="63D6E83B"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29. </w:t>
      </w:r>
      <w:r w:rsidRPr="00986895">
        <w:rPr>
          <w:rFonts w:ascii="Times New Roman" w:hAnsi="Times New Roman" w:cs="Times New Roman"/>
          <w:noProof/>
        </w:rPr>
        <w:tab/>
        <w:t xml:space="preserve">Hunter JD (2007) Matplotlib: A 2D Graphics Environment. </w:t>
      </w:r>
      <w:r w:rsidRPr="00986895">
        <w:rPr>
          <w:rFonts w:ascii="Times New Roman" w:hAnsi="Times New Roman" w:cs="Times New Roman"/>
          <w:i/>
          <w:iCs/>
          <w:noProof/>
        </w:rPr>
        <w:t>Comput Sci Eng</w:t>
      </w:r>
      <w:r w:rsidRPr="00986895">
        <w:rPr>
          <w:rFonts w:ascii="Times New Roman" w:hAnsi="Times New Roman" w:cs="Times New Roman"/>
          <w:noProof/>
        </w:rPr>
        <w:t xml:space="preserve"> 9(3):90–95.</w:t>
      </w:r>
    </w:p>
    <w:p w14:paraId="46980A35"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30. </w:t>
      </w:r>
      <w:r w:rsidRPr="00986895">
        <w:rPr>
          <w:rFonts w:ascii="Times New Roman" w:hAnsi="Times New Roman" w:cs="Times New Roman"/>
          <w:noProof/>
        </w:rPr>
        <w:tab/>
        <w:t xml:space="preserve">McKinney W (2010) Data Structures for Statistical Computing in Python. </w:t>
      </w:r>
      <w:r w:rsidRPr="00986895">
        <w:rPr>
          <w:rFonts w:ascii="Times New Roman" w:hAnsi="Times New Roman" w:cs="Times New Roman"/>
          <w:i/>
          <w:iCs/>
          <w:noProof/>
        </w:rPr>
        <w:t>Proceedings of the 9th Python in Science Conference</w:t>
      </w:r>
      <w:r w:rsidRPr="00986895">
        <w:rPr>
          <w:rFonts w:ascii="Times New Roman" w:hAnsi="Times New Roman" w:cs="Times New Roman"/>
          <w:noProof/>
        </w:rPr>
        <w:t>, eds van der Walt S, Millman J, pp 51–56.</w:t>
      </w:r>
    </w:p>
    <w:p w14:paraId="51CC66E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31. </w:t>
      </w:r>
      <w:r w:rsidRPr="00986895">
        <w:rPr>
          <w:rFonts w:ascii="Times New Roman" w:hAnsi="Times New Roman" w:cs="Times New Roman"/>
          <w:noProof/>
        </w:rPr>
        <w:tab/>
        <w:t>Waskom M, et al. (2016) seaborn: v0.7.0 (January 2016). doi:10.5281/zenodo.45133.</w:t>
      </w:r>
    </w:p>
    <w:p w14:paraId="29936E20"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32. </w:t>
      </w:r>
      <w:r w:rsidRPr="00986895">
        <w:rPr>
          <w:rFonts w:ascii="Times New Roman" w:hAnsi="Times New Roman" w:cs="Times New Roman"/>
          <w:noProof/>
        </w:rPr>
        <w:tab/>
        <w:t>Newville M, Ingargiola A, Stensitzki T, Allen DB (2014) LMFIT: Non-Linear Least-Square Minimization and Curve-Fitting for Python. doi:10.5281/zenodo.11813.</w:t>
      </w:r>
    </w:p>
    <w:p w14:paraId="17F497C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33. </w:t>
      </w:r>
      <w:r w:rsidRPr="00986895">
        <w:rPr>
          <w:rFonts w:ascii="Times New Roman" w:hAnsi="Times New Roman" w:cs="Times New Roman"/>
          <w:noProof/>
        </w:rPr>
        <w:tab/>
        <w:t xml:space="preserve">Pedregosa F, et al. (2011) Scikit-learn: Machine Learning in Python. </w:t>
      </w:r>
      <w:r w:rsidRPr="00986895">
        <w:rPr>
          <w:rFonts w:ascii="Times New Roman" w:hAnsi="Times New Roman" w:cs="Times New Roman"/>
          <w:i/>
          <w:iCs/>
          <w:noProof/>
        </w:rPr>
        <w:t>J Mach Learn Res</w:t>
      </w:r>
      <w:r w:rsidRPr="00986895">
        <w:rPr>
          <w:rFonts w:ascii="Times New Roman" w:hAnsi="Times New Roman" w:cs="Times New Roman"/>
          <w:noProof/>
        </w:rPr>
        <w:t xml:space="preserve"> 12:2825–2830.</w:t>
      </w:r>
    </w:p>
    <w:p w14:paraId="1D701C3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34. </w:t>
      </w:r>
      <w:r w:rsidRPr="00986895">
        <w:rPr>
          <w:rFonts w:ascii="Times New Roman" w:hAnsi="Times New Roman" w:cs="Times New Roman"/>
          <w:noProof/>
        </w:rPr>
        <w:tab/>
        <w:t>SymPy Development Team (2014) SymPy: Python library for symbolic mathematics.</w:t>
      </w:r>
    </w:p>
    <w:p w14:paraId="70F833AA"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35. </w:t>
      </w:r>
      <w:r w:rsidRPr="00986895">
        <w:rPr>
          <w:rFonts w:ascii="Times New Roman" w:hAnsi="Times New Roman" w:cs="Times New Roman"/>
          <w:noProof/>
        </w:rPr>
        <w:tab/>
        <w:t xml:space="preserve">Kass R, Raftery A (1995) Bayes Factors. </w:t>
      </w:r>
      <w:r w:rsidRPr="00986895">
        <w:rPr>
          <w:rFonts w:ascii="Times New Roman" w:hAnsi="Times New Roman" w:cs="Times New Roman"/>
          <w:i/>
          <w:iCs/>
          <w:noProof/>
        </w:rPr>
        <w:t>J Am Stat Assoc</w:t>
      </w:r>
      <w:r w:rsidRPr="00986895">
        <w:rPr>
          <w:rFonts w:ascii="Times New Roman" w:hAnsi="Times New Roman" w:cs="Times New Roman"/>
          <w:noProof/>
        </w:rPr>
        <w:t>:773–795.</w:t>
      </w:r>
    </w:p>
    <w:p w14:paraId="7CE2E2FC"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36. </w:t>
      </w:r>
      <w:r w:rsidRPr="00986895">
        <w:rPr>
          <w:rFonts w:ascii="Times New Roman" w:hAnsi="Times New Roman" w:cs="Times New Roman"/>
          <w:noProof/>
        </w:rPr>
        <w:tab/>
        <w:t xml:space="preserve">Ward EJ (2008) A review and comparison of four commonly used Bayesian and maximum likelihood model selection tools. </w:t>
      </w:r>
      <w:r w:rsidRPr="00986895">
        <w:rPr>
          <w:rFonts w:ascii="Times New Roman" w:hAnsi="Times New Roman" w:cs="Times New Roman"/>
          <w:i/>
          <w:iCs/>
          <w:noProof/>
        </w:rPr>
        <w:t>Ecol Modell</w:t>
      </w:r>
      <w:r w:rsidRPr="00986895">
        <w:rPr>
          <w:rFonts w:ascii="Times New Roman" w:hAnsi="Times New Roman" w:cs="Times New Roman"/>
          <w:noProof/>
        </w:rPr>
        <w:t xml:space="preserve"> 211(1–2):1–10.</w:t>
      </w:r>
    </w:p>
    <w:p w14:paraId="272AE2D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37. </w:t>
      </w:r>
      <w:r w:rsidRPr="00986895">
        <w:rPr>
          <w:rFonts w:ascii="Times New Roman" w:hAnsi="Times New Roman" w:cs="Times New Roman"/>
          <w:noProof/>
        </w:rPr>
        <w:tab/>
        <w:t xml:space="preserve">Perez F, Granger BE (2007) IPython: A System for Interactive Scientific Computing. </w:t>
      </w:r>
      <w:r w:rsidRPr="00986895">
        <w:rPr>
          <w:rFonts w:ascii="Times New Roman" w:hAnsi="Times New Roman" w:cs="Times New Roman"/>
          <w:i/>
          <w:iCs/>
          <w:noProof/>
        </w:rPr>
        <w:t>Comput Sci Eng</w:t>
      </w:r>
      <w:r w:rsidRPr="00986895">
        <w:rPr>
          <w:rFonts w:ascii="Times New Roman" w:hAnsi="Times New Roman" w:cs="Times New Roman"/>
          <w:noProof/>
        </w:rPr>
        <w:t xml:space="preserve"> 9(3):21–29.</w:t>
      </w:r>
    </w:p>
    <w:p w14:paraId="334D57B4"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38. </w:t>
      </w:r>
      <w:r w:rsidRPr="00986895">
        <w:rPr>
          <w:rFonts w:ascii="Times New Roman" w:hAnsi="Times New Roman" w:cs="Times New Roman"/>
          <w:noProof/>
        </w:rPr>
        <w:tab/>
        <w:t xml:space="preserve">Gopalsamy K (1986) Convergence in a resource-based competition system. </w:t>
      </w:r>
      <w:r w:rsidRPr="00986895">
        <w:rPr>
          <w:rFonts w:ascii="Times New Roman" w:hAnsi="Times New Roman" w:cs="Times New Roman"/>
          <w:i/>
          <w:iCs/>
          <w:noProof/>
        </w:rPr>
        <w:t>Bull Math Biol</w:t>
      </w:r>
      <w:r w:rsidRPr="00986895">
        <w:rPr>
          <w:rFonts w:ascii="Times New Roman" w:hAnsi="Times New Roman" w:cs="Times New Roman"/>
          <w:noProof/>
        </w:rPr>
        <w:t xml:space="preserve"> 48(5–6):681–699.</w:t>
      </w:r>
    </w:p>
    <w:p w14:paraId="392A690F"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39. </w:t>
      </w:r>
      <w:r w:rsidRPr="00986895">
        <w:rPr>
          <w:rFonts w:ascii="Times New Roman" w:hAnsi="Times New Roman" w:cs="Times New Roman"/>
          <w:noProof/>
        </w:rPr>
        <w:tab/>
        <w:t xml:space="preserve">Dilao R, Domingos T (1999) A General Approach to the Modelling of Trophic Chains. </w:t>
      </w:r>
      <w:r w:rsidRPr="00986895">
        <w:rPr>
          <w:rFonts w:ascii="Times New Roman" w:hAnsi="Times New Roman" w:cs="Times New Roman"/>
          <w:i/>
          <w:iCs/>
          <w:noProof/>
        </w:rPr>
        <w:t>Ecol Modell</w:t>
      </w:r>
      <w:r w:rsidRPr="00986895">
        <w:rPr>
          <w:rFonts w:ascii="Times New Roman" w:hAnsi="Times New Roman" w:cs="Times New Roman"/>
          <w:noProof/>
        </w:rPr>
        <w:t xml:space="preserve"> 132(3):20.</w:t>
      </w:r>
    </w:p>
    <w:p w14:paraId="2B0D4808"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40. </w:t>
      </w:r>
      <w:r w:rsidRPr="00986895">
        <w:rPr>
          <w:rFonts w:ascii="Times New Roman" w:hAnsi="Times New Roman" w:cs="Times New Roman"/>
          <w:noProof/>
        </w:rPr>
        <w:tab/>
        <w:t xml:space="preserve">Richards FJ (1959) A Flexible Growth Function for Empirical Use. </w:t>
      </w:r>
      <w:r w:rsidRPr="00986895">
        <w:rPr>
          <w:rFonts w:ascii="Times New Roman" w:hAnsi="Times New Roman" w:cs="Times New Roman"/>
          <w:i/>
          <w:iCs/>
          <w:noProof/>
        </w:rPr>
        <w:t>J Exp Bot</w:t>
      </w:r>
      <w:r w:rsidRPr="00986895">
        <w:rPr>
          <w:rFonts w:ascii="Times New Roman" w:hAnsi="Times New Roman" w:cs="Times New Roman"/>
          <w:noProof/>
        </w:rPr>
        <w:t xml:space="preserve"> 10(2):290–301.</w:t>
      </w:r>
    </w:p>
    <w:p w14:paraId="37911DBE"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41. </w:t>
      </w:r>
      <w:r w:rsidRPr="00986895">
        <w:rPr>
          <w:rFonts w:ascii="Times New Roman" w:hAnsi="Times New Roman" w:cs="Times New Roman"/>
          <w:noProof/>
        </w:rPr>
        <w:tab/>
        <w:t xml:space="preserve">Clark F, Brook BW, Delean S, Reşit Akçakaya H, Bradshaw CJA (2010) The theta-logistic is unreliable for modelling most census data. </w:t>
      </w:r>
      <w:r w:rsidRPr="00986895">
        <w:rPr>
          <w:rFonts w:ascii="Times New Roman" w:hAnsi="Times New Roman" w:cs="Times New Roman"/>
          <w:i/>
          <w:iCs/>
          <w:noProof/>
        </w:rPr>
        <w:t>Methods Ecol Evol</w:t>
      </w:r>
      <w:r w:rsidRPr="00986895">
        <w:rPr>
          <w:rFonts w:ascii="Times New Roman" w:hAnsi="Times New Roman" w:cs="Times New Roman"/>
          <w:noProof/>
        </w:rPr>
        <w:t xml:space="preserve"> 1(3):253–262.</w:t>
      </w:r>
    </w:p>
    <w:p w14:paraId="552EDCC3"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42. </w:t>
      </w:r>
      <w:r w:rsidRPr="00986895">
        <w:rPr>
          <w:rFonts w:ascii="Times New Roman" w:hAnsi="Times New Roman" w:cs="Times New Roman"/>
          <w:noProof/>
        </w:rPr>
        <w:tab/>
        <w:t xml:space="preserve">Gilpin ME, Ayala FJ (1973) Global Models of Growth and Competition. </w:t>
      </w:r>
      <w:r w:rsidRPr="00986895">
        <w:rPr>
          <w:rFonts w:ascii="Times New Roman" w:hAnsi="Times New Roman" w:cs="Times New Roman"/>
          <w:i/>
          <w:iCs/>
          <w:noProof/>
        </w:rPr>
        <w:t>Proc Natl Acad Sci</w:t>
      </w:r>
      <w:r w:rsidRPr="00986895">
        <w:rPr>
          <w:rFonts w:ascii="Times New Roman" w:hAnsi="Times New Roman" w:cs="Times New Roman"/>
          <w:noProof/>
        </w:rPr>
        <w:t xml:space="preserve"> 70(12 Pt 1-2):3590–3593.</w:t>
      </w:r>
    </w:p>
    <w:p w14:paraId="01D7FD69" w14:textId="77777777" w:rsidR="00986895" w:rsidRPr="00986895" w:rsidRDefault="00986895" w:rsidP="00986895">
      <w:pPr>
        <w:widowControl w:val="0"/>
        <w:autoSpaceDE w:val="0"/>
        <w:autoSpaceDN w:val="0"/>
        <w:adjustRightInd w:val="0"/>
        <w:ind w:left="640" w:hanging="640"/>
        <w:rPr>
          <w:rFonts w:ascii="Times New Roman" w:hAnsi="Times New Roman" w:cs="Times New Roman"/>
          <w:noProof/>
        </w:rPr>
      </w:pPr>
      <w:r w:rsidRPr="00986895">
        <w:rPr>
          <w:rFonts w:ascii="Times New Roman" w:hAnsi="Times New Roman" w:cs="Times New Roman"/>
          <w:noProof/>
        </w:rPr>
        <w:t xml:space="preserve">43. </w:t>
      </w:r>
      <w:r w:rsidRPr="00986895">
        <w:rPr>
          <w:rFonts w:ascii="Times New Roman" w:hAnsi="Times New Roman" w:cs="Times New Roman"/>
          <w:noProof/>
        </w:rPr>
        <w:tab/>
        <w:t xml:space="preserve">Verhulst P-F (1838) Notice sur la loi que la population suit dans son accroissement. Correspondance Mathématique et Physique Publiée par A. </w:t>
      </w:r>
      <w:r w:rsidRPr="00986895">
        <w:rPr>
          <w:rFonts w:ascii="Times New Roman" w:hAnsi="Times New Roman" w:cs="Times New Roman"/>
          <w:i/>
          <w:iCs/>
          <w:noProof/>
        </w:rPr>
        <w:t>Quetelet</w:t>
      </w:r>
      <w:r w:rsidRPr="00986895">
        <w:rPr>
          <w:rFonts w:ascii="Times New Roman" w:hAnsi="Times New Roman" w:cs="Times New Roman"/>
          <w:noProof/>
        </w:rPr>
        <w:t xml:space="preserve"> 10:113–121.</w:t>
      </w:r>
    </w:p>
    <w:p w14:paraId="4E9E953A" w14:textId="00971835" w:rsidR="00750BAE" w:rsidRPr="0025589C" w:rsidRDefault="00750BAE" w:rsidP="00C34C28">
      <w:pPr>
        <w:widowControl w:val="0"/>
        <w:autoSpaceDE w:val="0"/>
        <w:autoSpaceDN w:val="0"/>
        <w:adjustRightInd w:val="0"/>
        <w:ind w:left="640" w:hanging="640"/>
        <w:rPr>
          <w:rFonts w:eastAsiaTheme="majorEastAsia"/>
          <w:b/>
          <w:bCs/>
          <w:kern w:val="32"/>
          <w:sz w:val="32"/>
          <w:szCs w:val="32"/>
        </w:rPr>
      </w:pPr>
      <w:r w:rsidRPr="007E41E1">
        <w:fldChar w:fldCharType="end"/>
      </w:r>
      <w:r w:rsidRPr="0025589C">
        <w:br w:type="page"/>
      </w:r>
    </w:p>
    <w:p w14:paraId="34CFBE58" w14:textId="07496075" w:rsidR="00750BAE" w:rsidRPr="0025589C" w:rsidRDefault="00937370" w:rsidP="00C34C28">
      <w:pPr>
        <w:pStyle w:val="Heading1"/>
        <w:spacing w:line="360" w:lineRule="auto"/>
        <w:ind w:firstLine="284"/>
      </w:pPr>
      <w:r w:rsidRPr="0025589C">
        <w:lastRenderedPageBreak/>
        <w:t>Appendices</w:t>
      </w:r>
    </w:p>
    <w:p w14:paraId="20C5FB81" w14:textId="6D034F61" w:rsidR="007A7F01" w:rsidRPr="0025589C" w:rsidRDefault="00937370" w:rsidP="00C34C28">
      <w:pPr>
        <w:pStyle w:val="Heading2"/>
        <w:spacing w:line="360" w:lineRule="auto"/>
        <w:ind w:firstLine="284"/>
      </w:pPr>
      <w:r w:rsidRPr="0025589C">
        <w:t xml:space="preserve">Appendix </w:t>
      </w:r>
      <w:r w:rsidR="00750BAE" w:rsidRPr="0025589C">
        <w:t>1</w:t>
      </w:r>
      <w:r w:rsidR="0095414A">
        <w:t xml:space="preserve">: </w:t>
      </w:r>
      <w:r w:rsidR="00420670">
        <w:t xml:space="preserve">Mono-culture </w:t>
      </w:r>
      <w:r w:rsidR="007A7F01" w:rsidRPr="0025589C">
        <w:t xml:space="preserve"> model</w:t>
      </w:r>
    </w:p>
    <w:p w14:paraId="664E4CEB" w14:textId="16C5C97C" w:rsidR="007A7F01" w:rsidRPr="0025589C" w:rsidRDefault="007A7F01" w:rsidP="00C34C28">
      <w:r w:rsidRPr="0025589C">
        <w:t>We derive our growth models from a resource consumption perspective</w:t>
      </w:r>
      <w:r w:rsidR="00FB039B" w:rsidRPr="0025589C">
        <w:t xml:space="preserve"> </w:t>
      </w:r>
      <w:r w:rsidRPr="0025589C">
        <w:fldChar w:fldCharType="begin" w:fldLock="1"/>
      </w:r>
      <w:r w:rsidR="00F74E04">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ocator":"365","uris":["http://www.mendeley.com/documents/?uuid=91ac0d0d-0f84-4010-9875-cd3905074155"]},{"id":"ITEM-2","itemData":{"DOI":"10.1016/S0092-8240(86)90014-5","ISSN":"00928240","author":[{"dropping-particle":"","family":"Gopalsamy","given":"K","non-dropping-particle":"","parse-names":false,"suffix":""}],"container-title":"Bulletin of Mathematical Biology","id":"ITEM-2","issue":"5-6","issued":{"date-parts":[["1986"]]},"page":"681-699","title":"Convergence in a resource-based competition system","type":"article-journal","volume":"48"},"uris":["http://www.mendeley.com/documents/?uuid=7f983b80-9c38-49db-898a-8e01013157f8"]}],"mendeley":{"formattedCitation":"(14, 38)","plainTextFormattedCitation":"(14, 38)","previouslyFormattedCitation":"(14, 38)"},"properties":{"noteIndex":0},"schema":"https://github.com/citation-style-language/schema/raw/master/csl-citation.json"}</w:instrText>
      </w:r>
      <w:r w:rsidRPr="0025589C">
        <w:fldChar w:fldCharType="separate"/>
      </w:r>
      <w:r w:rsidR="00667056" w:rsidRPr="00667056">
        <w:rPr>
          <w:noProof/>
        </w:rPr>
        <w:t>(14, 38)</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rsidP="00C34C28">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xml:space="preserve">. Cell growth is assumed to be proportional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proportional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rsidP="00C34C28">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rsidP="00C34C28">
            <w:pPr>
              <w:jc w:val="right"/>
            </w:pPr>
          </w:p>
        </w:tc>
        <w:tc>
          <w:tcPr>
            <w:tcW w:w="5812" w:type="dxa"/>
            <w:vAlign w:val="center"/>
          </w:tcPr>
          <w:p w14:paraId="51C5C7FF" w14:textId="60CBDA2D" w:rsidR="00550FF4" w:rsidRPr="0025589C" w:rsidRDefault="003B3160"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e>
                    </m:eqArr>
                  </m:e>
                </m:d>
              </m:oMath>
            </m:oMathPara>
          </w:p>
        </w:tc>
        <w:tc>
          <w:tcPr>
            <w:tcW w:w="1468" w:type="dxa"/>
            <w:vAlign w:val="center"/>
          </w:tcPr>
          <w:p w14:paraId="2B96599B" w14:textId="50356EC3" w:rsidR="00550FF4" w:rsidRPr="0025589C" w:rsidRDefault="007E41E1" w:rsidP="00C34C28">
            <w:pPr>
              <w:jc w:val="right"/>
            </w:pPr>
            <w:r>
              <w:t>(</w:t>
            </w:r>
            <w:r w:rsidR="00550FF4" w:rsidRPr="0025589C">
              <w:t>A1a</w:t>
            </w:r>
            <w:r>
              <w:t>)</w:t>
            </w:r>
          </w:p>
          <w:p w14:paraId="41F84C3A" w14:textId="6A70EF42" w:rsidR="00550FF4" w:rsidRPr="0025589C" w:rsidRDefault="007E41E1" w:rsidP="00C34C28">
            <w:pPr>
              <w:jc w:val="right"/>
            </w:pPr>
            <w:r>
              <w:t>(</w:t>
            </w:r>
            <w:r w:rsidR="00550FF4" w:rsidRPr="0025589C">
              <w:t>A1b</w:t>
            </w:r>
            <w:r>
              <w:t>)</w:t>
            </w:r>
          </w:p>
        </w:tc>
      </w:tr>
    </w:tbl>
    <w:p w14:paraId="72AE7FE9" w14:textId="77777777" w:rsidR="00550FF4" w:rsidRPr="0025589C" w:rsidRDefault="00550FF4" w:rsidP="00C34C28">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rsidP="00C34C28">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3B3160" w:rsidP="00C34C28">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rsidP="00C34C28">
      <w:pPr>
        <w:jc w:val="center"/>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rsidP="00C34C28">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rsidP="00C34C28">
            <w:pPr>
              <w:jc w:val="right"/>
            </w:pPr>
          </w:p>
        </w:tc>
        <w:tc>
          <w:tcPr>
            <w:tcW w:w="5812" w:type="dxa"/>
            <w:vAlign w:val="center"/>
          </w:tcPr>
          <w:p w14:paraId="3F2791A3" w14:textId="02F2C063" w:rsidR="007A7F01" w:rsidRPr="0025589C" w:rsidRDefault="003B3160"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e>
                    </m:eqArr>
                  </m:e>
                </m:d>
              </m:oMath>
            </m:oMathPara>
          </w:p>
        </w:tc>
        <w:tc>
          <w:tcPr>
            <w:tcW w:w="1468" w:type="dxa"/>
            <w:vAlign w:val="center"/>
          </w:tcPr>
          <w:p w14:paraId="6C0AEFDB" w14:textId="191A1D60" w:rsidR="007A7F01" w:rsidRPr="0025589C" w:rsidRDefault="007E41E1" w:rsidP="00C34C28">
            <w:pPr>
              <w:jc w:val="right"/>
            </w:pPr>
            <w:r>
              <w:t>(</w:t>
            </w:r>
            <w:r w:rsidR="007A7F01" w:rsidRPr="0025589C">
              <w:t>A</w:t>
            </w:r>
            <w:r w:rsidR="00550FF4" w:rsidRPr="0025589C">
              <w:t>2</w:t>
            </w:r>
            <w:r w:rsidR="007A7F01" w:rsidRPr="0025589C">
              <w:t>a</w:t>
            </w:r>
            <w:r>
              <w:t>)</w:t>
            </w:r>
          </w:p>
          <w:p w14:paraId="7AA095FF" w14:textId="2CCB5B54" w:rsidR="007A7F01" w:rsidRPr="0025589C" w:rsidRDefault="007E41E1" w:rsidP="00C34C28">
            <w:pPr>
              <w:jc w:val="right"/>
            </w:pPr>
            <w:r>
              <w:t>(</w:t>
            </w:r>
            <w:r w:rsidR="007A7F01" w:rsidRPr="0025589C">
              <w:t>A</w:t>
            </w:r>
            <w:r w:rsidR="00550FF4" w:rsidRPr="0025589C">
              <w:t>2</w:t>
            </w:r>
            <w:r w:rsidR="007A7F01" w:rsidRPr="0025589C">
              <w:t>b</w:t>
            </w:r>
            <w:r>
              <w:t>)</w:t>
            </w:r>
          </w:p>
        </w:tc>
      </w:tr>
    </w:tbl>
    <w:p w14:paraId="17ED2456" w14:textId="77777777" w:rsidR="00550FF4" w:rsidRPr="0025589C" w:rsidRDefault="007A7F01" w:rsidP="00C34C28">
      <w:r w:rsidRPr="0025589C">
        <w:t xml:space="preserve">with </w:t>
      </w:r>
      <m:oMath>
        <m:r>
          <w:rPr>
            <w:rFonts w:ascii="Cambria Math" w:hAnsi="Cambria Math"/>
          </w:rPr>
          <m:t>μ=ϵν</m:t>
        </m:r>
      </m:oMath>
      <w:r w:rsidRPr="0025589C">
        <w:t xml:space="preserve">. </w:t>
      </w:r>
    </w:p>
    <w:p w14:paraId="7F97C730" w14:textId="6D31FDC8" w:rsidR="007A7F01" w:rsidRPr="0025589C" w:rsidRDefault="007A7F01" w:rsidP="00C34C28">
      <w:r w:rsidRPr="0025589C">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667056">
        <w:instrText>ADDIN CSL_CITATION {"citationItems":[{"id":"ITEM-1","itemData":{"DOI":"10.1016/S0304-3800(00)00272-6","ISBN":"0304-3800","ISSN":"03043800","abstract":"Based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author":[{"dropping-particle":"","family":"Dilao","given":"Rui","non-dropping-particle":"","parse-names":false,"suffix":""},{"dropping-particle":"","family":"Domingos","given":"Tiago","non-dropping-particle":"","parse-names":false,"suffix":""}],"container-title":"Ecological Modelling","id":"ITEM-1","issue":"3","issued":{"date-parts":[["1999"]]},"page":"20","title":"A General Approach to the Modelling of Trophic Chains","type":"article-journal","volume":"132"},"uris":["http://www.mendeley.com/documents/?uuid=f0ed3bc5-5679-4da3-b7ff-ace6180b730e"]}],"mendeley":{"formattedCitation":"(39)","plainTextFormattedCitation":"(39)","previouslyFormattedCitation":"(39)"},"properties":{"noteIndex":0},"schema":"https://github.com/citation-style-language/schema/raw/master/csl-citation.json"}</w:instrText>
      </w:r>
      <w:r w:rsidRPr="0025589C">
        <w:fldChar w:fldCharType="separate"/>
      </w:r>
      <w:r w:rsidR="0075268D" w:rsidRPr="0075268D">
        <w:rPr>
          <w:noProof/>
        </w:rPr>
        <w:t>(39)</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3B3160" w:rsidP="00C34C28">
      <w:pPr>
        <w:tabs>
          <w:tab w:val="left" w:pos="1803"/>
          <w:tab w:val="center" w:pos="4153"/>
        </w:tabs>
        <w:jc w:val="center"/>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rsidP="00C34C28">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rsidP="00C34C28">
            <w:pPr>
              <w:jc w:val="right"/>
            </w:pPr>
          </w:p>
        </w:tc>
        <w:tc>
          <w:tcPr>
            <w:tcW w:w="5103" w:type="dxa"/>
            <w:vAlign w:val="center"/>
          </w:tcPr>
          <w:p w14:paraId="77261AC9" w14:textId="77777777" w:rsidR="007A7F01" w:rsidRPr="0025589C" w:rsidRDefault="003B3160" w:rsidP="00C34C28">
            <w:pPr>
              <w:jc w:val="center"/>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rsidP="00C34C28">
            <w:pPr>
              <w:jc w:val="right"/>
            </w:pPr>
            <w:r>
              <w:t>(</w:t>
            </w:r>
            <w:r w:rsidR="007A7F01" w:rsidRPr="0025589C">
              <w:t>A3</w:t>
            </w:r>
            <w:r>
              <w:t>)</w:t>
            </w:r>
          </w:p>
        </w:tc>
      </w:tr>
    </w:tbl>
    <w:p w14:paraId="75C4E254" w14:textId="77777777" w:rsidR="007A7F01" w:rsidRPr="0025589C" w:rsidRDefault="007A7F01" w:rsidP="00C34C28">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rsidP="00C34C28">
            <w:pPr>
              <w:jc w:val="right"/>
            </w:pPr>
          </w:p>
        </w:tc>
        <w:tc>
          <w:tcPr>
            <w:tcW w:w="5103" w:type="dxa"/>
            <w:vAlign w:val="center"/>
          </w:tcPr>
          <w:p w14:paraId="2F35DF75" w14:textId="77777777" w:rsidR="007A7F01" w:rsidRPr="0025589C" w:rsidRDefault="003B3160"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rsidP="00C34C28">
            <w:pPr>
              <w:jc w:val="right"/>
            </w:pPr>
            <w:r>
              <w:t>(</w:t>
            </w:r>
            <w:r w:rsidR="007A7F01" w:rsidRPr="0025589C">
              <w:t>A4</w:t>
            </w:r>
            <w:r>
              <w:t>)</w:t>
            </w:r>
          </w:p>
        </w:tc>
      </w:tr>
    </w:tbl>
    <w:p w14:paraId="0E9F4221" w14:textId="710E8537" w:rsidR="007A7F01" w:rsidRPr="0025589C" w:rsidRDefault="007A7F01" w:rsidP="00C34C28">
      <w:r w:rsidRPr="0025589C">
        <w:t>which is the Richards differential equation</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rsidP="00C34C28">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rsidP="00C34C28">
      <w:pPr>
        <w:jc w:val="cente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41915ECD" w:rsidR="007A7F01" w:rsidRPr="0025589C" w:rsidRDefault="007A7F01" w:rsidP="00C34C28">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To include a lag phase, Baranyi and Roberts</w:t>
      </w:r>
      <w:r w:rsidR="00FB039B" w:rsidRPr="0025589C">
        <w:t xml:space="preserve"> </w:t>
      </w:r>
      <w:r w:rsidRPr="0025589C">
        <w:fldChar w:fldCharType="begin" w:fldLock="1"/>
      </w:r>
      <w:r w:rsidR="00F74E04">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(12)","plainTextFormattedCitation":"(12)","previouslyFormattedCitation":"(12)"},"properties":{"noteIndex":0},"schema":"https://github.com/citation-style-language/schema/raw/master/csl-citation.json"}</w:instrText>
      </w:r>
      <w:r w:rsidRPr="0025589C">
        <w:fldChar w:fldCharType="separate"/>
      </w:r>
      <w:r w:rsidR="00667056" w:rsidRPr="00667056">
        <w:rPr>
          <w:noProof/>
        </w:rPr>
        <w:t>(12)</w:t>
      </w:r>
      <w:r w:rsidRPr="0025589C">
        <w:fldChar w:fldCharType="end"/>
      </w:r>
      <w:r w:rsidRPr="0025589C">
        <w:t xml:space="preserve"> suggested add</w:t>
      </w:r>
      <w:r w:rsidR="002D0284">
        <w:t>ing</w:t>
      </w:r>
      <w:r w:rsidRPr="0025589C">
        <w:t xml:space="preserve">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makes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rsidP="00C34C28">
            <w:pPr>
              <w:jc w:val="right"/>
            </w:pPr>
          </w:p>
        </w:tc>
        <w:tc>
          <w:tcPr>
            <w:tcW w:w="5103" w:type="dxa"/>
            <w:vAlign w:val="center"/>
          </w:tcPr>
          <w:p w14:paraId="4B86AC62" w14:textId="77777777" w:rsidR="007A7F01" w:rsidRPr="0025589C" w:rsidRDefault="003B3160"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rsidP="00C34C28">
            <w:pPr>
              <w:jc w:val="right"/>
            </w:pPr>
            <w:r>
              <w:t>(</w:t>
            </w:r>
            <w:r w:rsidR="007A7F01" w:rsidRPr="0025589C">
              <w:t>A5</w:t>
            </w:r>
            <w:r>
              <w:t>)</w:t>
            </w:r>
          </w:p>
        </w:tc>
      </w:tr>
    </w:tbl>
    <w:p w14:paraId="44FAD20B" w14:textId="560F7B2F" w:rsidR="00EB3A9A" w:rsidRPr="0025589C" w:rsidRDefault="007A7F01" w:rsidP="00C34C28">
      <w:proofErr w:type="spellStart"/>
      <w:r w:rsidRPr="0025589C">
        <w:t>Baranyi</w:t>
      </w:r>
      <w:proofErr w:type="spellEnd"/>
      <w:r w:rsidRPr="0025589C">
        <w:t xml:space="preserve"> and Roberts suggested a </w:t>
      </w:r>
      <w:proofErr w:type="spellStart"/>
      <w:r w:rsidRPr="0025589C">
        <w:t>Michaelis</w:t>
      </w:r>
      <w:proofErr w:type="spellEnd"/>
      <w:r w:rsidRPr="0025589C">
        <w:t>-Menten type of function</w:t>
      </w:r>
      <w:r w:rsidR="007E41E1">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p>
    <w:p w14:paraId="481A33A1" w14:textId="109FC2A6" w:rsidR="00EB3A9A" w:rsidRPr="0025589C" w:rsidRDefault="00EB3A9A" w:rsidP="00C34C28">
      <w:pPr>
        <w:jc w:val="center"/>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rsidP="00C34C28">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rsidP="00C34C28">
      <w:pPr>
        <w:jc w:val="center"/>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1115FC6A" w:rsidR="006711F5" w:rsidRPr="0025589C" w:rsidRDefault="00D8570D" w:rsidP="00C34C28">
      <w:r w:rsidRPr="0025589C">
        <w:t xml:space="preserve">Therefore, integrating </w:t>
      </w:r>
      <w:r w:rsidR="007A7F01" w:rsidRPr="0025589C">
        <w:t xml:space="preserve">eq. A5 produces </w:t>
      </w:r>
      <w:proofErr w:type="spellStart"/>
      <w:r w:rsidR="007A7F01" w:rsidRPr="0025589C">
        <w:t>eq</w:t>
      </w:r>
      <w:r w:rsidR="00A606B0">
        <w:t>s</w:t>
      </w:r>
      <w:proofErr w:type="spellEnd"/>
      <w:r w:rsidR="007A7F01" w:rsidRPr="0025589C">
        <w:t xml:space="preserve">. 2. </w:t>
      </w:r>
    </w:p>
    <w:p w14:paraId="0EE2DABE" w14:textId="7ADD6DDA" w:rsidR="006711F5" w:rsidRPr="0025589C" w:rsidRDefault="006711F5" w:rsidP="00C34C28">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xml:space="preserve">, the deceleration is the same as in the standard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667056">
        <w:rPr>
          <w:noProof/>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Use","type":"article-journal","volume":"10"},"uris":["http://www.mendeley.com/documents/?uuid=670b32bc-a345-4abf-bcea-0172a7cce2b9"]}],"mendeley":{"formattedCitation":"(40)","manualFormatting":"(see Richards 1959, who uses different variables: W=N,A=K,m=ν+1,k=r</w:instrText>
      </w:r>
      <w:r w:rsidR="00667056">
        <w:rPr>
          <w:rFonts w:ascii="Cambria Math" w:hAnsi="Cambria Math" w:cs="Cambria Math"/>
          <w:noProof/>
        </w:rPr>
        <w:instrText>⋅</w:instrText>
      </w:r>
      <w:r w:rsidR="00667056">
        <w:rPr>
          <w:noProof/>
        </w:rPr>
        <w:instrText>ν)","plainTextFormattedCitation":"(40)","previouslyFormattedCitation":"(40)"},"properties":{"noteIndex":0},"schema":"https://github.com/citation-style-language/schema/raw/master/csl-citation.json"}</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t>
      </w:r>
      <w:r w:rsidR="002D0284">
        <w:rPr>
          <w:noProof/>
        </w:rPr>
        <w:t>who</w:t>
      </w:r>
      <w:r w:rsidR="00B5774D">
        <w:rPr>
          <w:noProof/>
        </w:rPr>
        <w:t xml:space="preserve">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408D49F7" w:rsidR="00257358" w:rsidRPr="0025589C" w:rsidRDefault="00257358" w:rsidP="00C34C28">
      <w:r w:rsidRPr="0025589C">
        <w:t xml:space="preserve">We use six forms of the </w:t>
      </w:r>
      <w:proofErr w:type="spellStart"/>
      <w:r w:rsidRPr="0025589C">
        <w:t>Baranyi</w:t>
      </w:r>
      <w:proofErr w:type="spellEnd"/>
      <w:r w:rsidRPr="0025589C">
        <w:t>-Roberts model (</w:t>
      </w:r>
      <w:r w:rsidR="002D0284">
        <w:t xml:space="preserve">see </w:t>
      </w:r>
      <w:r w:rsidR="007E41E1" w:rsidRPr="002D0284">
        <w:t>Figure</w:t>
      </w:r>
      <w:r w:rsidR="002D0284" w:rsidRPr="002D0284">
        <w:t xml:space="preserve"> S2</w:t>
      </w:r>
      <w:r w:rsidR="007E41E1" w:rsidRPr="002D0284">
        <w:t>, Table</w:t>
      </w:r>
      <w:r w:rsidR="002D0284" w:rsidRPr="002D0284">
        <w:t xml:space="preserve"> S</w:t>
      </w:r>
      <w:r w:rsidR="002D0284" w:rsidRPr="002D0284">
        <w:rPr>
          <w:b/>
          <w:bCs/>
        </w:rPr>
        <w:t>1</w:t>
      </w:r>
      <w:r w:rsidRPr="0025589C">
        <w:t xml:space="preserve">). The full model is described by </w:t>
      </w:r>
      <w:proofErr w:type="spellStart"/>
      <w:r w:rsidRPr="0025589C">
        <w:t>eq</w:t>
      </w:r>
      <w:r w:rsidR="00A606B0">
        <w:t>s</w:t>
      </w:r>
      <w:proofErr w:type="spellEnd"/>
      <w:r w:rsidRPr="0025589C">
        <w:t xml:space="preserve">.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w:t>
      </w:r>
      <w:r w:rsidR="002D0284">
        <w:t>as</w:t>
      </w:r>
      <w:r w:rsidR="002C084B">
        <w:t xml:space="preserv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2D0284">
        <w:t xml:space="preserve"> in order</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enough","type":"article-journal"},"uris":["http://www.mendeley.com/documents/?uuid=c9e215a4-6f72-46bf-9808-a7c24ef6ebe6"]},{"id":"ITEM-2","itemData":{"DOI":"10.1111/j.2041-210X.2010.00029.x","ISBN":"2041-210X","ISSN":"2041-210X","abstract":"1.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θ) to zero when the population reaches carrying capacity. 2. We demonstrate that fitting this model to census data is not robust and explain why. The parameters θ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models.","author":[{"dropping-particle":"","family":"Clark","given":"Francis","non-dropping-particle":"","parse-names":false,"suffix":""},{"dropping-particle":"","family":"Brook","given":"Barry W","non-dropping-particle":"","parse-names":false,"suffix":""},{"dropping-particle":"","family":"Delean","given":"Steven","non-dropping-particle":"","parse-names":false,"suffix":""},{"dropping-particle":"","family":"Reşit Akçakaya","given":"H","non-dropping-particle":"","parse-names":false,"suffix":""},{"dropping-particle":"","family":"Bradshaw","given":"Corey J. A.","non-dropping-particle":"","parse-names":false,"suffix":""}],"container-title":"Methods in Ecology and Evolution","id":"ITEM-2","issue":"3","issued":{"date-parts":[["2010"]]},"note":"&amp;gt; We henceforth use this range (0.1 &amp;lt; nu &amp;lt; 10) as sufficiently inclusive for most real populations.","page":"253-262","title":"The theta-logistic is unreliable for modelling most census data","type":"article-journal","volume":"1"},"uris":["http://www.mendeley.com/documents/?uuid=0167c58e-d4b5-4fe6-84ad-1929baacf2e0"]}],"mendeley":{"formattedCitation":"(17, 41)","plainTextFormattedCitation":"(17, 41)","previouslyFormattedCitation":"(17, 41)"},"properties":{"noteIndex":0},"schema":"https://github.com/citation-style-language/schema/raw/master/csl-citation.json"}</w:instrText>
      </w:r>
      <w:r w:rsidRPr="0025589C">
        <w:fldChar w:fldCharType="separate"/>
      </w:r>
      <w:r w:rsidR="00667056" w:rsidRPr="00667056">
        <w:rPr>
          <w:noProof/>
        </w:rPr>
        <w:t>(17, 41)</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w:lastRenderedPageBreak/>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F74E04">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25589C">
        <w:fldChar w:fldCharType="separate"/>
      </w:r>
      <w:r w:rsidR="00667056" w:rsidRPr="00667056">
        <w:rPr>
          <w:noProof/>
        </w:rPr>
        <w:t>(17)</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r w:rsidR="005573D2" w:rsidRPr="0025589C">
        <w:t>rds model</w:t>
      </w:r>
      <w:r w:rsidR="00FB039B" w:rsidRPr="0025589C">
        <w:t xml:space="preserve"> </w:t>
      </w:r>
      <w:r w:rsidRPr="0025589C">
        <w:fldChar w:fldCharType="begin" w:fldLock="1"/>
      </w:r>
      <w:r w:rsidR="00667056">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75268D" w:rsidRPr="0075268D">
        <w:rPr>
          <w:noProof/>
        </w:rPr>
        <w:t>(40)</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667056">
        <w:instrText>ADDIN CSL_CITATION {"citationItems":[{"id":"ITEM-1","itemData":{"DOI":"10.1073/pnas.70.12.3590","ISSN":"0027-8424","PMID":"4519647","abstract":"Very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growth.","author":[{"dropping-particle":"","family":"Gilpin","given":"Michael E.","non-dropping-particle":"","parse-names":false,"suffix":""},{"dropping-particle":"","family":"Ayala","given":"Fransisco J.","non-dropping-particle":"","parse-names":false,"suffix":""}],"container-title":"Proceedings of the National Academy of Sciences","id":"ITEM-1","issue":"12 Pt 1-2","issued":{"date-parts":[["1973"]]},"page":"3590-3593","title":"Global Models of Growth and Competition","type":"article-journal","volume":"70"},"uris":["http://www.mendeley.com/documents/?uuid=a01241e5-fa46-4c04-b702-57b2517c3e1b"]}],"mendeley":{"formattedCitation":"(42)","plainTextFormattedCitation":"(42)","previouslyFormattedCitation":"(42)"},"properties":{"noteIndex":0},"schema":"https://github.com/citation-style-language/schema/raw/master/csl-citation.json"}</w:instrText>
      </w:r>
      <w:r w:rsidRPr="0025589C">
        <w:fldChar w:fldCharType="separate"/>
      </w:r>
      <w:r w:rsidR="0075268D" w:rsidRPr="0075268D">
        <w:rPr>
          <w:noProof/>
        </w:rPr>
        <w:t>(42)</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rsidP="00C34C28">
      <w:pPr>
        <w:pStyle w:val="Heading2"/>
        <w:spacing w:line="360" w:lineRule="auto"/>
        <w:ind w:firstLine="284"/>
      </w:pPr>
      <w:bookmarkStart w:id="104" w:name="_Ref439853477"/>
      <w:r w:rsidRPr="0025589C">
        <w:t>Appendix</w:t>
      </w:r>
      <w:r w:rsidR="00BD6542" w:rsidRPr="0025589C">
        <w:t xml:space="preserve"> </w:t>
      </w:r>
      <w:r w:rsidR="00750BAE" w:rsidRPr="0025589C">
        <w:t>2</w:t>
      </w:r>
      <w:r w:rsidR="0095414A">
        <w:t xml:space="preserve">: </w:t>
      </w:r>
      <w:r w:rsidR="007A7F01" w:rsidRPr="0025589C">
        <w:t>Mixed culture model</w:t>
      </w:r>
      <w:bookmarkEnd w:id="104"/>
    </w:p>
    <w:p w14:paraId="7B1508AB" w14:textId="17FD6E80" w:rsidR="007A7F01" w:rsidRPr="0025589C" w:rsidRDefault="007A7F01" w:rsidP="00C34C28">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rsidP="00C34C28">
            <w:pPr>
              <w:jc w:val="right"/>
              <w:rPr>
                <w:i/>
                <w:iCs/>
              </w:rPr>
            </w:pPr>
          </w:p>
        </w:tc>
        <w:tc>
          <w:tcPr>
            <w:tcW w:w="5103" w:type="dxa"/>
            <w:vAlign w:val="center"/>
          </w:tcPr>
          <w:p w14:paraId="56F92223" w14:textId="77777777" w:rsidR="007A7F01" w:rsidRPr="0025589C" w:rsidRDefault="003B3160"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rsidP="00C34C28">
            <w:pPr>
              <w:jc w:val="right"/>
            </w:pPr>
            <w:r>
              <w:t>(</w:t>
            </w:r>
            <w:r w:rsidR="007A7F01" w:rsidRPr="0025589C">
              <w:t>B1a</w:t>
            </w:r>
            <w:r>
              <w:t>)</w:t>
            </w:r>
          </w:p>
          <w:p w14:paraId="3A27D326" w14:textId="373339E0" w:rsidR="007A7F01" w:rsidRPr="0025589C" w:rsidRDefault="007E41E1" w:rsidP="00C34C28">
            <w:pPr>
              <w:jc w:val="right"/>
            </w:pPr>
            <w:r>
              <w:t>(B1b)</w:t>
            </w:r>
          </w:p>
          <w:p w14:paraId="24DC33B2" w14:textId="01B975C6" w:rsidR="007A7F01" w:rsidRPr="0025589C" w:rsidRDefault="007E41E1" w:rsidP="00C34C28">
            <w:pPr>
              <w:jc w:val="right"/>
              <w:rPr>
                <w:i/>
                <w:iCs/>
              </w:rPr>
            </w:pPr>
            <w:r>
              <w:t>(</w:t>
            </w:r>
            <w:r w:rsidR="007A7F01" w:rsidRPr="0025589C">
              <w:t>B1c</w:t>
            </w:r>
            <w:r>
              <w:t>)</w:t>
            </w:r>
          </w:p>
        </w:tc>
      </w:tr>
    </w:tbl>
    <w:p w14:paraId="6210EBE4" w14:textId="69448787" w:rsidR="007A7F01" w:rsidRPr="0025589C" w:rsidRDefault="007A7F01" w:rsidP="00C34C28">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proofErr w:type="spellStart"/>
      <w:r w:rsidRPr="0025589C">
        <w:rPr>
          <w:i/>
          <w:iCs/>
        </w:rPr>
        <w:t>i</w:t>
      </w:r>
      <w:proofErr w:type="spellEnd"/>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xml:space="preserve">. Denoting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rsidP="00C34C28">
            <w:pPr>
              <w:jc w:val="right"/>
              <w:rPr>
                <w:i/>
                <w:iCs/>
              </w:rPr>
            </w:pPr>
          </w:p>
        </w:tc>
        <w:tc>
          <w:tcPr>
            <w:tcW w:w="5103" w:type="dxa"/>
            <w:vAlign w:val="center"/>
          </w:tcPr>
          <w:p w14:paraId="4C65D192" w14:textId="77777777" w:rsidR="007A7F01" w:rsidRPr="0025589C" w:rsidRDefault="003B3160"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rsidP="00C34C28">
            <w:pPr>
              <w:jc w:val="right"/>
            </w:pPr>
            <w:r>
              <w:t>(B2a)</w:t>
            </w:r>
          </w:p>
          <w:p w14:paraId="35558C86" w14:textId="5555250B" w:rsidR="007A7F01" w:rsidRPr="0025589C" w:rsidRDefault="007E41E1" w:rsidP="00C34C28">
            <w:pPr>
              <w:jc w:val="right"/>
              <w:rPr>
                <w:i/>
                <w:iCs/>
              </w:rPr>
            </w:pPr>
            <w:r>
              <w:t>(</w:t>
            </w:r>
            <w:r w:rsidR="007A7F01" w:rsidRPr="0025589C">
              <w:t>B2b</w:t>
            </w:r>
            <w:r>
              <w:t>)</w:t>
            </w:r>
          </w:p>
        </w:tc>
      </w:tr>
    </w:tbl>
    <w:p w14:paraId="52B6473C" w14:textId="70563592" w:rsidR="007A7F01" w:rsidRPr="0025589C" w:rsidRDefault="007A7F01" w:rsidP="00C34C28">
      <w:pPr>
        <w:tabs>
          <w:tab w:val="left" w:pos="1803"/>
          <w:tab w:val="center" w:pos="4153"/>
        </w:tabs>
      </w:pPr>
      <w:r w:rsidRPr="0025589C">
        <w:t xml:space="preserve">where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 xml:space="preserve">To get </w:t>
      </w:r>
      <w:proofErr w:type="spellStart"/>
      <w:r w:rsidR="0095414A">
        <w:t>eq</w:t>
      </w:r>
      <w:r w:rsidR="00A606B0">
        <w:t>s</w:t>
      </w:r>
      <w:proofErr w:type="spellEnd"/>
      <w:r w:rsidR="0095414A">
        <w:t xml:space="preserve">. 3 from </w:t>
      </w:r>
      <w:proofErr w:type="spellStart"/>
      <w:r w:rsidR="0095414A">
        <w:t>eq</w:t>
      </w:r>
      <w:r w:rsidR="00A606B0">
        <w:t>s</w:t>
      </w:r>
      <w:proofErr w:type="spellEnd"/>
      <w:r w:rsidR="0095414A">
        <w:t xml:space="preserve">.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0,i</m:t>
                </m:r>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w:t>
      </w:r>
      <w:r w:rsidR="002D0284">
        <w:t>5</w:t>
      </w:r>
      <w:r w:rsidR="0095414A">
        <w:t xml:space="preserve"> in </w:t>
      </w:r>
      <w:r w:rsidR="0095414A" w:rsidRPr="00876E70">
        <w:rPr>
          <w:b/>
          <w:bCs/>
        </w:rPr>
        <w:t>Appendix 1</w:t>
      </w:r>
      <w:r w:rsidR="0095414A">
        <w:t>.</w:t>
      </w:r>
    </w:p>
    <w:p w14:paraId="2C19DDCD" w14:textId="0667D528" w:rsidR="007A7F01" w:rsidRPr="0025589C" w:rsidRDefault="007A7F01" w:rsidP="00C34C28">
      <w:pPr>
        <w:tabs>
          <w:tab w:val="left" w:pos="1803"/>
          <w:tab w:val="center" w:pos="4153"/>
        </w:tabs>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r w:rsidRPr="0025589C">
        <w:t>different 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rsidP="00C34C28">
            <w:pPr>
              <w:jc w:val="right"/>
              <w:rPr>
                <w:i/>
                <w:iCs/>
              </w:rPr>
            </w:pPr>
          </w:p>
        </w:tc>
        <w:tc>
          <w:tcPr>
            <w:tcW w:w="5103" w:type="dxa"/>
            <w:vAlign w:val="center"/>
          </w:tcPr>
          <w:p w14:paraId="0D77D915" w14:textId="3662B418" w:rsidR="007A7F01" w:rsidRPr="0025589C" w:rsidRDefault="003B3160"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rsidP="00C34C28">
            <w:pPr>
              <w:jc w:val="right"/>
            </w:pPr>
            <w:r>
              <w:t>(B3a)</w:t>
            </w:r>
          </w:p>
          <w:p w14:paraId="400F0B34" w14:textId="63659B2C" w:rsidR="007A7F01" w:rsidRPr="0025589C" w:rsidRDefault="007E41E1" w:rsidP="00C34C28">
            <w:pPr>
              <w:jc w:val="right"/>
            </w:pPr>
            <w:r>
              <w:t>(B3b)</w:t>
            </w:r>
          </w:p>
          <w:p w14:paraId="1C2DA814" w14:textId="0E7B59CB" w:rsidR="007A7F01" w:rsidRPr="0025589C" w:rsidRDefault="007E41E1" w:rsidP="00C34C28">
            <w:pPr>
              <w:jc w:val="right"/>
            </w:pPr>
            <w:r>
              <w:t>(B3c)</w:t>
            </w:r>
          </w:p>
          <w:p w14:paraId="1E95C71B" w14:textId="4AFA9D6E" w:rsidR="007A7F01" w:rsidRPr="0025589C" w:rsidRDefault="007E41E1" w:rsidP="00C34C28">
            <w:pPr>
              <w:jc w:val="right"/>
            </w:pPr>
            <w:r>
              <w:t>(B3d)</w:t>
            </w:r>
          </w:p>
        </w:tc>
      </w:tr>
    </w:tbl>
    <w:p w14:paraId="0166B204" w14:textId="36272D29" w:rsidR="007A7F01" w:rsidRPr="0025589C" w:rsidRDefault="007A7F01" w:rsidP="00C34C28">
      <w:pPr>
        <w:tabs>
          <w:tab w:val="left" w:pos="1803"/>
          <w:tab w:val="center" w:pos="4153"/>
        </w:tabs>
      </w:pPr>
      <w:r w:rsidRPr="0025589C">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This changes the definition of</w:t>
      </w:r>
      <w:r w:rsidR="005F02BF">
        <w:t xml:space="preserve"> the competition coefficients to</w:t>
      </w:r>
      <w:r w:rsidRPr="0025589C">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rsidP="00C34C28">
      <w:pPr>
        <w:tabs>
          <w:tab w:val="left" w:pos="1803"/>
          <w:tab w:val="center" w:pos="4153"/>
        </w:tabs>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rsidP="00C34C28">
            <w:pPr>
              <w:jc w:val="right"/>
              <w:rPr>
                <w:i/>
                <w:iCs/>
              </w:rPr>
            </w:pPr>
          </w:p>
        </w:tc>
        <w:tc>
          <w:tcPr>
            <w:tcW w:w="5103" w:type="dxa"/>
            <w:vAlign w:val="center"/>
          </w:tcPr>
          <w:p w14:paraId="54B75DB6" w14:textId="53A200A3" w:rsidR="007A7F01" w:rsidRPr="0025589C" w:rsidRDefault="003B3160"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rsidP="00C34C28">
            <w:pPr>
              <w:jc w:val="right"/>
            </w:pPr>
            <w:r>
              <w:t>(B4a)</w:t>
            </w:r>
          </w:p>
          <w:p w14:paraId="344A8D50" w14:textId="5C156AC4" w:rsidR="007A7F01" w:rsidRPr="0025589C" w:rsidRDefault="007E41E1" w:rsidP="00C34C28">
            <w:pPr>
              <w:jc w:val="right"/>
            </w:pPr>
            <w:r>
              <w:t>(B4b)</w:t>
            </w:r>
          </w:p>
        </w:tc>
      </w:tr>
    </w:tbl>
    <w:p w14:paraId="71BB6ACE" w14:textId="1A080D85" w:rsidR="0095414A" w:rsidRDefault="007A7F01" w:rsidP="00C34C28">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rsidP="00C34C28">
      <w:pPr>
        <w:spacing w:after="200"/>
      </w:pPr>
      <w:r>
        <w:br w:type="page"/>
      </w:r>
    </w:p>
    <w:p w14:paraId="3CADD1D2" w14:textId="50606729" w:rsidR="007E41E1" w:rsidRDefault="007E41E1" w:rsidP="00C34C28">
      <w:pPr>
        <w:pStyle w:val="Heading1"/>
        <w:spacing w:line="360" w:lineRule="auto"/>
        <w:ind w:firstLine="284"/>
      </w:pPr>
      <w:r>
        <w:lastRenderedPageBreak/>
        <w:t>Supporting information</w:t>
      </w:r>
    </w:p>
    <w:p w14:paraId="7830BB69" w14:textId="77777777" w:rsidR="002C16C6" w:rsidRDefault="00FE4A98" w:rsidP="00C34C28">
      <w:pPr>
        <w:pStyle w:val="Caption"/>
        <w:keepNext/>
        <w:spacing w:line="360" w:lineRule="auto"/>
        <w:jc w:val="center"/>
      </w:pPr>
      <w:bookmarkStart w:id="105"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1</w:t>
      </w:r>
      <w:r w:rsidRPr="009B1A45">
        <w:rPr>
          <w:color w:val="auto"/>
          <w:sz w:val="22"/>
          <w:szCs w:val="22"/>
        </w:rPr>
        <w:fldChar w:fldCharType="end"/>
      </w:r>
      <w:r w:rsidRPr="009B1A45">
        <w:rPr>
          <w:color w:val="auto"/>
          <w:sz w:val="22"/>
          <w:szCs w:val="22"/>
        </w:rPr>
        <w:t xml:space="preserve">. </w:t>
      </w:r>
      <w:bookmarkEnd w:id="105"/>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rsidP="00C34C28">
      <w:pPr>
        <w:spacing w:after="200"/>
        <w:rPr>
          <w:b/>
          <w:bCs/>
        </w:rPr>
      </w:pPr>
      <w:bookmarkStart w:id="106" w:name="_Ref453761140"/>
      <w:bookmarkStart w:id="107" w:name="_Ref453761136"/>
      <w:r>
        <w:br w:type="page"/>
      </w:r>
    </w:p>
    <w:p w14:paraId="3AAAE5EA" w14:textId="77777777" w:rsidR="002C16C6" w:rsidRDefault="00FE4A98" w:rsidP="00C34C28">
      <w:pPr>
        <w:pStyle w:val="Caption"/>
        <w:keepNext/>
        <w:spacing w:line="360" w:lineRule="auto"/>
        <w:jc w:val="center"/>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rsidP="00C34C28">
      <w:pPr>
        <w:pStyle w:val="Caption"/>
        <w:spacing w:line="360" w:lineRule="auto"/>
        <w:rPr>
          <w:b w:val="0"/>
          <w:bCs w:val="0"/>
          <w:color w:val="auto"/>
          <w:sz w:val="22"/>
          <w:szCs w:val="22"/>
        </w:rPr>
      </w:pPr>
      <w:bookmarkStart w:id="108"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2</w:t>
      </w:r>
      <w:r w:rsidRPr="009B1A45">
        <w:rPr>
          <w:color w:val="auto"/>
          <w:sz w:val="22"/>
          <w:szCs w:val="22"/>
        </w:rPr>
        <w:fldChar w:fldCharType="end"/>
      </w:r>
      <w:bookmarkEnd w:id="108"/>
      <w:r w:rsidRPr="009B1A45">
        <w:rPr>
          <w:color w:val="auto"/>
          <w:sz w:val="22"/>
          <w:szCs w:val="22"/>
        </w:rPr>
        <w:t xml:space="preserve">. </w:t>
      </w:r>
      <w:bookmarkEnd w:id="106"/>
      <w:r w:rsidR="007E41E1" w:rsidRPr="009B1A45">
        <w:rPr>
          <w:color w:val="auto"/>
          <w:sz w:val="22"/>
          <w:szCs w:val="22"/>
        </w:rPr>
        <w:t xml:space="preserve">Growth models hierarchy. </w:t>
      </w:r>
      <w:r w:rsidR="007E41E1" w:rsidRPr="009B1A45">
        <w:rPr>
          <w:b w:val="0"/>
          <w:bCs w:val="0"/>
          <w:color w:val="auto"/>
          <w:sz w:val="22"/>
          <w:szCs w:val="22"/>
        </w:rPr>
        <w:t xml:space="preserve">The </w:t>
      </w:r>
      <w:proofErr w:type="spellStart"/>
      <w:r w:rsidR="007E41E1" w:rsidRPr="009B1A45">
        <w:rPr>
          <w:b w:val="0"/>
          <w:bCs w:val="0"/>
          <w:color w:val="auto"/>
          <w:sz w:val="22"/>
          <w:szCs w:val="22"/>
        </w:rPr>
        <w:t>Baranyi</w:t>
      </w:r>
      <w:proofErr w:type="spellEnd"/>
      <w:r w:rsidR="007E41E1" w:rsidRPr="009B1A45">
        <w:rPr>
          <w:b w:val="0"/>
          <w:bCs w:val="0"/>
          <w:color w:val="auto"/>
          <w:sz w:val="22"/>
          <w:szCs w:val="22"/>
        </w:rPr>
        <w:t xml:space="preserve">-Roberts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107"/>
    </w:p>
    <w:p w14:paraId="094F0F89" w14:textId="1D33B8A6" w:rsidR="00FE4A98" w:rsidRDefault="00FE4A98" w:rsidP="00C34C28">
      <w:pPr>
        <w:spacing w:after="200"/>
        <w:rPr>
          <w:b/>
          <w:bCs/>
        </w:rPr>
      </w:pPr>
      <w:bookmarkStart w:id="109" w:name="_Ref454205793"/>
    </w:p>
    <w:p w14:paraId="65C16406" w14:textId="77777777" w:rsidR="00643E5F" w:rsidRDefault="00643E5F" w:rsidP="00C34C28">
      <w:pPr>
        <w:spacing w:after="200"/>
        <w:rPr>
          <w:b/>
          <w:bCs/>
        </w:rPr>
      </w:pPr>
    </w:p>
    <w:p w14:paraId="79CF6A79" w14:textId="77777777" w:rsidR="00643E5F" w:rsidRDefault="00643E5F" w:rsidP="00C34C28">
      <w:pPr>
        <w:spacing w:after="200"/>
        <w:rPr>
          <w:b/>
          <w:bCs/>
        </w:rPr>
      </w:pPr>
    </w:p>
    <w:p w14:paraId="38D720EB" w14:textId="77777777" w:rsidR="002C16C6" w:rsidRDefault="00FE4A98" w:rsidP="00C34C28">
      <w:pPr>
        <w:pStyle w:val="Caption"/>
        <w:keepNext/>
        <w:spacing w:line="360" w:lineRule="auto"/>
        <w:jc w:val="center"/>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8F122D4"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3</w:t>
      </w:r>
      <w:r w:rsidRPr="009B1A45">
        <w:rPr>
          <w:color w:val="auto"/>
          <w:sz w:val="22"/>
          <w:szCs w:val="22"/>
        </w:rPr>
        <w:fldChar w:fldCharType="end"/>
      </w:r>
      <w:r w:rsidRPr="009B1A45">
        <w:rPr>
          <w:color w:val="auto"/>
          <w:sz w:val="22"/>
          <w:szCs w:val="22"/>
        </w:rPr>
        <w:t xml:space="preserve">. </w:t>
      </w:r>
      <w:bookmarkEnd w:id="109"/>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E66975" w:rsidRPr="00F3419E">
        <w:rPr>
          <w:color w:val="000000" w:themeColor="text1"/>
          <w:sz w:val="22"/>
          <w:szCs w:val="22"/>
        </w:rPr>
        <w:t xml:space="preserve">Figure </w:t>
      </w:r>
      <w:r w:rsidR="00E66975">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rsidP="00C34C28">
      <w:pPr>
        <w:spacing w:after="200"/>
        <w:rPr>
          <w:b/>
          <w:bCs/>
        </w:rPr>
      </w:pPr>
      <w:bookmarkStart w:id="110" w:name="_Ref453761035"/>
      <w:r>
        <w:br w:type="page"/>
      </w:r>
    </w:p>
    <w:bookmarkEnd w:id="110"/>
    <w:p w14:paraId="1216030F" w14:textId="2BD6E161" w:rsidR="00AD4132" w:rsidRPr="002732BE" w:rsidRDefault="00AD4132" w:rsidP="00C34C28">
      <w:pPr>
        <w:pStyle w:val="Caption"/>
        <w:spacing w:line="360" w:lineRule="auto"/>
        <w:outlineLvl w:val="0"/>
        <w:rPr>
          <w:b w:val="0"/>
          <w:bCs w:val="0"/>
          <w:color w:val="auto"/>
          <w:sz w:val="24"/>
          <w:szCs w:val="24"/>
        </w:rPr>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Growth models.</w:t>
      </w:r>
    </w:p>
    <w:tbl>
      <w:tblPr>
        <w:tblStyle w:val="MediumList1"/>
        <w:tblW w:w="0" w:type="auto"/>
        <w:jc w:val="center"/>
        <w:tblLook w:val="04A0" w:firstRow="1" w:lastRow="0" w:firstColumn="1" w:lastColumn="0" w:noHBand="0" w:noVBand="1"/>
      </w:tblPr>
      <w:tblGrid>
        <w:gridCol w:w="1201"/>
        <w:gridCol w:w="1106"/>
        <w:gridCol w:w="1377"/>
        <w:gridCol w:w="1106"/>
        <w:gridCol w:w="1340"/>
      </w:tblGrid>
      <w:tr w:rsidR="00AD4132" w:rsidRPr="001E0803" w14:paraId="5D9D4A92"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180038E" w14:textId="77777777" w:rsidR="00AD4132" w:rsidRPr="001E0803" w:rsidRDefault="00AD4132" w:rsidP="00C34C28">
            <w:pPr>
              <w:jc w:val="center"/>
              <w:rPr>
                <w:sz w:val="18"/>
                <w:szCs w:val="18"/>
              </w:rPr>
            </w:pPr>
            <w:r w:rsidRPr="001E0803">
              <w:rPr>
                <w:sz w:val="18"/>
                <w:szCs w:val="18"/>
              </w:rPr>
              <w:t>Model name</w:t>
            </w:r>
          </w:p>
        </w:tc>
        <w:tc>
          <w:tcPr>
            <w:tcW w:w="0" w:type="dxa"/>
            <w:vAlign w:val="center"/>
          </w:tcPr>
          <w:p w14:paraId="571545C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 Parameters</w:t>
            </w:r>
          </w:p>
        </w:tc>
        <w:tc>
          <w:tcPr>
            <w:tcW w:w="0" w:type="dxa"/>
            <w:vAlign w:val="center"/>
          </w:tcPr>
          <w:p w14:paraId="6622285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Free Parameters</w:t>
            </w:r>
          </w:p>
        </w:tc>
        <w:tc>
          <w:tcPr>
            <w:tcW w:w="0" w:type="dxa"/>
            <w:vAlign w:val="center"/>
          </w:tcPr>
          <w:p w14:paraId="4771D3DD"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Fixed Parameters</w:t>
            </w:r>
          </w:p>
        </w:tc>
        <w:tc>
          <w:tcPr>
            <w:tcW w:w="0" w:type="dxa"/>
            <w:vAlign w:val="center"/>
          </w:tcPr>
          <w:p w14:paraId="74D9ABB6"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References</w:t>
            </w:r>
          </w:p>
        </w:tc>
      </w:tr>
      <w:tr w:rsidR="00AD4132" w:rsidRPr="001E0803" w14:paraId="3EF924D6"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6429AC7"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Roberts 1994</w:t>
            </w:r>
          </w:p>
        </w:tc>
        <w:tc>
          <w:tcPr>
            <w:tcW w:w="0" w:type="dxa"/>
            <w:vAlign w:val="center"/>
          </w:tcPr>
          <w:p w14:paraId="7438B90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6</w:t>
            </w:r>
          </w:p>
        </w:tc>
        <w:tc>
          <w:tcPr>
            <w:tcW w:w="0" w:type="dxa"/>
            <w:vAlign w:val="center"/>
          </w:tcPr>
          <w:p w14:paraId="3F1F41BF" w14:textId="4E0A0832" w:rsidR="00AD4132" w:rsidRPr="001E0803" w:rsidRDefault="003B3160"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2D2A0E23"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p w14:paraId="416D0EB6"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0" w:type="dxa"/>
            <w:vAlign w:val="center"/>
          </w:tcPr>
          <w:p w14:paraId="0FDA2639" w14:textId="78293DF9"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F74E04">
              <w:rPr>
                <w:sz w:val="18"/>
                <w:szCs w:val="18"/>
              </w:rPr>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(12)","plainTextFormattedCitation":"(12)","previouslyFormattedCitation":"(12)"},"properties":{"noteIndex":0},"schema":"https://github.com/citation-style-language/schema/raw/master/csl-citation.json"}</w:instrText>
            </w:r>
            <w:r w:rsidRPr="001E0803">
              <w:rPr>
                <w:sz w:val="18"/>
                <w:szCs w:val="18"/>
              </w:rPr>
              <w:fldChar w:fldCharType="separate"/>
            </w:r>
            <w:r w:rsidR="00667056" w:rsidRPr="00667056">
              <w:rPr>
                <w:noProof/>
                <w:sz w:val="18"/>
                <w:szCs w:val="18"/>
              </w:rPr>
              <w:t>(12)</w:t>
            </w:r>
            <w:r w:rsidRPr="001E0803">
              <w:rPr>
                <w:sz w:val="18"/>
                <w:szCs w:val="18"/>
              </w:rPr>
              <w:fldChar w:fldCharType="end"/>
            </w:r>
          </w:p>
        </w:tc>
      </w:tr>
      <w:tr w:rsidR="00AD4132" w:rsidRPr="001E0803" w14:paraId="28B9FC0F"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706EE32"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1997</w:t>
            </w:r>
          </w:p>
        </w:tc>
        <w:tc>
          <w:tcPr>
            <w:tcW w:w="0" w:type="dxa"/>
            <w:vAlign w:val="center"/>
          </w:tcPr>
          <w:p w14:paraId="5FECE6CE"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5</w:t>
            </w:r>
          </w:p>
        </w:tc>
        <w:tc>
          <w:tcPr>
            <w:tcW w:w="0" w:type="dxa"/>
            <w:vAlign w:val="center"/>
          </w:tcPr>
          <w:p w14:paraId="1E5F4361" w14:textId="4B533F61" w:rsidR="00AD4132" w:rsidRPr="001E0803" w:rsidRDefault="003B3160"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47A8B236"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2DC99085"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w:t>
            </w:r>
          </w:p>
        </w:tc>
      </w:tr>
      <w:tr w:rsidR="00AD4132" w:rsidRPr="001E0803" w14:paraId="3976468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20798B4"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Roberts 1994</w:t>
            </w:r>
          </w:p>
        </w:tc>
        <w:tc>
          <w:tcPr>
            <w:tcW w:w="0" w:type="dxa"/>
            <w:vAlign w:val="center"/>
          </w:tcPr>
          <w:p w14:paraId="7879EF4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5</w:t>
            </w:r>
          </w:p>
        </w:tc>
        <w:tc>
          <w:tcPr>
            <w:tcW w:w="0" w:type="dxa"/>
            <w:vAlign w:val="center"/>
          </w:tcPr>
          <w:p w14:paraId="78DD7858" w14:textId="77777777" w:rsidR="00AD4132" w:rsidRPr="001E0803" w:rsidRDefault="003B3160"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635EBAFB" w14:textId="4F134AC2" w:rsidR="00AD4132" w:rsidRPr="001E0803"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0" w:type="dxa"/>
            <w:vAlign w:val="center"/>
          </w:tcPr>
          <w:p w14:paraId="4438287E"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tc>
      </w:tr>
      <w:tr w:rsidR="00AD4132" w:rsidRPr="001E0803" w14:paraId="5C0F3857"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97CCAAB" w14:textId="77777777" w:rsidR="00AD4132" w:rsidRPr="001E0803" w:rsidRDefault="00AD4132" w:rsidP="00C34C28">
            <w:pPr>
              <w:jc w:val="center"/>
              <w:rPr>
                <w:sz w:val="18"/>
                <w:szCs w:val="18"/>
              </w:rPr>
            </w:pPr>
            <w:r w:rsidRPr="001E0803">
              <w:rPr>
                <w:sz w:val="18"/>
                <w:szCs w:val="18"/>
              </w:rPr>
              <w:t>Richards 1959</w:t>
            </w:r>
          </w:p>
        </w:tc>
        <w:tc>
          <w:tcPr>
            <w:tcW w:w="0" w:type="dxa"/>
            <w:vAlign w:val="center"/>
          </w:tcPr>
          <w:p w14:paraId="1377ADE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4</w:t>
            </w:r>
          </w:p>
        </w:tc>
        <w:tc>
          <w:tcPr>
            <w:tcW w:w="0" w:type="dxa"/>
            <w:vAlign w:val="center"/>
          </w:tcPr>
          <w:p w14:paraId="71566D92" w14:textId="04E8687B" w:rsidR="00AD4132" w:rsidRPr="00B36A9E" w:rsidRDefault="003B3160"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0" w:type="dxa"/>
            <w:vAlign w:val="center"/>
          </w:tcPr>
          <w:p w14:paraId="1BB67C44" w14:textId="427103C1" w:rsidR="00AD4132" w:rsidRPr="001E0803" w:rsidRDefault="003B3160"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42CA0ADA" w14:textId="70236D09"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667056">
              <w:rPr>
                <w:sz w:val="18"/>
                <w:szCs w:val="18"/>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1E0803">
              <w:rPr>
                <w:sz w:val="18"/>
                <w:szCs w:val="18"/>
              </w:rPr>
              <w:fldChar w:fldCharType="separate"/>
            </w:r>
            <w:r w:rsidR="0075268D" w:rsidRPr="0075268D">
              <w:rPr>
                <w:noProof/>
                <w:sz w:val="18"/>
                <w:szCs w:val="18"/>
              </w:rPr>
              <w:t>(40)</w:t>
            </w:r>
            <w:r w:rsidRPr="001E0803">
              <w:rPr>
                <w:sz w:val="18"/>
                <w:szCs w:val="18"/>
              </w:rPr>
              <w:fldChar w:fldCharType="end"/>
            </w:r>
          </w:p>
        </w:tc>
      </w:tr>
      <w:tr w:rsidR="00AD4132" w:rsidRPr="001E0803" w14:paraId="44DF3162"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EF15811" w14:textId="77777777" w:rsidR="00AD4132" w:rsidRPr="001E0803" w:rsidRDefault="00AD4132" w:rsidP="00C34C28">
            <w:pPr>
              <w:jc w:val="center"/>
              <w:rPr>
                <w:sz w:val="18"/>
                <w:szCs w:val="18"/>
              </w:rPr>
            </w:pPr>
            <w:proofErr w:type="spellStart"/>
            <w:r w:rsidRPr="001E0803">
              <w:rPr>
                <w:sz w:val="18"/>
                <w:szCs w:val="18"/>
              </w:rPr>
              <w:t>Baranyi</w:t>
            </w:r>
            <w:proofErr w:type="spellEnd"/>
            <w:r w:rsidRPr="001E0803">
              <w:rPr>
                <w:sz w:val="18"/>
                <w:szCs w:val="18"/>
              </w:rPr>
              <w:t xml:space="preserve"> 1997</w:t>
            </w:r>
          </w:p>
        </w:tc>
        <w:tc>
          <w:tcPr>
            <w:tcW w:w="0" w:type="dxa"/>
            <w:vAlign w:val="center"/>
          </w:tcPr>
          <w:p w14:paraId="1BCC64B0"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4</w:t>
            </w:r>
          </w:p>
        </w:tc>
        <w:tc>
          <w:tcPr>
            <w:tcW w:w="0" w:type="dxa"/>
            <w:vAlign w:val="center"/>
          </w:tcPr>
          <w:p w14:paraId="0B3F659E" w14:textId="77777777" w:rsidR="00AD4132" w:rsidRPr="001E0803" w:rsidRDefault="003B3160"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1A2A2249" w14:textId="4056393D" w:rsidR="00AD4132" w:rsidRPr="00B36A9E"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7C6B8BCD" w14:textId="0CF10716"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F74E04">
              <w:rPr>
                <w:sz w:val="18"/>
                <w:szCs w:val="18"/>
              </w:rPr>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(17)","plainTextFormattedCitation":"(17)","previouslyFormattedCitation":"(17)"},"properties":{"noteIndex":0},"schema":"https://github.com/citation-style-language/schema/raw/master/csl-citation.json"}</w:instrText>
            </w:r>
            <w:r w:rsidRPr="001E0803">
              <w:rPr>
                <w:sz w:val="18"/>
                <w:szCs w:val="18"/>
              </w:rPr>
              <w:fldChar w:fldCharType="separate"/>
            </w:r>
            <w:r w:rsidR="00667056" w:rsidRPr="00667056">
              <w:rPr>
                <w:noProof/>
                <w:sz w:val="18"/>
                <w:szCs w:val="18"/>
              </w:rPr>
              <w:t>(17)</w:t>
            </w:r>
            <w:r w:rsidRPr="001E0803">
              <w:rPr>
                <w:sz w:val="18"/>
                <w:szCs w:val="18"/>
              </w:rPr>
              <w:fldChar w:fldCharType="end"/>
            </w:r>
          </w:p>
        </w:tc>
      </w:tr>
      <w:tr w:rsidR="00AD4132" w:rsidRPr="001E0803" w14:paraId="3970DE4E"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1764475" w14:textId="77777777" w:rsidR="00AD4132" w:rsidRPr="001E0803" w:rsidRDefault="00AD4132" w:rsidP="00C34C28">
            <w:pPr>
              <w:jc w:val="center"/>
              <w:rPr>
                <w:sz w:val="18"/>
                <w:szCs w:val="18"/>
              </w:rPr>
            </w:pPr>
            <w:r w:rsidRPr="001E0803">
              <w:rPr>
                <w:sz w:val="18"/>
                <w:szCs w:val="18"/>
              </w:rPr>
              <w:t>Logistic</w:t>
            </w:r>
          </w:p>
        </w:tc>
        <w:tc>
          <w:tcPr>
            <w:tcW w:w="0" w:type="dxa"/>
            <w:vAlign w:val="center"/>
          </w:tcPr>
          <w:p w14:paraId="712D1DC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3</w:t>
            </w:r>
          </w:p>
        </w:tc>
        <w:tc>
          <w:tcPr>
            <w:tcW w:w="0" w:type="dxa"/>
            <w:vAlign w:val="center"/>
          </w:tcPr>
          <w:p w14:paraId="6ADB92D6" w14:textId="77777777" w:rsidR="00AD4132" w:rsidRPr="001E0803" w:rsidRDefault="003B3160"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0" w:type="dxa"/>
            <w:vAlign w:val="center"/>
          </w:tcPr>
          <w:p w14:paraId="049D0339" w14:textId="60ED2999" w:rsidR="00AD4132" w:rsidRPr="001E0803" w:rsidRDefault="00B36A9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3B3160"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5F9D87D5" w14:textId="10F75E0C" w:rsidR="00AD4132" w:rsidRPr="001E0803" w:rsidRDefault="00AD4132"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667056">
              <w:rPr>
                <w:sz w:val="18"/>
                <w:szCs w:val="18"/>
              </w:rPr>
              <w:instrText>ADDIN CSL_CITATION {"citationItems":[{"id":"ITEM-1","itemData":{"author":[{"dropping-particle":"","family":"Verhulst","given":"Pierre-François","non-dropping-particle":"","parse-names":false,"suffix":""}],"container-title":"Quetelet","id":"ITEM-1","issued":{"date-parts":[["1838"]]},"page":"113-121","title":"Notice sur la loi que la population suit dans son accroissement. Correspondance Mathématique et Physique Publiée par A","type":"article-journal","volume":"10"},"uris":["http://www.mendeley.com/documents/?uuid=6adda804-3b0d-4cad-87ee-80f795595789"]}],"mendeley":{"formattedCitation":"(43)","plainTextFormattedCitation":"(43)","previouslyFormattedCitation":"(43)"},"properties":{"noteIndex":0},"schema":"https://github.com/citation-style-language/schema/raw/master/csl-citation.json"}</w:instrText>
            </w:r>
            <w:r w:rsidRPr="001E0803">
              <w:rPr>
                <w:sz w:val="18"/>
                <w:szCs w:val="18"/>
              </w:rPr>
              <w:fldChar w:fldCharType="separate"/>
            </w:r>
            <w:r w:rsidR="0075268D" w:rsidRPr="0075268D">
              <w:rPr>
                <w:noProof/>
                <w:sz w:val="18"/>
                <w:szCs w:val="18"/>
              </w:rPr>
              <w:t>(43)</w:t>
            </w:r>
            <w:r w:rsidRPr="001E0803">
              <w:rPr>
                <w:sz w:val="18"/>
                <w:szCs w:val="18"/>
              </w:rPr>
              <w:fldChar w:fldCharType="end"/>
            </w:r>
          </w:p>
        </w:tc>
      </w:tr>
    </w:tbl>
    <w:p w14:paraId="4C1CCEBB" w14:textId="35D20B23" w:rsidR="00FE4A98" w:rsidRPr="009B1A45" w:rsidRDefault="00AD4132" w:rsidP="00C34C28">
      <w:pPr>
        <w:jc w:val="center"/>
        <w:rPr>
          <w:sz w:val="22"/>
          <w:szCs w:val="22"/>
        </w:rPr>
      </w:pPr>
      <w:r w:rsidRPr="009B1A45">
        <w:rPr>
          <w:sz w:val="22"/>
          <w:szCs w:val="22"/>
        </w:rPr>
        <w:t xml:space="preserve">The table lists the growth models used for fitting growth curve data. All models are defined by </w:t>
      </w:r>
      <w:proofErr w:type="spellStart"/>
      <w:r w:rsidRPr="009B1A45">
        <w:rPr>
          <w:sz w:val="22"/>
          <w:szCs w:val="22"/>
        </w:rPr>
        <w:t>eqs</w:t>
      </w:r>
      <w:proofErr w:type="spellEnd"/>
      <w:r w:rsidRPr="009B1A45">
        <w:rPr>
          <w:sz w:val="22"/>
          <w:szCs w:val="22"/>
        </w:rPr>
        <w:t xml:space="preserve">. 1 and 2, by fixing specific </w:t>
      </w:r>
      <w:r w:rsidRPr="00876E70">
        <w:rPr>
          <w:sz w:val="22"/>
          <w:szCs w:val="22"/>
        </w:rPr>
        <w:t xml:space="preserve">parameters.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0</m:t>
            </m:r>
          </m:sub>
        </m:sSub>
      </m:oMath>
      <w:r w:rsidRPr="00876E70">
        <w:rPr>
          <w:sz w:val="22"/>
          <w:szCs w:val="22"/>
        </w:rPr>
        <w:t xml:space="preserve"> is the initial population density; </w:t>
      </w:r>
      <m:oMath>
        <m:r>
          <w:rPr>
            <w:rFonts w:ascii="Cambria Math" w:hAnsi="Cambria Math"/>
            <w:sz w:val="22"/>
            <w:szCs w:val="22"/>
          </w:rPr>
          <m:t>K</m:t>
        </m:r>
      </m:oMath>
      <w:r w:rsidRPr="00876E70">
        <w:rPr>
          <w:sz w:val="22"/>
          <w:szCs w:val="22"/>
        </w:rPr>
        <w:t xml:space="preserve"> is the maximum population density; </w:t>
      </w:r>
      <m:oMath>
        <m:r>
          <w:rPr>
            <w:rFonts w:ascii="Cambria Math" w:hAnsi="Cambria Math"/>
            <w:sz w:val="22"/>
            <w:szCs w:val="22"/>
          </w:rPr>
          <m:t>r</m:t>
        </m:r>
      </m:oMath>
      <w:r w:rsidRPr="00876E70">
        <w:rPr>
          <w:sz w:val="22"/>
          <w:szCs w:val="22"/>
        </w:rPr>
        <w:t xml:space="preserve"> is the specific growth rate in low density; </w:t>
      </w:r>
      <m:oMath>
        <m:r>
          <w:rPr>
            <w:rFonts w:ascii="Cambria Math" w:hAnsi="Cambria Math"/>
            <w:sz w:val="22"/>
            <w:szCs w:val="22"/>
          </w:rPr>
          <m:t>ν</m:t>
        </m:r>
      </m:oMath>
      <w:r w:rsidRPr="00876E70">
        <w:rPr>
          <w:sz w:val="22"/>
          <w:szCs w:val="22"/>
        </w:rPr>
        <w:t xml:space="preserve"> is the </w:t>
      </w:r>
      <w:r w:rsidR="00B36A9E" w:rsidRPr="00876E70">
        <w:rPr>
          <w:sz w:val="22"/>
          <w:szCs w:val="22"/>
        </w:rPr>
        <w:t>deceleration parameter</w:t>
      </w:r>
      <w:r w:rsidRPr="00876E70">
        <w:rPr>
          <w:sz w:val="22"/>
          <w:szCs w:val="22"/>
        </w:rPr>
        <w:t xml:space="preserv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the initial physiological state; </w:t>
      </w:r>
      <m:oMath>
        <m:r>
          <w:rPr>
            <w:rFonts w:ascii="Cambria Math" w:hAnsi="Cambria Math"/>
            <w:sz w:val="22"/>
            <w:szCs w:val="22"/>
          </w:rPr>
          <m:t>m</m:t>
        </m:r>
      </m:oMath>
      <w:r w:rsidRPr="00876E70">
        <w:rPr>
          <w:sz w:val="22"/>
          <w:szCs w:val="22"/>
        </w:rPr>
        <w:t xml:space="preserve"> is the physiological adjustment rate. Note that when </w:t>
      </w:r>
      <m:oMath>
        <m:r>
          <w:rPr>
            <w:rFonts w:ascii="Cambria Math" w:hAnsi="Cambria Math"/>
            <w:sz w:val="22"/>
            <w:szCs w:val="22"/>
          </w:rPr>
          <m:t>m→∞</m:t>
        </m:r>
      </m:oMath>
      <w:r w:rsidRPr="00876E70">
        <w:rPr>
          <w:sz w:val="22"/>
          <w:szCs w:val="22"/>
        </w:rPr>
        <w:t xml:space="preserve">, the value of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irrel</w:t>
      </w:r>
      <w:r w:rsidRPr="009B1A45">
        <w:rPr>
          <w:sz w:val="22"/>
          <w:szCs w:val="22"/>
        </w:rPr>
        <w:t>evant.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E66975" w:rsidRPr="00E66975">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rsidP="00C34C28">
      <w:pPr>
        <w:spacing w:after="200"/>
      </w:pPr>
    </w:p>
    <w:p w14:paraId="5850DF55" w14:textId="77777777" w:rsidR="00812388" w:rsidRDefault="00812388" w:rsidP="00C34C28">
      <w:pPr>
        <w:spacing w:after="200"/>
        <w:rPr>
          <w:b/>
          <w:bCs/>
        </w:rPr>
      </w:pPr>
      <w:bookmarkStart w:id="111" w:name="_Ref453683761"/>
      <w:r>
        <w:rPr>
          <w:b/>
          <w:bCs/>
        </w:rPr>
        <w:br w:type="page"/>
      </w:r>
    </w:p>
    <w:p w14:paraId="15FAE84B" w14:textId="587D41C4" w:rsidR="002C16C6" w:rsidRPr="002732BE" w:rsidRDefault="002C16C6" w:rsidP="00C34C28">
      <w:pPr>
        <w:outlineLvl w:val="0"/>
        <w:rPr>
          <w:b/>
          <w:bCs/>
        </w:rPr>
      </w:pPr>
      <w:r w:rsidRPr="002732BE">
        <w:rPr>
          <w:b/>
          <w:bCs/>
        </w:rPr>
        <w:lastRenderedPageBreak/>
        <w:t>Tabl</w:t>
      </w:r>
      <w:bookmarkEnd w:id="111"/>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jc w:val="center"/>
        <w:tblLook w:val="04A0" w:firstRow="1" w:lastRow="0" w:firstColumn="1" w:lastColumn="0" w:noHBand="0" w:noVBand="1"/>
      </w:tblPr>
      <w:tblGrid>
        <w:gridCol w:w="709"/>
        <w:gridCol w:w="571"/>
        <w:gridCol w:w="360"/>
        <w:gridCol w:w="438"/>
        <w:gridCol w:w="467"/>
        <w:gridCol w:w="469"/>
        <w:gridCol w:w="436"/>
        <w:gridCol w:w="436"/>
        <w:gridCol w:w="469"/>
        <w:gridCol w:w="467"/>
        <w:gridCol w:w="438"/>
        <w:gridCol w:w="360"/>
        <w:gridCol w:w="754"/>
        <w:gridCol w:w="12"/>
      </w:tblGrid>
      <w:tr w:rsidR="009E5344" w:rsidRPr="001E0803" w14:paraId="3CCC45D0" w14:textId="77777777" w:rsidTr="00C34C28">
        <w:trPr>
          <w:gridAfter w:val="1"/>
          <w:cnfStyle w:val="100000000000" w:firstRow="1" w:lastRow="0" w:firstColumn="0" w:lastColumn="0" w:oddVBand="0" w:evenVBand="0" w:oddHBand="0"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5AE3C64" w14:textId="77777777" w:rsidR="009E5344" w:rsidRPr="001E0803" w:rsidRDefault="009E5344" w:rsidP="00C34C28">
            <w:pPr>
              <w:jc w:val="center"/>
              <w:rPr>
                <w:sz w:val="18"/>
                <w:szCs w:val="18"/>
              </w:rPr>
            </w:pPr>
          </w:p>
        </w:tc>
        <w:tc>
          <w:tcPr>
            <w:tcW w:w="0" w:type="dxa"/>
            <w:gridSpan w:val="4"/>
          </w:tcPr>
          <w:p w14:paraId="184FBC8B" w14:textId="1CD63E7C"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A</w:t>
            </w:r>
          </w:p>
        </w:tc>
        <w:tc>
          <w:tcPr>
            <w:tcW w:w="0" w:type="dxa"/>
            <w:gridSpan w:val="4"/>
          </w:tcPr>
          <w:p w14:paraId="4600EFC5"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B</w:t>
            </w:r>
          </w:p>
        </w:tc>
        <w:tc>
          <w:tcPr>
            <w:tcW w:w="0" w:type="dxa"/>
            <w:gridSpan w:val="4"/>
          </w:tcPr>
          <w:p w14:paraId="2CFB3927"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C</w:t>
            </w:r>
          </w:p>
        </w:tc>
      </w:tr>
      <w:tr w:rsidR="009E5344" w:rsidRPr="001E0803" w14:paraId="3092114A"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gridSpan w:val="2"/>
          </w:tcPr>
          <w:p w14:paraId="039F22B2" w14:textId="77777777" w:rsidR="009E5344" w:rsidRPr="001E0803" w:rsidRDefault="009E5344" w:rsidP="00C34C28">
            <w:pPr>
              <w:jc w:val="center"/>
              <w:rPr>
                <w:i/>
                <w:iCs/>
                <w:sz w:val="18"/>
                <w:szCs w:val="18"/>
              </w:rPr>
            </w:pPr>
            <w:r w:rsidRPr="001E0803">
              <w:rPr>
                <w:i/>
                <w:iCs/>
                <w:sz w:val="18"/>
                <w:szCs w:val="18"/>
              </w:rPr>
              <w:t>Strain</w:t>
            </w:r>
          </w:p>
          <w:p w14:paraId="0B02A9E2" w14:textId="77777777" w:rsidR="009E5344" w:rsidRPr="001E0803" w:rsidRDefault="009E5344" w:rsidP="00C34C28">
            <w:pPr>
              <w:jc w:val="center"/>
              <w:rPr>
                <w:sz w:val="18"/>
                <w:szCs w:val="18"/>
              </w:rPr>
            </w:pPr>
            <w:r w:rsidRPr="001E0803">
              <w:rPr>
                <w:i/>
                <w:iCs/>
                <w:sz w:val="18"/>
                <w:szCs w:val="18"/>
              </w:rPr>
              <w:t>Parameter</w:t>
            </w:r>
          </w:p>
        </w:tc>
        <w:tc>
          <w:tcPr>
            <w:tcW w:w="0" w:type="dxa"/>
            <w:gridSpan w:val="2"/>
          </w:tcPr>
          <w:p w14:paraId="003C04D1" w14:textId="7C94A561"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A1 (red)</w:t>
            </w:r>
          </w:p>
        </w:tc>
        <w:tc>
          <w:tcPr>
            <w:tcW w:w="0" w:type="dxa"/>
            <w:gridSpan w:val="2"/>
          </w:tcPr>
          <w:p w14:paraId="199184DE" w14:textId="706F62D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A2 (green)</w:t>
            </w:r>
          </w:p>
        </w:tc>
        <w:tc>
          <w:tcPr>
            <w:tcW w:w="0" w:type="dxa"/>
            <w:gridSpan w:val="2"/>
          </w:tcPr>
          <w:p w14:paraId="7EA3024D" w14:textId="612A482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B1 (red)</w:t>
            </w:r>
          </w:p>
        </w:tc>
        <w:tc>
          <w:tcPr>
            <w:tcW w:w="0" w:type="dxa"/>
            <w:gridSpan w:val="2"/>
          </w:tcPr>
          <w:p w14:paraId="4E9C4162" w14:textId="3AC691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B2 (green)</w:t>
            </w:r>
          </w:p>
        </w:tc>
        <w:tc>
          <w:tcPr>
            <w:tcW w:w="0" w:type="dxa"/>
            <w:gridSpan w:val="2"/>
          </w:tcPr>
          <w:p w14:paraId="5B8530EE" w14:textId="25B42269"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C1 (red)</w:t>
            </w:r>
          </w:p>
        </w:tc>
        <w:tc>
          <w:tcPr>
            <w:tcW w:w="0" w:type="dxa"/>
            <w:gridSpan w:val="2"/>
          </w:tcPr>
          <w:p w14:paraId="1FB2FC9F" w14:textId="6D665F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C2 (green)</w:t>
            </w:r>
          </w:p>
        </w:tc>
      </w:tr>
      <w:tr w:rsidR="009E5344" w:rsidRPr="001E0803" w14:paraId="1C5041F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6EAE2031" w14:textId="77777777" w:rsidR="009E5344" w:rsidRPr="001E0803" w:rsidRDefault="003B3160"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0" w:type="dxa"/>
            <w:gridSpan w:val="2"/>
          </w:tcPr>
          <w:p w14:paraId="2915EF9D" w14:textId="32D6388A"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0.124</w:t>
            </w:r>
          </w:p>
        </w:tc>
        <w:tc>
          <w:tcPr>
            <w:tcW w:w="0" w:type="dxa"/>
            <w:gridSpan w:val="2"/>
          </w:tcPr>
          <w:p w14:paraId="49961E98" w14:textId="4F09C6C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0.125</w:t>
            </w:r>
          </w:p>
        </w:tc>
        <w:tc>
          <w:tcPr>
            <w:tcW w:w="0" w:type="dxa"/>
            <w:gridSpan w:val="2"/>
          </w:tcPr>
          <w:p w14:paraId="1F208EC7" w14:textId="7F24686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0.23</w:t>
            </w:r>
          </w:p>
        </w:tc>
        <w:tc>
          <w:tcPr>
            <w:tcW w:w="0" w:type="dxa"/>
            <w:gridSpan w:val="2"/>
          </w:tcPr>
          <w:p w14:paraId="3F122ECD" w14:textId="52E30BB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0.286</w:t>
            </w:r>
          </w:p>
        </w:tc>
        <w:tc>
          <w:tcPr>
            <w:tcW w:w="0" w:type="dxa"/>
            <w:gridSpan w:val="2"/>
          </w:tcPr>
          <w:p w14:paraId="379A4564" w14:textId="6E82E2D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0.204</w:t>
            </w:r>
          </w:p>
        </w:tc>
        <w:tc>
          <w:tcPr>
            <w:tcW w:w="0" w:type="dxa"/>
            <w:gridSpan w:val="2"/>
          </w:tcPr>
          <w:p w14:paraId="3464DBC7" w14:textId="0190F548"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0.188</w:t>
            </w:r>
          </w:p>
        </w:tc>
      </w:tr>
      <w:tr w:rsidR="009E5344" w:rsidRPr="001E0803" w14:paraId="443C5469"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4DFEED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K</m:t>
                </m:r>
              </m:oMath>
            </m:oMathPara>
          </w:p>
        </w:tc>
        <w:tc>
          <w:tcPr>
            <w:tcW w:w="0" w:type="dxa"/>
            <w:gridSpan w:val="2"/>
          </w:tcPr>
          <w:p w14:paraId="47E0B89F" w14:textId="5F43D7F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0.65</w:t>
            </w:r>
          </w:p>
        </w:tc>
        <w:tc>
          <w:tcPr>
            <w:tcW w:w="0" w:type="dxa"/>
            <w:gridSpan w:val="2"/>
          </w:tcPr>
          <w:p w14:paraId="131775B8" w14:textId="451BAD17"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0.528</w:t>
            </w:r>
          </w:p>
        </w:tc>
        <w:tc>
          <w:tcPr>
            <w:tcW w:w="0" w:type="dxa"/>
            <w:gridSpan w:val="2"/>
          </w:tcPr>
          <w:p w14:paraId="060BD20A" w14:textId="32C55DBB"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0.628</w:t>
            </w:r>
          </w:p>
        </w:tc>
        <w:tc>
          <w:tcPr>
            <w:tcW w:w="0" w:type="dxa"/>
            <w:gridSpan w:val="2"/>
          </w:tcPr>
          <w:p w14:paraId="0E8573F8" w14:textId="6B44A9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0.619</w:t>
            </w:r>
          </w:p>
        </w:tc>
        <w:tc>
          <w:tcPr>
            <w:tcW w:w="0" w:type="dxa"/>
            <w:gridSpan w:val="2"/>
          </w:tcPr>
          <w:p w14:paraId="30BEBC9F" w14:textId="2E460311"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0.741</w:t>
            </w:r>
          </w:p>
        </w:tc>
        <w:tc>
          <w:tcPr>
            <w:tcW w:w="0" w:type="dxa"/>
            <w:gridSpan w:val="2"/>
          </w:tcPr>
          <w:p w14:paraId="2056FD33" w14:textId="311E884D"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0.633</w:t>
            </w:r>
          </w:p>
        </w:tc>
      </w:tr>
      <w:tr w:rsidR="009E5344" w:rsidRPr="001E0803" w14:paraId="157C5F0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97F138A"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r</m:t>
                </m:r>
              </m:oMath>
            </m:oMathPara>
          </w:p>
        </w:tc>
        <w:tc>
          <w:tcPr>
            <w:tcW w:w="0" w:type="dxa"/>
            <w:gridSpan w:val="2"/>
          </w:tcPr>
          <w:p w14:paraId="7B1D7556" w14:textId="48C092F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0.587</w:t>
            </w:r>
          </w:p>
        </w:tc>
        <w:tc>
          <w:tcPr>
            <w:tcW w:w="0" w:type="dxa"/>
            <w:gridSpan w:val="2"/>
          </w:tcPr>
          <w:p w14:paraId="342B6D23" w14:textId="51CC1B4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0.376</w:t>
            </w:r>
          </w:p>
        </w:tc>
        <w:tc>
          <w:tcPr>
            <w:tcW w:w="0" w:type="dxa"/>
            <w:gridSpan w:val="2"/>
          </w:tcPr>
          <w:p w14:paraId="0106AC2A" w14:textId="58A99896"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0.484</w:t>
            </w:r>
          </w:p>
        </w:tc>
        <w:tc>
          <w:tcPr>
            <w:tcW w:w="0" w:type="dxa"/>
            <w:gridSpan w:val="2"/>
          </w:tcPr>
          <w:p w14:paraId="78076F91" w14:textId="443A588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0.304</w:t>
            </w:r>
          </w:p>
        </w:tc>
        <w:tc>
          <w:tcPr>
            <w:tcW w:w="0" w:type="dxa"/>
            <w:gridSpan w:val="2"/>
          </w:tcPr>
          <w:p w14:paraId="5050033D" w14:textId="4EF0785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c>
          <w:tcPr>
            <w:tcW w:w="0" w:type="dxa"/>
            <w:gridSpan w:val="2"/>
          </w:tcPr>
          <w:p w14:paraId="28992064" w14:textId="7B5FADD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r>
      <w:tr w:rsidR="009E5344" w:rsidRPr="001E0803" w14:paraId="60C4311F"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F55E9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ν</m:t>
                </m:r>
              </m:oMath>
            </m:oMathPara>
          </w:p>
        </w:tc>
        <w:tc>
          <w:tcPr>
            <w:tcW w:w="0" w:type="dxa"/>
            <w:gridSpan w:val="2"/>
          </w:tcPr>
          <w:p w14:paraId="7DE2436B" w14:textId="1ED2FA1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c>
          <w:tcPr>
            <w:tcW w:w="0" w:type="dxa"/>
            <w:gridSpan w:val="2"/>
          </w:tcPr>
          <w:p w14:paraId="6C4153C8" w14:textId="1E4051E9"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2.636</w:t>
            </w:r>
          </w:p>
        </w:tc>
        <w:tc>
          <w:tcPr>
            <w:tcW w:w="0" w:type="dxa"/>
            <w:gridSpan w:val="2"/>
          </w:tcPr>
          <w:p w14:paraId="21381FDC" w14:textId="7D4FA18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1.491</w:t>
            </w:r>
          </w:p>
        </w:tc>
        <w:tc>
          <w:tcPr>
            <w:tcW w:w="0" w:type="dxa"/>
            <w:gridSpan w:val="2"/>
          </w:tcPr>
          <w:p w14:paraId="012B0CAC" w14:textId="0D640C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2.484</w:t>
            </w:r>
          </w:p>
        </w:tc>
        <w:tc>
          <w:tcPr>
            <w:tcW w:w="0" w:type="dxa"/>
            <w:gridSpan w:val="2"/>
          </w:tcPr>
          <w:p w14:paraId="6B91DC7A" w14:textId="7A469C2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0.164</w:t>
            </w:r>
          </w:p>
        </w:tc>
        <w:tc>
          <w:tcPr>
            <w:tcW w:w="0" w:type="dxa"/>
            <w:gridSpan w:val="2"/>
          </w:tcPr>
          <w:p w14:paraId="55C424CA" w14:textId="209CFB7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r>
      <w:tr w:rsidR="009E5344" w:rsidRPr="001E0803" w14:paraId="604EF0EE"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bottom w:val="nil"/>
            </w:tcBorders>
          </w:tcPr>
          <w:p w14:paraId="619D6700" w14:textId="77777777" w:rsidR="009E5344" w:rsidRPr="001E0803" w:rsidRDefault="003B3160"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0" w:type="dxa"/>
            <w:gridSpan w:val="2"/>
            <w:tcBorders>
              <w:bottom w:val="nil"/>
            </w:tcBorders>
          </w:tcPr>
          <w:p w14:paraId="6E8544B0" w14:textId="1ED09DC5"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0.008</w:t>
            </w:r>
          </w:p>
        </w:tc>
        <w:tc>
          <w:tcPr>
            <w:tcW w:w="0" w:type="dxa"/>
            <w:gridSpan w:val="2"/>
            <w:tcBorders>
              <w:bottom w:val="nil"/>
            </w:tcBorders>
          </w:tcPr>
          <w:p w14:paraId="09A8FE0A" w14:textId="2493119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0.032</w:t>
            </w:r>
          </w:p>
        </w:tc>
        <w:tc>
          <w:tcPr>
            <w:tcW w:w="0" w:type="dxa"/>
            <w:gridSpan w:val="2"/>
            <w:tcBorders>
              <w:bottom w:val="nil"/>
            </w:tcBorders>
          </w:tcPr>
          <w:p w14:paraId="332680E7" w14:textId="72F4E5F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672BEB64" w14:textId="525311BD"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1AF2547D" w14:textId="01E103C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0.393</w:t>
            </w:r>
          </w:p>
        </w:tc>
        <w:tc>
          <w:tcPr>
            <w:tcW w:w="0" w:type="dxa"/>
            <w:gridSpan w:val="2"/>
            <w:tcBorders>
              <w:bottom w:val="nil"/>
            </w:tcBorders>
          </w:tcPr>
          <w:p w14:paraId="5DA00E3C" w14:textId="4167EB1B"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sz w:val="18"/>
                <w:szCs w:val="18"/>
              </w:rPr>
              <w:t>0.039</w:t>
            </w:r>
          </w:p>
        </w:tc>
      </w:tr>
      <w:tr w:rsidR="009E5344" w:rsidRPr="001E0803" w14:paraId="1464F923"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auto"/>
            </w:tcBorders>
          </w:tcPr>
          <w:p w14:paraId="4F7DD232" w14:textId="6CA0150E" w:rsidR="009E5344" w:rsidRPr="001E0803" w:rsidRDefault="009E5344" w:rsidP="00C34C28">
            <w:pPr>
              <w:jc w:val="center"/>
              <w:rPr>
                <w:sz w:val="18"/>
                <w:szCs w:val="18"/>
              </w:rPr>
            </w:pPr>
            <m:oMathPara>
              <m:oMath>
                <m:r>
                  <m:rPr>
                    <m:sty m:val="bi"/>
                  </m:rPr>
                  <w:rPr>
                    <w:rFonts w:ascii="Cambria Math" w:hAnsi="Cambria Math"/>
                    <w:color w:val="auto"/>
                    <w:sz w:val="18"/>
                    <w:szCs w:val="18"/>
                  </w:rPr>
                  <m:t>m</m:t>
                </m:r>
              </m:oMath>
            </m:oMathPara>
          </w:p>
        </w:tc>
        <w:tc>
          <w:tcPr>
            <w:tcW w:w="0" w:type="dxa"/>
            <w:gridSpan w:val="2"/>
            <w:tcBorders>
              <w:top w:val="nil"/>
              <w:bottom w:val="single" w:sz="4" w:space="0" w:color="auto"/>
            </w:tcBorders>
          </w:tcPr>
          <w:p w14:paraId="28F5AC0C" w14:textId="4441538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3.735</w:t>
            </w:r>
          </w:p>
        </w:tc>
        <w:tc>
          <w:tcPr>
            <w:tcW w:w="0" w:type="dxa"/>
            <w:gridSpan w:val="2"/>
            <w:tcBorders>
              <w:top w:val="nil"/>
              <w:bottom w:val="single" w:sz="4" w:space="0" w:color="auto"/>
            </w:tcBorders>
          </w:tcPr>
          <w:p w14:paraId="73D600B4" w14:textId="3915AAD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0.937</w:t>
            </w:r>
          </w:p>
        </w:tc>
        <w:tc>
          <w:tcPr>
            <w:tcW w:w="0" w:type="dxa"/>
            <w:gridSpan w:val="2"/>
            <w:tcBorders>
              <w:top w:val="nil"/>
              <w:bottom w:val="single" w:sz="4" w:space="0" w:color="auto"/>
            </w:tcBorders>
          </w:tcPr>
          <w:p w14:paraId="73E5EA01" w14:textId="38268BBF"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564F28DD" w14:textId="57DC529B"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35DF93E8" w14:textId="305B602F"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0.104</w:t>
            </w:r>
          </w:p>
        </w:tc>
        <w:tc>
          <w:tcPr>
            <w:tcW w:w="0" w:type="dxa"/>
            <w:gridSpan w:val="2"/>
            <w:tcBorders>
              <w:top w:val="nil"/>
              <w:bottom w:val="single" w:sz="4" w:space="0" w:color="auto"/>
            </w:tcBorders>
          </w:tcPr>
          <w:p w14:paraId="5D39FB27" w14:textId="4AB353B5"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sz w:val="18"/>
                <w:szCs w:val="18"/>
              </w:rPr>
              <w:t>0.188</w:t>
            </w:r>
          </w:p>
        </w:tc>
      </w:tr>
    </w:tbl>
    <w:p w14:paraId="00B671C2" w14:textId="77777777" w:rsidR="002C16C6" w:rsidRPr="009B1A45" w:rsidRDefault="002C16C6" w:rsidP="00C34C28">
      <w:pPr>
        <w:jc w:val="center"/>
        <w:rPr>
          <w:sz w:val="22"/>
          <w:szCs w:val="22"/>
        </w:rPr>
      </w:pPr>
      <w:r w:rsidRPr="009B1A45">
        <w:rPr>
          <w:sz w:val="22"/>
          <w:szCs w:val="22"/>
        </w:rPr>
        <w:t>* denotes fixed parameters.</w:t>
      </w:r>
    </w:p>
    <w:p w14:paraId="7236E23C" w14:textId="77777777" w:rsidR="002C16C6" w:rsidRPr="009B1A45" w:rsidRDefault="002C16C6" w:rsidP="00C34C28">
      <w:pPr>
        <w:jc w:val="center"/>
        <w:rPr>
          <w:sz w:val="22"/>
          <w:szCs w:val="22"/>
        </w:rPr>
      </w:pPr>
      <w:r w:rsidRPr="009B1A45">
        <w:rPr>
          <w:sz w:val="22"/>
          <w:szCs w:val="22"/>
        </w:rPr>
        <w:t>- denotes invalid parameter values.</w:t>
      </w:r>
    </w:p>
    <w:p w14:paraId="3E0C68D8" w14:textId="33229E3B" w:rsidR="007E41E1" w:rsidRPr="009B1A45" w:rsidRDefault="007E41E1" w:rsidP="00C34C28">
      <w:pPr>
        <w:pStyle w:val="Caption"/>
        <w:spacing w:line="360" w:lineRule="auto"/>
        <w:jc w:val="center"/>
        <w:rPr>
          <w:b w:val="0"/>
          <w:bCs w:val="0"/>
          <w:color w:val="auto"/>
          <w:sz w:val="22"/>
          <w:szCs w:val="22"/>
        </w:rPr>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 xml:space="preserve">defined by </w:t>
      </w:r>
      <w:proofErr w:type="spellStart"/>
      <w:r w:rsidRPr="009B1A45">
        <w:rPr>
          <w:b w:val="0"/>
          <w:bCs w:val="0"/>
          <w:color w:val="auto"/>
          <w:sz w:val="22"/>
          <w:szCs w:val="22"/>
        </w:rPr>
        <w:t>eqs</w:t>
      </w:r>
      <w:proofErr w:type="spellEnd"/>
      <w:r w:rsidRPr="009B1A45">
        <w:rPr>
          <w:b w:val="0"/>
          <w:bCs w:val="0"/>
          <w:color w:val="auto"/>
          <w:sz w:val="22"/>
          <w:szCs w:val="22"/>
        </w:rPr>
        <w:t>. 1 and 2, by fixing specific parameters.</w:t>
      </w:r>
    </w:p>
    <w:p w14:paraId="057F42D9" w14:textId="3C1CF5BF" w:rsidR="007E41E1" w:rsidRPr="007E41E1" w:rsidRDefault="007E41E1" w:rsidP="00C34C28"/>
    <w:sectPr w:rsidR="007E41E1" w:rsidRPr="007E41E1" w:rsidSect="00577A2C">
      <w:headerReference w:type="even" r:id="rId28"/>
      <w:headerReference w:type="default" r:id="rId29"/>
      <w:footerReference w:type="even" r:id="rId30"/>
      <w:footerReference w:type="default" r:id="rId31"/>
      <w:type w:val="continuous"/>
      <w:pgSz w:w="11906" w:h="16838"/>
      <w:pgMar w:top="1440" w:right="1080" w:bottom="1440" w:left="1080" w:header="709" w:footer="709" w:gutter="0"/>
      <w:lnNumType w:countBy="1" w:restart="continuous"/>
      <w:cols w:space="708"/>
      <w:titlePg/>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TF Cooper" w:date="2018-11-30T12:26:00Z" w:initials="tcooper">
    <w:p w14:paraId="5FF8CFDC" w14:textId="5BE7763C" w:rsidR="005E519B" w:rsidRDefault="005E519B">
      <w:pPr>
        <w:pStyle w:val="CommentText"/>
      </w:pPr>
      <w:r>
        <w:rPr>
          <w:rStyle w:val="CommentReference"/>
        </w:rPr>
        <w:annotationRef/>
      </w:r>
      <w:r>
        <w:t xml:space="preserve">Edit to clarify that it is because of the need for distinct markers that competitions between non-model organisms/replicates is difficult. </w:t>
      </w:r>
    </w:p>
  </w:comment>
  <w:comment w:id="5" w:author="TF Cooper" w:date="2018-11-30T12:23:00Z" w:initials="tcooper">
    <w:p w14:paraId="36225D50" w14:textId="25A5230D" w:rsidR="005E519B" w:rsidRDefault="005E519B">
      <w:pPr>
        <w:pStyle w:val="CommentText"/>
      </w:pPr>
      <w:r>
        <w:rPr>
          <w:rStyle w:val="CommentReference"/>
        </w:rPr>
        <w:annotationRef/>
      </w:r>
      <w:r>
        <w:t xml:space="preserve">A hedge because several people carry out competitions with sampling through a growth cycle to provide just this kind of information. </w:t>
      </w:r>
    </w:p>
  </w:comment>
  <w:comment w:id="7" w:author="TF Cooper" w:date="2018-11-30T12:27:00Z" w:initials="tcooper">
    <w:p w14:paraId="3E56F96C" w14:textId="27FBFECF" w:rsidR="005E519B" w:rsidRDefault="005E519B">
      <w:pPr>
        <w:pStyle w:val="CommentText"/>
      </w:pPr>
      <w:r>
        <w:rPr>
          <w:rStyle w:val="CommentReference"/>
        </w:rPr>
        <w:annotationRef/>
      </w:r>
      <w:bookmarkStart w:id="8" w:name="_GoBack"/>
      <w:r>
        <w:t>Possible additional point</w:t>
      </w:r>
      <w:bookmarkEnd w:id="8"/>
      <w:r>
        <w:t>: "As well, competition experiments require that competing strains are grown in the same growth environment, so that they cannot be used to infer the fitness consequence of different environmental perturbations on the same genotype."</w:t>
      </w:r>
    </w:p>
  </w:comment>
  <w:comment w:id="9" w:author="TF Cooper" w:date="2018-11-30T12:47:00Z" w:initials="tcooper">
    <w:p w14:paraId="75233A4B" w14:textId="638AEDAE" w:rsidR="005E519B" w:rsidRDefault="005E519B">
      <w:pPr>
        <w:pStyle w:val="CommentText"/>
      </w:pPr>
      <w:r>
        <w:rPr>
          <w:rStyle w:val="CommentReference"/>
        </w:rPr>
        <w:annotationRef/>
      </w:r>
      <w:r>
        <w:t>Delete 'growth' here to avoid any ambiguity between fitness competition and growth based comparisons?</w:t>
      </w:r>
    </w:p>
  </w:comment>
  <w:comment w:id="10" w:author="TF Cooper" w:date="2018-11-30T12:48:00Z" w:initials="tcooper">
    <w:p w14:paraId="7CF2CDE3" w14:textId="7F691D61" w:rsidR="005E519B" w:rsidRDefault="005E519B">
      <w:pPr>
        <w:pStyle w:val="CommentText"/>
      </w:pPr>
      <w:r>
        <w:rPr>
          <w:rStyle w:val="CommentReference"/>
        </w:rPr>
        <w:annotationRef/>
      </w:r>
      <w:r>
        <w:t xml:space="preserve">Newer flow based methods are probably easier than growth curve analysis. </w:t>
      </w:r>
    </w:p>
  </w:comment>
  <w:comment w:id="13" w:author="TF Cooper" w:date="2018-11-30T12:48:00Z" w:initials="tcooper">
    <w:p w14:paraId="0DE77061" w14:textId="561E5A77" w:rsidR="005E519B" w:rsidRDefault="005E519B">
      <w:pPr>
        <w:pStyle w:val="CommentText"/>
      </w:pPr>
      <w:r>
        <w:rPr>
          <w:rStyle w:val="CommentReference"/>
        </w:rPr>
        <w:annotationRef/>
      </w:r>
      <w:r>
        <w:t xml:space="preserve">As in abstract, potential here to add other applications of the method – estimate the effect of environmental perturbation on fitness of a genotype. </w:t>
      </w:r>
    </w:p>
  </w:comment>
  <w:comment w:id="14" w:author="TF Cooper" w:date="2018-11-30T12:55:00Z" w:initials="tcooper">
    <w:p w14:paraId="439C21A4" w14:textId="3008045F" w:rsidR="005E519B" w:rsidRDefault="005E519B">
      <w:pPr>
        <w:pStyle w:val="CommentText"/>
      </w:pPr>
      <w:r>
        <w:rPr>
          <w:rStyle w:val="CommentReference"/>
        </w:rPr>
        <w:annotationRef/>
      </w:r>
      <w:r>
        <w:t xml:space="preserve">Making it clear that it is not growth curve analysis per se that is the issue, but that it is done too simply. </w:t>
      </w:r>
    </w:p>
  </w:comment>
  <w:comment w:id="21" w:author="TF Cooper" w:date="2018-11-30T13:02:00Z" w:initials="tcooper">
    <w:p w14:paraId="69721EEF" w14:textId="42BE0017" w:rsidR="005E519B" w:rsidRDefault="005E519B">
      <w:pPr>
        <w:pStyle w:val="CommentText"/>
      </w:pPr>
      <w:r>
        <w:rPr>
          <w:rStyle w:val="CommentReference"/>
        </w:rPr>
        <w:annotationRef/>
      </w:r>
      <w:r>
        <w:t xml:space="preserve">Another relevant reference: </w:t>
      </w:r>
      <w:r w:rsidRPr="00AB0406">
        <w:t>https://www.sciencedirect.com/science/article/pii/S0960982218300113?via%3Dihub</w:t>
      </w:r>
    </w:p>
  </w:comment>
  <w:comment w:id="27" w:author="TF Cooper" w:date="2018-11-30T13:12:00Z" w:initials="tcooper">
    <w:p w14:paraId="06F621A1" w14:textId="79B49683" w:rsidR="005E519B" w:rsidRDefault="005E519B">
      <w:pPr>
        <w:pStyle w:val="CommentText"/>
      </w:pPr>
      <w:r>
        <w:rPr>
          <w:rStyle w:val="CommentReference"/>
        </w:rPr>
        <w:annotationRef/>
      </w:r>
      <w:r>
        <w:t xml:space="preserve">The Lenski screen is not an </w:t>
      </w:r>
      <w:proofErr w:type="spellStart"/>
      <w:r>
        <w:t>auxotrophy</w:t>
      </w:r>
      <w:proofErr w:type="spellEnd"/>
      <w:r>
        <w:t xml:space="preserve"> but a resource utilization marker – edited here to make a bit more general.</w:t>
      </w:r>
    </w:p>
  </w:comment>
  <w:comment w:id="33" w:author="TF Cooper" w:date="2018-11-30T13:19:00Z" w:initials="tcooper">
    <w:p w14:paraId="286EF807" w14:textId="0291E2DA" w:rsidR="005E519B" w:rsidRDefault="005E519B">
      <w:pPr>
        <w:pStyle w:val="CommentText"/>
      </w:pPr>
      <w:r>
        <w:rPr>
          <w:rStyle w:val="CommentReference"/>
        </w:rPr>
        <w:annotationRef/>
      </w:r>
      <w:r>
        <w:t xml:space="preserve">If you don’t know it, an interesting attempt here (which didn’t work): </w:t>
      </w:r>
      <w:r>
        <w:rPr>
          <w:rFonts w:ascii="Helvetica" w:eastAsiaTheme="minorHAnsi" w:hAnsi="Helvetica" w:cs="Helvetica"/>
          <w:lang w:bidi="ar-SA"/>
        </w:rPr>
        <w:t>1.</w:t>
      </w:r>
      <w:r>
        <w:rPr>
          <w:rFonts w:ascii="Helvetica" w:eastAsiaTheme="minorHAnsi" w:hAnsi="Helvetica" w:cs="Helvetica"/>
          <w:lang w:bidi="ar-SA"/>
        </w:rPr>
        <w:tab/>
      </w:r>
      <w:proofErr w:type="spellStart"/>
      <w:r>
        <w:rPr>
          <w:rFonts w:ascii="Helvetica" w:eastAsiaTheme="minorHAnsi" w:hAnsi="Helvetica" w:cs="Helvetica"/>
          <w:lang w:bidi="ar-SA"/>
        </w:rPr>
        <w:t>Vasi</w:t>
      </w:r>
      <w:proofErr w:type="spellEnd"/>
      <w:r>
        <w:rPr>
          <w:rFonts w:ascii="Helvetica" w:eastAsiaTheme="minorHAnsi" w:hAnsi="Helvetica" w:cs="Helvetica"/>
          <w:lang w:bidi="ar-SA"/>
        </w:rPr>
        <w:t xml:space="preserve"> F, </w:t>
      </w:r>
      <w:proofErr w:type="spellStart"/>
      <w:r>
        <w:rPr>
          <w:rFonts w:ascii="Helvetica" w:eastAsiaTheme="minorHAnsi" w:hAnsi="Helvetica" w:cs="Helvetica"/>
          <w:lang w:bidi="ar-SA"/>
        </w:rPr>
        <w:t>Travisano</w:t>
      </w:r>
      <w:proofErr w:type="spellEnd"/>
      <w:r>
        <w:rPr>
          <w:rFonts w:ascii="Helvetica" w:eastAsiaTheme="minorHAnsi" w:hAnsi="Helvetica" w:cs="Helvetica"/>
          <w:lang w:bidi="ar-SA"/>
        </w:rPr>
        <w:t xml:space="preserve"> M, Lenski RE. Long-term experimental evolution in Escherichia coli. II. Changes in life-history traits during adaptation to a seasonal environment. American Naturalist. 1994. doi:10.2307/2462954</w:t>
      </w:r>
    </w:p>
  </w:comment>
  <w:comment w:id="35" w:author="TF Cooper" w:date="2018-11-30T13:37:00Z" w:initials="tcooper">
    <w:p w14:paraId="1CD23C8F" w14:textId="6D9F9758" w:rsidR="005E519B" w:rsidRDefault="005E519B">
      <w:pPr>
        <w:pStyle w:val="CommentText"/>
      </w:pPr>
      <w:r>
        <w:rPr>
          <w:rStyle w:val="CommentReference"/>
        </w:rPr>
        <w:annotationRef/>
      </w:r>
      <w:r>
        <w:t>Reads more like M&amp;M?</w:t>
      </w:r>
    </w:p>
  </w:comment>
  <w:comment w:id="48" w:author="TF Cooper" w:date="2018-11-30T13:49:00Z" w:initials="tcooper">
    <w:p w14:paraId="775184B5" w14:textId="2BFB9837" w:rsidR="005E519B" w:rsidRDefault="005E519B">
      <w:pPr>
        <w:pStyle w:val="CommentText"/>
      </w:pPr>
      <w:r>
        <w:rPr>
          <w:rStyle w:val="CommentReference"/>
        </w:rPr>
        <w:annotationRef/>
      </w:r>
      <w:r>
        <w:t>Consider explicitly pointing out what this model amounts to – estimating fitness based on comparison of growth rates only?</w:t>
      </w:r>
    </w:p>
  </w:comment>
  <w:comment w:id="61" w:author="TF Cooper" w:date="2018-11-30T16:23:00Z" w:initials="tcooper">
    <w:p w14:paraId="4B3C687E" w14:textId="6C60EF73" w:rsidR="005E519B" w:rsidRDefault="005E519B">
      <w:pPr>
        <w:pStyle w:val="CommentText"/>
      </w:pPr>
      <w:r>
        <w:rPr>
          <w:rStyle w:val="CommentReference"/>
        </w:rPr>
        <w:annotationRef/>
      </w:r>
      <w:r>
        <w:t>Other inducers are sometimes used.</w:t>
      </w:r>
    </w:p>
  </w:comment>
  <w:comment w:id="88" w:author="TF Cooper" w:date="2018-12-02T23:05:00Z" w:initials="tcooper">
    <w:p w14:paraId="521DEEA7" w14:textId="653AA204" w:rsidR="005E519B" w:rsidRDefault="005E519B">
      <w:pPr>
        <w:pStyle w:val="CommentText"/>
      </w:pPr>
      <w:r>
        <w:rPr>
          <w:rStyle w:val="CommentReference"/>
        </w:rPr>
        <w:annotationRef/>
      </w:r>
      <w:r>
        <w:t>?</w:t>
      </w:r>
    </w:p>
  </w:comment>
  <w:comment w:id="94" w:author="TF Cooper" w:date="2018-12-02T23:12:00Z" w:initials="tcooper">
    <w:p w14:paraId="73EA312A" w14:textId="35D3F23A" w:rsidR="00B25AD9" w:rsidRDefault="00B25AD9">
      <w:pPr>
        <w:pStyle w:val="CommentText"/>
      </w:pPr>
      <w:r>
        <w:rPr>
          <w:rStyle w:val="CommentReference"/>
        </w:rPr>
        <w:annotationRef/>
      </w:r>
      <w:r>
        <w:t xml:space="preserve">I'll check, seems low. </w:t>
      </w:r>
    </w:p>
  </w:comment>
  <w:comment w:id="95" w:author="TF Cooper" w:date="2018-12-02T23:12:00Z" w:initials="tcooper">
    <w:p w14:paraId="1A06764D" w14:textId="04F5153C" w:rsidR="00B25AD9" w:rsidRDefault="00B25AD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F8CFDC" w15:done="0"/>
  <w15:commentEx w15:paraId="36225D50" w15:done="0"/>
  <w15:commentEx w15:paraId="3E56F96C" w15:done="0"/>
  <w15:commentEx w15:paraId="75233A4B" w15:done="0"/>
  <w15:commentEx w15:paraId="7CF2CDE3" w15:done="0"/>
  <w15:commentEx w15:paraId="0DE77061" w15:done="0"/>
  <w15:commentEx w15:paraId="439C21A4" w15:done="0"/>
  <w15:commentEx w15:paraId="69721EEF" w15:done="0"/>
  <w15:commentEx w15:paraId="06F621A1" w15:done="0"/>
  <w15:commentEx w15:paraId="286EF807" w15:done="0"/>
  <w15:commentEx w15:paraId="1CD23C8F" w15:done="0"/>
  <w15:commentEx w15:paraId="775184B5" w15:done="0"/>
  <w15:commentEx w15:paraId="4B3C687E" w15:done="0"/>
  <w15:commentEx w15:paraId="521DEEA7" w15:done="0"/>
  <w15:commentEx w15:paraId="73EA312A" w15:done="0"/>
  <w15:commentEx w15:paraId="1A0676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F8CFDC" w16cid:durableId="1FABAAED"/>
  <w16cid:commentId w16cid:paraId="36225D50" w16cid:durableId="1FABAA4E"/>
  <w16cid:commentId w16cid:paraId="3E56F96C" w16cid:durableId="1FABAB39"/>
  <w16cid:commentId w16cid:paraId="75233A4B" w16cid:durableId="1FABAFC4"/>
  <w16cid:commentId w16cid:paraId="7CF2CDE3" w16cid:durableId="1FABB004"/>
  <w16cid:commentId w16cid:paraId="0DE77061" w16cid:durableId="1FABB02D"/>
  <w16cid:commentId w16cid:paraId="439C21A4" w16cid:durableId="1FABB1A4"/>
  <w16cid:commentId w16cid:paraId="69721EEF" w16cid:durableId="1FABB356"/>
  <w16cid:commentId w16cid:paraId="06F621A1" w16cid:durableId="1FABB5A4"/>
  <w16cid:commentId w16cid:paraId="286EF807" w16cid:durableId="1FABB763"/>
  <w16cid:commentId w16cid:paraId="1CD23C8F" w16cid:durableId="1FABBBB3"/>
  <w16cid:commentId w16cid:paraId="775184B5" w16cid:durableId="1FABBE7D"/>
  <w16cid:commentId w16cid:paraId="4B3C687E" w16cid:durableId="1FABE283"/>
  <w16cid:commentId w16cid:paraId="521DEEA7" w16cid:durableId="1FAEE3D1"/>
  <w16cid:commentId w16cid:paraId="73EA312A" w16cid:durableId="1FAEE56B"/>
  <w16cid:commentId w16cid:paraId="1A06764D" w16cid:durableId="1FAEE5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289447" w14:textId="77777777" w:rsidR="003B3160" w:rsidRDefault="003B3160">
      <w:pPr>
        <w:spacing w:line="240" w:lineRule="auto"/>
      </w:pPr>
      <w:r>
        <w:separator/>
      </w:r>
    </w:p>
  </w:endnote>
  <w:endnote w:type="continuationSeparator" w:id="0">
    <w:p w14:paraId="31A77739" w14:textId="77777777" w:rsidR="003B3160" w:rsidRDefault="003B31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5551839"/>
      <w:docPartObj>
        <w:docPartGallery w:val="Page Numbers (Bottom of Page)"/>
        <w:docPartUnique/>
      </w:docPartObj>
    </w:sdtPr>
    <w:sdtEndPr>
      <w:rPr>
        <w:noProof/>
      </w:rPr>
    </w:sdtEndPr>
    <w:sdtContent>
      <w:p w14:paraId="56FFEAF0" w14:textId="078076EC" w:rsidR="005E519B" w:rsidRDefault="005E519B">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5E519B" w:rsidRDefault="005E51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408124"/>
      <w:docPartObj>
        <w:docPartGallery w:val="Page Numbers (Bottom of Page)"/>
        <w:docPartUnique/>
      </w:docPartObj>
    </w:sdtPr>
    <w:sdtEndPr/>
    <w:sdtContent>
      <w:p w14:paraId="7B53EAA1" w14:textId="15324514" w:rsidR="005E519B" w:rsidRDefault="005E519B" w:rsidP="00B57EC6">
        <w:pPr>
          <w:pStyle w:val="Footer"/>
          <w:jc w:val="center"/>
        </w:pPr>
        <w:r>
          <w:fldChar w:fldCharType="begin"/>
        </w:r>
        <w:r w:rsidRPr="00E95165">
          <w:instrText xml:space="preserve"> PAGE   \* MERGEFORMAT </w:instrText>
        </w:r>
        <w:r>
          <w:fldChar w:fldCharType="separate"/>
        </w:r>
        <w:r>
          <w:rPr>
            <w:noProof/>
          </w:rPr>
          <w:t>6</w:t>
        </w:r>
        <w:r>
          <w:rPr>
            <w:noProof/>
          </w:rPr>
          <w:fldChar w:fldCharType="end"/>
        </w:r>
      </w:p>
    </w:sdtContent>
  </w:sdt>
  <w:p w14:paraId="5D5D09E3" w14:textId="77777777" w:rsidR="005E519B" w:rsidRDefault="005E519B" w:rsidP="00B57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D8D9B" w14:textId="77777777" w:rsidR="003B3160" w:rsidRDefault="003B3160">
      <w:pPr>
        <w:spacing w:line="240" w:lineRule="auto"/>
      </w:pPr>
      <w:r>
        <w:separator/>
      </w:r>
    </w:p>
  </w:footnote>
  <w:footnote w:type="continuationSeparator" w:id="0">
    <w:p w14:paraId="3FBA63A5" w14:textId="77777777" w:rsidR="003B3160" w:rsidRDefault="003B31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AAA6" w14:textId="77777777" w:rsidR="005E519B" w:rsidRDefault="005E519B" w:rsidP="00B57EC6">
    <w:pPr>
      <w:pStyle w:val="Header"/>
      <w:jc w:val="right"/>
    </w:pPr>
    <w:r w:rsidRPr="00E95165">
      <w:t>Predicting competitions from growth curves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329C7" w14:textId="544D7C53" w:rsidR="005E519B" w:rsidRDefault="005E519B" w:rsidP="009E4CD4">
    <w:pPr>
      <w:pStyle w:val="Header"/>
      <w:ind w:firstLine="0"/>
    </w:pPr>
    <w:r>
      <w:t>Ram et al.</w:t>
    </w:r>
    <w:r>
      <w:ptab w:relativeTo="margin" w:alignment="right" w:leader="none"/>
    </w:r>
    <w:r>
      <w:fldChar w:fldCharType="begin"/>
    </w:r>
    <w:r>
      <w:instrText xml:space="preserve"> DATE \@ "MMMM d, yyyy" </w:instrText>
    </w:r>
    <w:r>
      <w:fldChar w:fldCharType="separate"/>
    </w:r>
    <w:ins w:id="112" w:author="Yoav Ram" w:date="2018-12-02T13:14:00Z">
      <w:r w:rsidR="00754660">
        <w:rPr>
          <w:noProof/>
        </w:rPr>
        <w:t>December 2, 2018</w:t>
      </w:r>
    </w:ins>
    <w:ins w:id="113" w:author="TF Cooper" w:date="2018-12-02T22:56:00Z">
      <w:del w:id="114" w:author="Yoav Ram" w:date="2018-12-02T13:14:00Z">
        <w:r w:rsidDel="00754660">
          <w:rPr>
            <w:noProof/>
          </w:rPr>
          <w:delText>December 2, 2018</w:delText>
        </w:r>
      </w:del>
    </w:ins>
    <w:del w:id="115" w:author="Yoav Ram" w:date="2018-12-02T13:14:00Z">
      <w:r w:rsidDel="00754660">
        <w:rPr>
          <w:noProof/>
        </w:rPr>
        <w:delText>November 29, 2018</w:delText>
      </w:r>
    </w:del>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av Ram">
    <w15:presenceInfo w15:providerId="None" w15:userId="Yoav 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F01"/>
    <w:rsid w:val="00001E91"/>
    <w:rsid w:val="00002FC0"/>
    <w:rsid w:val="00004144"/>
    <w:rsid w:val="0001182F"/>
    <w:rsid w:val="00021FC6"/>
    <w:rsid w:val="00023370"/>
    <w:rsid w:val="00030B8A"/>
    <w:rsid w:val="00031E11"/>
    <w:rsid w:val="00032ADE"/>
    <w:rsid w:val="000359DC"/>
    <w:rsid w:val="00035E3F"/>
    <w:rsid w:val="00036524"/>
    <w:rsid w:val="00036845"/>
    <w:rsid w:val="00041194"/>
    <w:rsid w:val="0005062D"/>
    <w:rsid w:val="000513DE"/>
    <w:rsid w:val="00057C05"/>
    <w:rsid w:val="00062691"/>
    <w:rsid w:val="000632B8"/>
    <w:rsid w:val="00066190"/>
    <w:rsid w:val="000748D0"/>
    <w:rsid w:val="00076838"/>
    <w:rsid w:val="000837F4"/>
    <w:rsid w:val="00085239"/>
    <w:rsid w:val="00087440"/>
    <w:rsid w:val="000921F7"/>
    <w:rsid w:val="00092C8C"/>
    <w:rsid w:val="000951E3"/>
    <w:rsid w:val="0009656D"/>
    <w:rsid w:val="00096E8A"/>
    <w:rsid w:val="000977EB"/>
    <w:rsid w:val="000A1EB7"/>
    <w:rsid w:val="000A28AB"/>
    <w:rsid w:val="000B2269"/>
    <w:rsid w:val="000B3F98"/>
    <w:rsid w:val="000B681E"/>
    <w:rsid w:val="000C39C8"/>
    <w:rsid w:val="000D297D"/>
    <w:rsid w:val="000D44AC"/>
    <w:rsid w:val="000E17FE"/>
    <w:rsid w:val="000E1FE8"/>
    <w:rsid w:val="000E730A"/>
    <w:rsid w:val="000E7382"/>
    <w:rsid w:val="000F53ED"/>
    <w:rsid w:val="000F5DC3"/>
    <w:rsid w:val="000F5E8F"/>
    <w:rsid w:val="000F5F43"/>
    <w:rsid w:val="00100F19"/>
    <w:rsid w:val="00100FEB"/>
    <w:rsid w:val="0010459B"/>
    <w:rsid w:val="001070E4"/>
    <w:rsid w:val="001076CD"/>
    <w:rsid w:val="001079C0"/>
    <w:rsid w:val="00113BA6"/>
    <w:rsid w:val="00117D73"/>
    <w:rsid w:val="00121A11"/>
    <w:rsid w:val="00122802"/>
    <w:rsid w:val="0012450D"/>
    <w:rsid w:val="0013265E"/>
    <w:rsid w:val="00137489"/>
    <w:rsid w:val="00141D97"/>
    <w:rsid w:val="00142CB9"/>
    <w:rsid w:val="00143174"/>
    <w:rsid w:val="00144369"/>
    <w:rsid w:val="00170A76"/>
    <w:rsid w:val="00171E54"/>
    <w:rsid w:val="00175901"/>
    <w:rsid w:val="001803EA"/>
    <w:rsid w:val="00180830"/>
    <w:rsid w:val="0018672F"/>
    <w:rsid w:val="00186EFA"/>
    <w:rsid w:val="00190322"/>
    <w:rsid w:val="00192782"/>
    <w:rsid w:val="001A10C0"/>
    <w:rsid w:val="001A23B5"/>
    <w:rsid w:val="001A244C"/>
    <w:rsid w:val="001A6865"/>
    <w:rsid w:val="001B1B6B"/>
    <w:rsid w:val="001B1CBA"/>
    <w:rsid w:val="001B3A80"/>
    <w:rsid w:val="001B4F28"/>
    <w:rsid w:val="001B606A"/>
    <w:rsid w:val="001C0C2F"/>
    <w:rsid w:val="001C0D12"/>
    <w:rsid w:val="001C1861"/>
    <w:rsid w:val="001C30FF"/>
    <w:rsid w:val="001C605F"/>
    <w:rsid w:val="001C62A6"/>
    <w:rsid w:val="001C664C"/>
    <w:rsid w:val="001D6C5E"/>
    <w:rsid w:val="001E0803"/>
    <w:rsid w:val="001E4CA3"/>
    <w:rsid w:val="001E5915"/>
    <w:rsid w:val="001E661E"/>
    <w:rsid w:val="001F105D"/>
    <w:rsid w:val="001F135B"/>
    <w:rsid w:val="001F1598"/>
    <w:rsid w:val="001F3A92"/>
    <w:rsid w:val="001F7E9F"/>
    <w:rsid w:val="0020019E"/>
    <w:rsid w:val="00200C88"/>
    <w:rsid w:val="00205988"/>
    <w:rsid w:val="00213BB8"/>
    <w:rsid w:val="002158C8"/>
    <w:rsid w:val="00221500"/>
    <w:rsid w:val="002229A5"/>
    <w:rsid w:val="0022699F"/>
    <w:rsid w:val="00230D42"/>
    <w:rsid w:val="00231B2A"/>
    <w:rsid w:val="002347EB"/>
    <w:rsid w:val="00250AF2"/>
    <w:rsid w:val="00253595"/>
    <w:rsid w:val="0025589C"/>
    <w:rsid w:val="00255A7A"/>
    <w:rsid w:val="00257358"/>
    <w:rsid w:val="00257F74"/>
    <w:rsid w:val="002604FF"/>
    <w:rsid w:val="00262B0E"/>
    <w:rsid w:val="00263F6F"/>
    <w:rsid w:val="002655DF"/>
    <w:rsid w:val="00265875"/>
    <w:rsid w:val="002701B5"/>
    <w:rsid w:val="00270F4F"/>
    <w:rsid w:val="00283F31"/>
    <w:rsid w:val="00285705"/>
    <w:rsid w:val="00285E7E"/>
    <w:rsid w:val="00286FEC"/>
    <w:rsid w:val="00297A49"/>
    <w:rsid w:val="002A6C92"/>
    <w:rsid w:val="002A7156"/>
    <w:rsid w:val="002A7645"/>
    <w:rsid w:val="002B1F9F"/>
    <w:rsid w:val="002B662D"/>
    <w:rsid w:val="002C084B"/>
    <w:rsid w:val="002C16C6"/>
    <w:rsid w:val="002C46C3"/>
    <w:rsid w:val="002C4B07"/>
    <w:rsid w:val="002C5967"/>
    <w:rsid w:val="002D0284"/>
    <w:rsid w:val="002D0E2B"/>
    <w:rsid w:val="002D1C5C"/>
    <w:rsid w:val="002D40F9"/>
    <w:rsid w:val="002E7EBE"/>
    <w:rsid w:val="003012BF"/>
    <w:rsid w:val="003014FE"/>
    <w:rsid w:val="00305BBC"/>
    <w:rsid w:val="00310EAD"/>
    <w:rsid w:val="00311B9B"/>
    <w:rsid w:val="00313013"/>
    <w:rsid w:val="00313D88"/>
    <w:rsid w:val="00314FE0"/>
    <w:rsid w:val="00320018"/>
    <w:rsid w:val="00321833"/>
    <w:rsid w:val="00322C2A"/>
    <w:rsid w:val="00326632"/>
    <w:rsid w:val="00327F6F"/>
    <w:rsid w:val="003329F0"/>
    <w:rsid w:val="00334F6F"/>
    <w:rsid w:val="003425C4"/>
    <w:rsid w:val="00345B1F"/>
    <w:rsid w:val="0034644C"/>
    <w:rsid w:val="003465C8"/>
    <w:rsid w:val="00354831"/>
    <w:rsid w:val="003602F8"/>
    <w:rsid w:val="003616D0"/>
    <w:rsid w:val="00362726"/>
    <w:rsid w:val="00363347"/>
    <w:rsid w:val="00363BC0"/>
    <w:rsid w:val="0036728F"/>
    <w:rsid w:val="00372D1F"/>
    <w:rsid w:val="00373D99"/>
    <w:rsid w:val="00374F99"/>
    <w:rsid w:val="003753DA"/>
    <w:rsid w:val="003754D5"/>
    <w:rsid w:val="00381329"/>
    <w:rsid w:val="00383DE1"/>
    <w:rsid w:val="00385727"/>
    <w:rsid w:val="003876FB"/>
    <w:rsid w:val="00390455"/>
    <w:rsid w:val="00396B38"/>
    <w:rsid w:val="003A3F4F"/>
    <w:rsid w:val="003A70A9"/>
    <w:rsid w:val="003A7C85"/>
    <w:rsid w:val="003B18C6"/>
    <w:rsid w:val="003B3160"/>
    <w:rsid w:val="003B532C"/>
    <w:rsid w:val="003B757D"/>
    <w:rsid w:val="003C1D42"/>
    <w:rsid w:val="003C5F0D"/>
    <w:rsid w:val="003D0037"/>
    <w:rsid w:val="003D4EA8"/>
    <w:rsid w:val="003D722E"/>
    <w:rsid w:val="003E1692"/>
    <w:rsid w:val="003E1C42"/>
    <w:rsid w:val="003E3C9C"/>
    <w:rsid w:val="003E4705"/>
    <w:rsid w:val="003E49EA"/>
    <w:rsid w:val="003F085B"/>
    <w:rsid w:val="003F0C07"/>
    <w:rsid w:val="003F6167"/>
    <w:rsid w:val="0040287F"/>
    <w:rsid w:val="00414445"/>
    <w:rsid w:val="004152F9"/>
    <w:rsid w:val="004175D5"/>
    <w:rsid w:val="00417B1D"/>
    <w:rsid w:val="00420670"/>
    <w:rsid w:val="0042296D"/>
    <w:rsid w:val="004232CB"/>
    <w:rsid w:val="004243B0"/>
    <w:rsid w:val="004463D6"/>
    <w:rsid w:val="00450B2C"/>
    <w:rsid w:val="00455E48"/>
    <w:rsid w:val="00461CAD"/>
    <w:rsid w:val="00463079"/>
    <w:rsid w:val="0046417D"/>
    <w:rsid w:val="00467CEB"/>
    <w:rsid w:val="00470D61"/>
    <w:rsid w:val="00473CD3"/>
    <w:rsid w:val="00477334"/>
    <w:rsid w:val="0047733C"/>
    <w:rsid w:val="00481B1E"/>
    <w:rsid w:val="0048225D"/>
    <w:rsid w:val="00491405"/>
    <w:rsid w:val="00492BCB"/>
    <w:rsid w:val="00494843"/>
    <w:rsid w:val="00494E7D"/>
    <w:rsid w:val="004975CC"/>
    <w:rsid w:val="004A431F"/>
    <w:rsid w:val="004A6FA7"/>
    <w:rsid w:val="004A703D"/>
    <w:rsid w:val="004B3D8A"/>
    <w:rsid w:val="004B65CB"/>
    <w:rsid w:val="004C0744"/>
    <w:rsid w:val="004C11FC"/>
    <w:rsid w:val="004C1754"/>
    <w:rsid w:val="004C5F5B"/>
    <w:rsid w:val="004C78E5"/>
    <w:rsid w:val="004D0490"/>
    <w:rsid w:val="004D0B6C"/>
    <w:rsid w:val="004D52E6"/>
    <w:rsid w:val="004D554D"/>
    <w:rsid w:val="004D55BD"/>
    <w:rsid w:val="004D715C"/>
    <w:rsid w:val="004E2B16"/>
    <w:rsid w:val="004E2D88"/>
    <w:rsid w:val="004E5529"/>
    <w:rsid w:val="004E6396"/>
    <w:rsid w:val="004E74F2"/>
    <w:rsid w:val="004F0742"/>
    <w:rsid w:val="004F5215"/>
    <w:rsid w:val="0050199A"/>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372E"/>
    <w:rsid w:val="00554307"/>
    <w:rsid w:val="005573D2"/>
    <w:rsid w:val="00560BED"/>
    <w:rsid w:val="005647A6"/>
    <w:rsid w:val="00566A6B"/>
    <w:rsid w:val="00566BA2"/>
    <w:rsid w:val="00567F0E"/>
    <w:rsid w:val="0057376B"/>
    <w:rsid w:val="005756F6"/>
    <w:rsid w:val="00577682"/>
    <w:rsid w:val="00577A2C"/>
    <w:rsid w:val="00581780"/>
    <w:rsid w:val="00582DCE"/>
    <w:rsid w:val="00585F86"/>
    <w:rsid w:val="005860B3"/>
    <w:rsid w:val="00587A68"/>
    <w:rsid w:val="00593412"/>
    <w:rsid w:val="00594922"/>
    <w:rsid w:val="005A5037"/>
    <w:rsid w:val="005B18B0"/>
    <w:rsid w:val="005B7870"/>
    <w:rsid w:val="005C2B55"/>
    <w:rsid w:val="005C5B17"/>
    <w:rsid w:val="005C6E42"/>
    <w:rsid w:val="005C700D"/>
    <w:rsid w:val="005D2172"/>
    <w:rsid w:val="005E07AB"/>
    <w:rsid w:val="005E2EA2"/>
    <w:rsid w:val="005E3BFE"/>
    <w:rsid w:val="005E5082"/>
    <w:rsid w:val="005E519B"/>
    <w:rsid w:val="005E5D76"/>
    <w:rsid w:val="005F02BF"/>
    <w:rsid w:val="005F34D1"/>
    <w:rsid w:val="00604565"/>
    <w:rsid w:val="00605D62"/>
    <w:rsid w:val="00607805"/>
    <w:rsid w:val="006101FD"/>
    <w:rsid w:val="00613C10"/>
    <w:rsid w:val="006160C6"/>
    <w:rsid w:val="00617C36"/>
    <w:rsid w:val="00620CF2"/>
    <w:rsid w:val="0062178F"/>
    <w:rsid w:val="00622BE6"/>
    <w:rsid w:val="00624088"/>
    <w:rsid w:val="0062642A"/>
    <w:rsid w:val="00633633"/>
    <w:rsid w:val="00634C42"/>
    <w:rsid w:val="006351EF"/>
    <w:rsid w:val="006358EB"/>
    <w:rsid w:val="00636A8B"/>
    <w:rsid w:val="00643438"/>
    <w:rsid w:val="00643E5F"/>
    <w:rsid w:val="00646E53"/>
    <w:rsid w:val="0064719A"/>
    <w:rsid w:val="006508E8"/>
    <w:rsid w:val="00651E9E"/>
    <w:rsid w:val="00653B97"/>
    <w:rsid w:val="00660A13"/>
    <w:rsid w:val="00667056"/>
    <w:rsid w:val="00670381"/>
    <w:rsid w:val="00670449"/>
    <w:rsid w:val="006711F5"/>
    <w:rsid w:val="00673E25"/>
    <w:rsid w:val="006748EC"/>
    <w:rsid w:val="00674F4C"/>
    <w:rsid w:val="00683C0D"/>
    <w:rsid w:val="0068717F"/>
    <w:rsid w:val="006A1741"/>
    <w:rsid w:val="006A3DE4"/>
    <w:rsid w:val="006A45CA"/>
    <w:rsid w:val="006A4E61"/>
    <w:rsid w:val="006A6607"/>
    <w:rsid w:val="006A7717"/>
    <w:rsid w:val="006C2E6A"/>
    <w:rsid w:val="006C3A10"/>
    <w:rsid w:val="006C449D"/>
    <w:rsid w:val="006C4BAC"/>
    <w:rsid w:val="006D1C83"/>
    <w:rsid w:val="006D2299"/>
    <w:rsid w:val="006D65F5"/>
    <w:rsid w:val="006D69EC"/>
    <w:rsid w:val="006D6E0A"/>
    <w:rsid w:val="006E0F4D"/>
    <w:rsid w:val="006E7346"/>
    <w:rsid w:val="006E7AC4"/>
    <w:rsid w:val="006F015A"/>
    <w:rsid w:val="006F2214"/>
    <w:rsid w:val="00704EEF"/>
    <w:rsid w:val="00707C5F"/>
    <w:rsid w:val="0071131C"/>
    <w:rsid w:val="007115C2"/>
    <w:rsid w:val="00712531"/>
    <w:rsid w:val="007148A2"/>
    <w:rsid w:val="00732575"/>
    <w:rsid w:val="007366CE"/>
    <w:rsid w:val="00740A2F"/>
    <w:rsid w:val="00745FCB"/>
    <w:rsid w:val="00750BAE"/>
    <w:rsid w:val="0075268D"/>
    <w:rsid w:val="00754660"/>
    <w:rsid w:val="00756174"/>
    <w:rsid w:val="00761DAD"/>
    <w:rsid w:val="0076708E"/>
    <w:rsid w:val="00773A2B"/>
    <w:rsid w:val="007755AA"/>
    <w:rsid w:val="00776625"/>
    <w:rsid w:val="00776FFC"/>
    <w:rsid w:val="0077736C"/>
    <w:rsid w:val="00781A4F"/>
    <w:rsid w:val="00781B9D"/>
    <w:rsid w:val="00782422"/>
    <w:rsid w:val="00791C42"/>
    <w:rsid w:val="00791F55"/>
    <w:rsid w:val="007942A2"/>
    <w:rsid w:val="0079638A"/>
    <w:rsid w:val="00796A41"/>
    <w:rsid w:val="007A0FF0"/>
    <w:rsid w:val="007A13C0"/>
    <w:rsid w:val="007A46A3"/>
    <w:rsid w:val="007A5F6D"/>
    <w:rsid w:val="007A65C0"/>
    <w:rsid w:val="007A7D83"/>
    <w:rsid w:val="007A7F01"/>
    <w:rsid w:val="007B5768"/>
    <w:rsid w:val="007B5B39"/>
    <w:rsid w:val="007C6B81"/>
    <w:rsid w:val="007D0540"/>
    <w:rsid w:val="007D15C7"/>
    <w:rsid w:val="007D2BF5"/>
    <w:rsid w:val="007D38DC"/>
    <w:rsid w:val="007D540E"/>
    <w:rsid w:val="007E1ADA"/>
    <w:rsid w:val="007E29CB"/>
    <w:rsid w:val="007E38BA"/>
    <w:rsid w:val="007E41E1"/>
    <w:rsid w:val="007F0D86"/>
    <w:rsid w:val="007F21BA"/>
    <w:rsid w:val="007F30A2"/>
    <w:rsid w:val="007F31C4"/>
    <w:rsid w:val="007F4AF6"/>
    <w:rsid w:val="007F5051"/>
    <w:rsid w:val="00801C4A"/>
    <w:rsid w:val="0080263E"/>
    <w:rsid w:val="00806072"/>
    <w:rsid w:val="008064CB"/>
    <w:rsid w:val="00810197"/>
    <w:rsid w:val="00812388"/>
    <w:rsid w:val="008135D3"/>
    <w:rsid w:val="00813D97"/>
    <w:rsid w:val="008140DF"/>
    <w:rsid w:val="008179CB"/>
    <w:rsid w:val="00817BEB"/>
    <w:rsid w:val="008210BE"/>
    <w:rsid w:val="00822267"/>
    <w:rsid w:val="00833210"/>
    <w:rsid w:val="00833635"/>
    <w:rsid w:val="00834D0E"/>
    <w:rsid w:val="008355E6"/>
    <w:rsid w:val="00837953"/>
    <w:rsid w:val="0084715D"/>
    <w:rsid w:val="00850BE4"/>
    <w:rsid w:val="00862800"/>
    <w:rsid w:val="0086305A"/>
    <w:rsid w:val="00863BB7"/>
    <w:rsid w:val="00865D57"/>
    <w:rsid w:val="0087021D"/>
    <w:rsid w:val="00870818"/>
    <w:rsid w:val="00871F93"/>
    <w:rsid w:val="00872EE1"/>
    <w:rsid w:val="00874402"/>
    <w:rsid w:val="00874ADD"/>
    <w:rsid w:val="0087553C"/>
    <w:rsid w:val="00876E70"/>
    <w:rsid w:val="00884A9C"/>
    <w:rsid w:val="00890AB5"/>
    <w:rsid w:val="00891EDA"/>
    <w:rsid w:val="008922CD"/>
    <w:rsid w:val="00894141"/>
    <w:rsid w:val="00894586"/>
    <w:rsid w:val="008952F3"/>
    <w:rsid w:val="00897E1D"/>
    <w:rsid w:val="008A27DB"/>
    <w:rsid w:val="008A4790"/>
    <w:rsid w:val="008A57F9"/>
    <w:rsid w:val="008A7779"/>
    <w:rsid w:val="008B0B1E"/>
    <w:rsid w:val="008B37BA"/>
    <w:rsid w:val="008C0ECC"/>
    <w:rsid w:val="008C1163"/>
    <w:rsid w:val="008C48B7"/>
    <w:rsid w:val="008D0E36"/>
    <w:rsid w:val="008D1E85"/>
    <w:rsid w:val="008D2F32"/>
    <w:rsid w:val="008D7256"/>
    <w:rsid w:val="008E3515"/>
    <w:rsid w:val="008E5484"/>
    <w:rsid w:val="008E608E"/>
    <w:rsid w:val="008E66B1"/>
    <w:rsid w:val="008F16E1"/>
    <w:rsid w:val="008F3E8A"/>
    <w:rsid w:val="008F555F"/>
    <w:rsid w:val="008F71E3"/>
    <w:rsid w:val="00900089"/>
    <w:rsid w:val="00902412"/>
    <w:rsid w:val="00902C4A"/>
    <w:rsid w:val="00907EC6"/>
    <w:rsid w:val="009111DD"/>
    <w:rsid w:val="00912FD4"/>
    <w:rsid w:val="00925502"/>
    <w:rsid w:val="0093181D"/>
    <w:rsid w:val="0093470B"/>
    <w:rsid w:val="00934EAE"/>
    <w:rsid w:val="0093729F"/>
    <w:rsid w:val="00937370"/>
    <w:rsid w:val="009416B8"/>
    <w:rsid w:val="00944BEF"/>
    <w:rsid w:val="00946BE1"/>
    <w:rsid w:val="00950B63"/>
    <w:rsid w:val="0095414A"/>
    <w:rsid w:val="00960E5F"/>
    <w:rsid w:val="00975877"/>
    <w:rsid w:val="00975E58"/>
    <w:rsid w:val="00976B4B"/>
    <w:rsid w:val="00976E57"/>
    <w:rsid w:val="009776A4"/>
    <w:rsid w:val="009776CA"/>
    <w:rsid w:val="00980214"/>
    <w:rsid w:val="00986895"/>
    <w:rsid w:val="0099154F"/>
    <w:rsid w:val="00992C0A"/>
    <w:rsid w:val="0099718F"/>
    <w:rsid w:val="009A3C77"/>
    <w:rsid w:val="009A4A55"/>
    <w:rsid w:val="009A7347"/>
    <w:rsid w:val="009A7C6C"/>
    <w:rsid w:val="009B044D"/>
    <w:rsid w:val="009B1A45"/>
    <w:rsid w:val="009B1D30"/>
    <w:rsid w:val="009B2457"/>
    <w:rsid w:val="009B2D2B"/>
    <w:rsid w:val="009B614B"/>
    <w:rsid w:val="009B6B59"/>
    <w:rsid w:val="009C170C"/>
    <w:rsid w:val="009C1814"/>
    <w:rsid w:val="009C30FE"/>
    <w:rsid w:val="009D1A86"/>
    <w:rsid w:val="009D35AC"/>
    <w:rsid w:val="009D3C63"/>
    <w:rsid w:val="009D5282"/>
    <w:rsid w:val="009D5CE5"/>
    <w:rsid w:val="009D7074"/>
    <w:rsid w:val="009E043B"/>
    <w:rsid w:val="009E444E"/>
    <w:rsid w:val="009E4CD4"/>
    <w:rsid w:val="009E5344"/>
    <w:rsid w:val="009E70D1"/>
    <w:rsid w:val="009F07EB"/>
    <w:rsid w:val="009F12E0"/>
    <w:rsid w:val="009F3E3A"/>
    <w:rsid w:val="00A01FC3"/>
    <w:rsid w:val="00A0439E"/>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06B0"/>
    <w:rsid w:val="00A6664F"/>
    <w:rsid w:val="00A66911"/>
    <w:rsid w:val="00A80051"/>
    <w:rsid w:val="00A8110B"/>
    <w:rsid w:val="00A82972"/>
    <w:rsid w:val="00A86C18"/>
    <w:rsid w:val="00A93A63"/>
    <w:rsid w:val="00A9402F"/>
    <w:rsid w:val="00AA046F"/>
    <w:rsid w:val="00AA2374"/>
    <w:rsid w:val="00AA2A67"/>
    <w:rsid w:val="00AA31CF"/>
    <w:rsid w:val="00AA4D85"/>
    <w:rsid w:val="00AA541D"/>
    <w:rsid w:val="00AA6099"/>
    <w:rsid w:val="00AA6677"/>
    <w:rsid w:val="00AA6B0B"/>
    <w:rsid w:val="00AB0406"/>
    <w:rsid w:val="00AB1104"/>
    <w:rsid w:val="00AB2219"/>
    <w:rsid w:val="00AB26A5"/>
    <w:rsid w:val="00AB7E08"/>
    <w:rsid w:val="00AC0E8B"/>
    <w:rsid w:val="00AC1064"/>
    <w:rsid w:val="00AC6E2D"/>
    <w:rsid w:val="00AD1148"/>
    <w:rsid w:val="00AD1636"/>
    <w:rsid w:val="00AD28BB"/>
    <w:rsid w:val="00AD4132"/>
    <w:rsid w:val="00AD512A"/>
    <w:rsid w:val="00AD5609"/>
    <w:rsid w:val="00AD631A"/>
    <w:rsid w:val="00AD785A"/>
    <w:rsid w:val="00AD7C32"/>
    <w:rsid w:val="00AE5E7F"/>
    <w:rsid w:val="00AE79DE"/>
    <w:rsid w:val="00AF44AA"/>
    <w:rsid w:val="00AF6498"/>
    <w:rsid w:val="00B00B62"/>
    <w:rsid w:val="00B02278"/>
    <w:rsid w:val="00B030EA"/>
    <w:rsid w:val="00B03DB1"/>
    <w:rsid w:val="00B07CF2"/>
    <w:rsid w:val="00B126A0"/>
    <w:rsid w:val="00B1770B"/>
    <w:rsid w:val="00B21CD1"/>
    <w:rsid w:val="00B23CC8"/>
    <w:rsid w:val="00B24874"/>
    <w:rsid w:val="00B25AD9"/>
    <w:rsid w:val="00B309EC"/>
    <w:rsid w:val="00B313D1"/>
    <w:rsid w:val="00B36A9E"/>
    <w:rsid w:val="00B376BD"/>
    <w:rsid w:val="00B42DA4"/>
    <w:rsid w:val="00B46CA8"/>
    <w:rsid w:val="00B47D12"/>
    <w:rsid w:val="00B509A5"/>
    <w:rsid w:val="00B5596A"/>
    <w:rsid w:val="00B5774D"/>
    <w:rsid w:val="00B57EC6"/>
    <w:rsid w:val="00B66EEC"/>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C7D12"/>
    <w:rsid w:val="00BD4EE2"/>
    <w:rsid w:val="00BD6542"/>
    <w:rsid w:val="00BD7D88"/>
    <w:rsid w:val="00BE030C"/>
    <w:rsid w:val="00BE21DA"/>
    <w:rsid w:val="00BF32F1"/>
    <w:rsid w:val="00BF5556"/>
    <w:rsid w:val="00BF6228"/>
    <w:rsid w:val="00BF635D"/>
    <w:rsid w:val="00BF6B81"/>
    <w:rsid w:val="00C00885"/>
    <w:rsid w:val="00C016FF"/>
    <w:rsid w:val="00C02003"/>
    <w:rsid w:val="00C0791B"/>
    <w:rsid w:val="00C11D53"/>
    <w:rsid w:val="00C11F86"/>
    <w:rsid w:val="00C13924"/>
    <w:rsid w:val="00C1797F"/>
    <w:rsid w:val="00C179D2"/>
    <w:rsid w:val="00C2093C"/>
    <w:rsid w:val="00C211FB"/>
    <w:rsid w:val="00C24C40"/>
    <w:rsid w:val="00C329CE"/>
    <w:rsid w:val="00C33399"/>
    <w:rsid w:val="00C34C28"/>
    <w:rsid w:val="00C35103"/>
    <w:rsid w:val="00C37E88"/>
    <w:rsid w:val="00C42E86"/>
    <w:rsid w:val="00C47DBD"/>
    <w:rsid w:val="00C51516"/>
    <w:rsid w:val="00C54697"/>
    <w:rsid w:val="00C55F14"/>
    <w:rsid w:val="00C632E6"/>
    <w:rsid w:val="00C6622A"/>
    <w:rsid w:val="00C7159E"/>
    <w:rsid w:val="00C828BF"/>
    <w:rsid w:val="00C94948"/>
    <w:rsid w:val="00CA1852"/>
    <w:rsid w:val="00CA1B59"/>
    <w:rsid w:val="00CA45B6"/>
    <w:rsid w:val="00CA59A5"/>
    <w:rsid w:val="00CA60FB"/>
    <w:rsid w:val="00CA7E42"/>
    <w:rsid w:val="00CB1737"/>
    <w:rsid w:val="00CB76DE"/>
    <w:rsid w:val="00CC1DD7"/>
    <w:rsid w:val="00CC3BF6"/>
    <w:rsid w:val="00CD1BEE"/>
    <w:rsid w:val="00CD2EF9"/>
    <w:rsid w:val="00CF6D09"/>
    <w:rsid w:val="00CF6FF0"/>
    <w:rsid w:val="00D03FB0"/>
    <w:rsid w:val="00D07844"/>
    <w:rsid w:val="00D100C4"/>
    <w:rsid w:val="00D10C38"/>
    <w:rsid w:val="00D121CE"/>
    <w:rsid w:val="00D2060D"/>
    <w:rsid w:val="00D24F1C"/>
    <w:rsid w:val="00D252CE"/>
    <w:rsid w:val="00D26566"/>
    <w:rsid w:val="00D309F6"/>
    <w:rsid w:val="00D31FC6"/>
    <w:rsid w:val="00D35BFD"/>
    <w:rsid w:val="00D40988"/>
    <w:rsid w:val="00D45D2D"/>
    <w:rsid w:val="00D538FA"/>
    <w:rsid w:val="00D5398E"/>
    <w:rsid w:val="00D554E9"/>
    <w:rsid w:val="00D641C6"/>
    <w:rsid w:val="00D711B2"/>
    <w:rsid w:val="00D8567A"/>
    <w:rsid w:val="00D8570D"/>
    <w:rsid w:val="00D953EF"/>
    <w:rsid w:val="00D96F6C"/>
    <w:rsid w:val="00DA33AB"/>
    <w:rsid w:val="00DB4111"/>
    <w:rsid w:val="00DB709C"/>
    <w:rsid w:val="00DB7A4F"/>
    <w:rsid w:val="00DC0A28"/>
    <w:rsid w:val="00DC34E1"/>
    <w:rsid w:val="00DC3BC6"/>
    <w:rsid w:val="00DD0B5E"/>
    <w:rsid w:val="00DD161B"/>
    <w:rsid w:val="00DE1D24"/>
    <w:rsid w:val="00DE7AF4"/>
    <w:rsid w:val="00DF104D"/>
    <w:rsid w:val="00DF6B35"/>
    <w:rsid w:val="00DF6D3B"/>
    <w:rsid w:val="00DF72F4"/>
    <w:rsid w:val="00DF7C4C"/>
    <w:rsid w:val="00E01FFC"/>
    <w:rsid w:val="00E0314D"/>
    <w:rsid w:val="00E1616E"/>
    <w:rsid w:val="00E2013F"/>
    <w:rsid w:val="00E222C3"/>
    <w:rsid w:val="00E24AD8"/>
    <w:rsid w:val="00E318D0"/>
    <w:rsid w:val="00E32422"/>
    <w:rsid w:val="00E34467"/>
    <w:rsid w:val="00E410C1"/>
    <w:rsid w:val="00E423B2"/>
    <w:rsid w:val="00E42AF4"/>
    <w:rsid w:val="00E42EF9"/>
    <w:rsid w:val="00E43C55"/>
    <w:rsid w:val="00E513BC"/>
    <w:rsid w:val="00E541DF"/>
    <w:rsid w:val="00E6002D"/>
    <w:rsid w:val="00E64F18"/>
    <w:rsid w:val="00E658DA"/>
    <w:rsid w:val="00E66975"/>
    <w:rsid w:val="00E72664"/>
    <w:rsid w:val="00E747E8"/>
    <w:rsid w:val="00E814B8"/>
    <w:rsid w:val="00E86D18"/>
    <w:rsid w:val="00E93C1B"/>
    <w:rsid w:val="00E94B1E"/>
    <w:rsid w:val="00EA59CC"/>
    <w:rsid w:val="00EA6E60"/>
    <w:rsid w:val="00EA764C"/>
    <w:rsid w:val="00EB3A9A"/>
    <w:rsid w:val="00EC4487"/>
    <w:rsid w:val="00ED0C2C"/>
    <w:rsid w:val="00ED4128"/>
    <w:rsid w:val="00ED4C71"/>
    <w:rsid w:val="00ED69AB"/>
    <w:rsid w:val="00EE3F11"/>
    <w:rsid w:val="00EE7C5F"/>
    <w:rsid w:val="00EF393E"/>
    <w:rsid w:val="00EF5481"/>
    <w:rsid w:val="00F00EAE"/>
    <w:rsid w:val="00F027FA"/>
    <w:rsid w:val="00F0786E"/>
    <w:rsid w:val="00F153AD"/>
    <w:rsid w:val="00F15C81"/>
    <w:rsid w:val="00F17085"/>
    <w:rsid w:val="00F2114D"/>
    <w:rsid w:val="00F22259"/>
    <w:rsid w:val="00F31589"/>
    <w:rsid w:val="00F33C36"/>
    <w:rsid w:val="00F3419E"/>
    <w:rsid w:val="00F34555"/>
    <w:rsid w:val="00F35683"/>
    <w:rsid w:val="00F41F6A"/>
    <w:rsid w:val="00F4206B"/>
    <w:rsid w:val="00F43FEB"/>
    <w:rsid w:val="00F51414"/>
    <w:rsid w:val="00F534A6"/>
    <w:rsid w:val="00F56E25"/>
    <w:rsid w:val="00F57F29"/>
    <w:rsid w:val="00F62023"/>
    <w:rsid w:val="00F629C6"/>
    <w:rsid w:val="00F62E61"/>
    <w:rsid w:val="00F63676"/>
    <w:rsid w:val="00F662FF"/>
    <w:rsid w:val="00F7332A"/>
    <w:rsid w:val="00F74E04"/>
    <w:rsid w:val="00F77DCF"/>
    <w:rsid w:val="00F80842"/>
    <w:rsid w:val="00F80E79"/>
    <w:rsid w:val="00F82FDC"/>
    <w:rsid w:val="00F850F4"/>
    <w:rsid w:val="00F87A35"/>
    <w:rsid w:val="00F91D75"/>
    <w:rsid w:val="00F92C1D"/>
    <w:rsid w:val="00F9372F"/>
    <w:rsid w:val="00FA03CE"/>
    <w:rsid w:val="00FA29C5"/>
    <w:rsid w:val="00FA4AA6"/>
    <w:rsid w:val="00FA5F83"/>
    <w:rsid w:val="00FA7C91"/>
    <w:rsid w:val="00FB039B"/>
    <w:rsid w:val="00FB2868"/>
    <w:rsid w:val="00FB2C01"/>
    <w:rsid w:val="00FB37C5"/>
    <w:rsid w:val="00FB4F59"/>
    <w:rsid w:val="00FC26A3"/>
    <w:rsid w:val="00FE1655"/>
    <w:rsid w:val="00FE4A98"/>
    <w:rsid w:val="00FE67CC"/>
    <w:rsid w:val="00FF21C7"/>
    <w:rsid w:val="00FF6EF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45172959">
      <w:bodyDiv w:val="1"/>
      <w:marLeft w:val="0"/>
      <w:marRight w:val="0"/>
      <w:marTop w:val="0"/>
      <w:marBottom w:val="0"/>
      <w:divBdr>
        <w:top w:val="none" w:sz="0" w:space="0" w:color="auto"/>
        <w:left w:val="none" w:sz="0" w:space="0" w:color="auto"/>
        <w:bottom w:val="none" w:sz="0" w:space="0" w:color="auto"/>
        <w:right w:val="none" w:sz="0" w:space="0" w:color="auto"/>
      </w:divBdr>
      <w:divsChild>
        <w:div w:id="1032337882">
          <w:marLeft w:val="0"/>
          <w:marRight w:val="0"/>
          <w:marTop w:val="0"/>
          <w:marBottom w:val="0"/>
          <w:divBdr>
            <w:top w:val="none" w:sz="0" w:space="0" w:color="auto"/>
            <w:left w:val="none" w:sz="0" w:space="0" w:color="auto"/>
            <w:bottom w:val="none" w:sz="0" w:space="0" w:color="auto"/>
            <w:right w:val="none" w:sz="0" w:space="0" w:color="auto"/>
          </w:divBdr>
          <w:divsChild>
            <w:div w:id="576792657">
              <w:marLeft w:val="0"/>
              <w:marRight w:val="0"/>
              <w:marTop w:val="0"/>
              <w:marBottom w:val="0"/>
              <w:divBdr>
                <w:top w:val="none" w:sz="0" w:space="0" w:color="auto"/>
                <w:left w:val="none" w:sz="0" w:space="0" w:color="auto"/>
                <w:bottom w:val="none" w:sz="0" w:space="0" w:color="auto"/>
                <w:right w:val="none" w:sz="0" w:space="0" w:color="auto"/>
              </w:divBdr>
              <w:divsChild>
                <w:div w:id="2945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344291543">
      <w:bodyDiv w:val="1"/>
      <w:marLeft w:val="0"/>
      <w:marRight w:val="0"/>
      <w:marTop w:val="0"/>
      <w:marBottom w:val="0"/>
      <w:divBdr>
        <w:top w:val="none" w:sz="0" w:space="0" w:color="auto"/>
        <w:left w:val="none" w:sz="0" w:space="0" w:color="auto"/>
        <w:bottom w:val="none" w:sz="0" w:space="0" w:color="auto"/>
        <w:right w:val="none" w:sz="0" w:space="0" w:color="auto"/>
      </w:divBdr>
      <w:divsChild>
        <w:div w:id="964189848">
          <w:marLeft w:val="0"/>
          <w:marRight w:val="0"/>
          <w:marTop w:val="0"/>
          <w:marBottom w:val="0"/>
          <w:divBdr>
            <w:top w:val="none" w:sz="0" w:space="0" w:color="auto"/>
            <w:left w:val="none" w:sz="0" w:space="0" w:color="auto"/>
            <w:bottom w:val="none" w:sz="0" w:space="0" w:color="auto"/>
            <w:right w:val="none" w:sz="0" w:space="0" w:color="auto"/>
          </w:divBdr>
          <w:divsChild>
            <w:div w:id="178741620">
              <w:marLeft w:val="0"/>
              <w:marRight w:val="0"/>
              <w:marTop w:val="0"/>
              <w:marBottom w:val="0"/>
              <w:divBdr>
                <w:top w:val="none" w:sz="0" w:space="0" w:color="auto"/>
                <w:left w:val="none" w:sz="0" w:space="0" w:color="auto"/>
                <w:bottom w:val="none" w:sz="0" w:space="0" w:color="auto"/>
                <w:right w:val="none" w:sz="0" w:space="0" w:color="auto"/>
              </w:divBdr>
              <w:divsChild>
                <w:div w:id="15899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469978663">
      <w:bodyDiv w:val="1"/>
      <w:marLeft w:val="0"/>
      <w:marRight w:val="0"/>
      <w:marTop w:val="0"/>
      <w:marBottom w:val="0"/>
      <w:divBdr>
        <w:top w:val="none" w:sz="0" w:space="0" w:color="auto"/>
        <w:left w:val="none" w:sz="0" w:space="0" w:color="auto"/>
        <w:bottom w:val="none" w:sz="0" w:space="0" w:color="auto"/>
        <w:right w:val="none" w:sz="0" w:space="0" w:color="auto"/>
      </w:divBdr>
    </w:div>
    <w:div w:id="495191365">
      <w:bodyDiv w:val="1"/>
      <w:marLeft w:val="0"/>
      <w:marRight w:val="0"/>
      <w:marTop w:val="0"/>
      <w:marBottom w:val="0"/>
      <w:divBdr>
        <w:top w:val="none" w:sz="0" w:space="0" w:color="auto"/>
        <w:left w:val="none" w:sz="0" w:space="0" w:color="auto"/>
        <w:bottom w:val="none" w:sz="0" w:space="0" w:color="auto"/>
        <w:right w:val="none" w:sz="0" w:space="0" w:color="auto"/>
      </w:divBdr>
      <w:divsChild>
        <w:div w:id="769471756">
          <w:marLeft w:val="0"/>
          <w:marRight w:val="0"/>
          <w:marTop w:val="0"/>
          <w:marBottom w:val="0"/>
          <w:divBdr>
            <w:top w:val="none" w:sz="0" w:space="0" w:color="auto"/>
            <w:left w:val="none" w:sz="0" w:space="0" w:color="auto"/>
            <w:bottom w:val="none" w:sz="0" w:space="0" w:color="auto"/>
            <w:right w:val="none" w:sz="0" w:space="0" w:color="auto"/>
          </w:divBdr>
          <w:divsChild>
            <w:div w:id="1076902343">
              <w:marLeft w:val="0"/>
              <w:marRight w:val="0"/>
              <w:marTop w:val="0"/>
              <w:marBottom w:val="0"/>
              <w:divBdr>
                <w:top w:val="none" w:sz="0" w:space="0" w:color="auto"/>
                <w:left w:val="none" w:sz="0" w:space="0" w:color="auto"/>
                <w:bottom w:val="none" w:sz="0" w:space="0" w:color="auto"/>
                <w:right w:val="none" w:sz="0" w:space="0" w:color="auto"/>
              </w:divBdr>
              <w:divsChild>
                <w:div w:id="1034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074472577">
      <w:bodyDiv w:val="1"/>
      <w:marLeft w:val="0"/>
      <w:marRight w:val="0"/>
      <w:marTop w:val="0"/>
      <w:marBottom w:val="0"/>
      <w:divBdr>
        <w:top w:val="none" w:sz="0" w:space="0" w:color="auto"/>
        <w:left w:val="none" w:sz="0" w:space="0" w:color="auto"/>
        <w:bottom w:val="none" w:sz="0" w:space="0" w:color="auto"/>
        <w:right w:val="none" w:sz="0" w:space="0" w:color="auto"/>
      </w:divBdr>
      <w:divsChild>
        <w:div w:id="1135633997">
          <w:marLeft w:val="0"/>
          <w:marRight w:val="0"/>
          <w:marTop w:val="0"/>
          <w:marBottom w:val="0"/>
          <w:divBdr>
            <w:top w:val="none" w:sz="0" w:space="0" w:color="auto"/>
            <w:left w:val="none" w:sz="0" w:space="0" w:color="auto"/>
            <w:bottom w:val="none" w:sz="0" w:space="0" w:color="auto"/>
            <w:right w:val="none" w:sz="0" w:space="0" w:color="auto"/>
          </w:divBdr>
          <w:divsChild>
            <w:div w:id="948047668">
              <w:marLeft w:val="0"/>
              <w:marRight w:val="0"/>
              <w:marTop w:val="0"/>
              <w:marBottom w:val="0"/>
              <w:divBdr>
                <w:top w:val="none" w:sz="0" w:space="0" w:color="auto"/>
                <w:left w:val="none" w:sz="0" w:space="0" w:color="auto"/>
                <w:bottom w:val="none" w:sz="0" w:space="0" w:color="auto"/>
                <w:right w:val="none" w:sz="0" w:space="0" w:color="auto"/>
              </w:divBdr>
              <w:divsChild>
                <w:div w:id="83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40282">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20091371">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466510169">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10590856">
      <w:bodyDiv w:val="1"/>
      <w:marLeft w:val="0"/>
      <w:marRight w:val="0"/>
      <w:marTop w:val="0"/>
      <w:marBottom w:val="0"/>
      <w:divBdr>
        <w:top w:val="none" w:sz="0" w:space="0" w:color="auto"/>
        <w:left w:val="none" w:sz="0" w:space="0" w:color="auto"/>
        <w:bottom w:val="none" w:sz="0" w:space="0" w:color="auto"/>
        <w:right w:val="none" w:sz="0" w:space="0" w:color="auto"/>
      </w:divBdr>
      <w:divsChild>
        <w:div w:id="220097423">
          <w:marLeft w:val="0"/>
          <w:marRight w:val="0"/>
          <w:marTop w:val="0"/>
          <w:marBottom w:val="0"/>
          <w:divBdr>
            <w:top w:val="none" w:sz="0" w:space="0" w:color="auto"/>
            <w:left w:val="none" w:sz="0" w:space="0" w:color="auto"/>
            <w:bottom w:val="none" w:sz="0" w:space="0" w:color="auto"/>
            <w:right w:val="none" w:sz="0" w:space="0" w:color="auto"/>
          </w:divBdr>
          <w:divsChild>
            <w:div w:id="141972042">
              <w:marLeft w:val="0"/>
              <w:marRight w:val="0"/>
              <w:marTop w:val="0"/>
              <w:marBottom w:val="0"/>
              <w:divBdr>
                <w:top w:val="none" w:sz="0" w:space="0" w:color="auto"/>
                <w:left w:val="none" w:sz="0" w:space="0" w:color="auto"/>
                <w:bottom w:val="none" w:sz="0" w:space="0" w:color="auto"/>
                <w:right w:val="none" w:sz="0" w:space="0" w:color="auto"/>
              </w:divBdr>
              <w:divsChild>
                <w:div w:id="3457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879274948">
      <w:bodyDiv w:val="1"/>
      <w:marLeft w:val="0"/>
      <w:marRight w:val="0"/>
      <w:marTop w:val="0"/>
      <w:marBottom w:val="0"/>
      <w:divBdr>
        <w:top w:val="none" w:sz="0" w:space="0" w:color="auto"/>
        <w:left w:val="none" w:sz="0" w:space="0" w:color="auto"/>
        <w:bottom w:val="none" w:sz="0" w:space="0" w:color="auto"/>
        <w:right w:val="none" w:sz="0" w:space="0" w:color="auto"/>
      </w:divBdr>
      <w:divsChild>
        <w:div w:id="476454630">
          <w:marLeft w:val="0"/>
          <w:marRight w:val="0"/>
          <w:marTop w:val="0"/>
          <w:marBottom w:val="0"/>
          <w:divBdr>
            <w:top w:val="none" w:sz="0" w:space="0" w:color="auto"/>
            <w:left w:val="none" w:sz="0" w:space="0" w:color="auto"/>
            <w:bottom w:val="none" w:sz="0" w:space="0" w:color="auto"/>
            <w:right w:val="none" w:sz="0" w:space="0" w:color="auto"/>
          </w:divBdr>
          <w:divsChild>
            <w:div w:id="1412235662">
              <w:marLeft w:val="0"/>
              <w:marRight w:val="0"/>
              <w:marTop w:val="0"/>
              <w:marBottom w:val="0"/>
              <w:divBdr>
                <w:top w:val="none" w:sz="0" w:space="0" w:color="auto"/>
                <w:left w:val="none" w:sz="0" w:space="0" w:color="auto"/>
                <w:bottom w:val="none" w:sz="0" w:space="0" w:color="auto"/>
                <w:right w:val="none" w:sz="0" w:space="0" w:color="auto"/>
              </w:divBdr>
              <w:divsChild>
                <w:div w:id="19037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55552838">
      <w:bodyDiv w:val="1"/>
      <w:marLeft w:val="0"/>
      <w:marRight w:val="0"/>
      <w:marTop w:val="0"/>
      <w:marBottom w:val="0"/>
      <w:divBdr>
        <w:top w:val="none" w:sz="0" w:space="0" w:color="auto"/>
        <w:left w:val="none" w:sz="0" w:space="0" w:color="auto"/>
        <w:bottom w:val="none" w:sz="0" w:space="0" w:color="auto"/>
        <w:right w:val="none" w:sz="0" w:space="0" w:color="auto"/>
      </w:divBdr>
      <w:divsChild>
        <w:div w:id="1513379972">
          <w:marLeft w:val="0"/>
          <w:marRight w:val="0"/>
          <w:marTop w:val="0"/>
          <w:marBottom w:val="0"/>
          <w:divBdr>
            <w:top w:val="none" w:sz="0" w:space="0" w:color="auto"/>
            <w:left w:val="none" w:sz="0" w:space="0" w:color="auto"/>
            <w:bottom w:val="none" w:sz="0" w:space="0" w:color="auto"/>
            <w:right w:val="none" w:sz="0" w:space="0" w:color="auto"/>
          </w:divBdr>
          <w:divsChild>
            <w:div w:id="519204233">
              <w:marLeft w:val="0"/>
              <w:marRight w:val="0"/>
              <w:marTop w:val="0"/>
              <w:marBottom w:val="0"/>
              <w:divBdr>
                <w:top w:val="none" w:sz="0" w:space="0" w:color="auto"/>
                <w:left w:val="none" w:sz="0" w:space="0" w:color="auto"/>
                <w:bottom w:val="none" w:sz="0" w:space="0" w:color="auto"/>
                <w:right w:val="none" w:sz="0" w:space="0" w:color="auto"/>
              </w:divBdr>
              <w:divsChild>
                <w:div w:id="976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 w:id="2107074171">
      <w:bodyDiv w:val="1"/>
      <w:marLeft w:val="0"/>
      <w:marRight w:val="0"/>
      <w:marTop w:val="0"/>
      <w:marBottom w:val="0"/>
      <w:divBdr>
        <w:top w:val="none" w:sz="0" w:space="0" w:color="auto"/>
        <w:left w:val="none" w:sz="0" w:space="0" w:color="auto"/>
        <w:bottom w:val="none" w:sz="0" w:space="0" w:color="auto"/>
        <w:right w:val="none" w:sz="0" w:space="0" w:color="auto"/>
      </w:divBdr>
      <w:divsChild>
        <w:div w:id="922446442">
          <w:marLeft w:val="0"/>
          <w:marRight w:val="0"/>
          <w:marTop w:val="0"/>
          <w:marBottom w:val="0"/>
          <w:divBdr>
            <w:top w:val="none" w:sz="0" w:space="0" w:color="auto"/>
            <w:left w:val="none" w:sz="0" w:space="0" w:color="auto"/>
            <w:bottom w:val="none" w:sz="0" w:space="0" w:color="auto"/>
            <w:right w:val="none" w:sz="0" w:space="0" w:color="auto"/>
          </w:divBdr>
          <w:divsChild>
            <w:div w:id="1447240144">
              <w:marLeft w:val="0"/>
              <w:marRight w:val="0"/>
              <w:marTop w:val="0"/>
              <w:marBottom w:val="0"/>
              <w:divBdr>
                <w:top w:val="none" w:sz="0" w:space="0" w:color="auto"/>
                <w:left w:val="none" w:sz="0" w:space="0" w:color="auto"/>
                <w:bottom w:val="none" w:sz="0" w:space="0" w:color="auto"/>
                <w:right w:val="none" w:sz="0" w:space="0" w:color="auto"/>
              </w:divBdr>
              <w:divsChild>
                <w:div w:id="8738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63288">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7">
          <w:marLeft w:val="0"/>
          <w:marRight w:val="0"/>
          <w:marTop w:val="0"/>
          <w:marBottom w:val="0"/>
          <w:divBdr>
            <w:top w:val="none" w:sz="0" w:space="0" w:color="auto"/>
            <w:left w:val="none" w:sz="0" w:space="0" w:color="auto"/>
            <w:bottom w:val="none" w:sz="0" w:space="0" w:color="auto"/>
            <w:right w:val="none" w:sz="0" w:space="0" w:color="auto"/>
          </w:divBdr>
          <w:divsChild>
            <w:div w:id="589001327">
              <w:marLeft w:val="0"/>
              <w:marRight w:val="0"/>
              <w:marTop w:val="0"/>
              <w:marBottom w:val="0"/>
              <w:divBdr>
                <w:top w:val="none" w:sz="0" w:space="0" w:color="auto"/>
                <w:left w:val="none" w:sz="0" w:space="0" w:color="auto"/>
                <w:bottom w:val="none" w:sz="0" w:space="0" w:color="auto"/>
                <w:right w:val="none" w:sz="0" w:space="0" w:color="auto"/>
              </w:divBdr>
              <w:divsChild>
                <w:div w:id="2102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curveball.yoavram.com" TargetMode="External"/><Relationship Id="rId26" Type="http://schemas.openxmlformats.org/officeDocument/2006/relationships/image" Target="media/image9.emf"/><Relationship Id="rId3" Type="http://schemas.openxmlformats.org/officeDocument/2006/relationships/styles" Target="styles.xml"/><Relationship Id="rId21" Type="http://schemas.openxmlformats.org/officeDocument/2006/relationships/hyperlink" Target="http://curveball.yoavram.com"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8.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github.com/yoavram/curveball"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l.dropboxusercontent.com/u/1578682/supp.ipynb"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s://github.com/yoavram/curveball_ms" TargetMode="External"/><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hyperlink" Target="https://figshare.com/s/b08c6b975779e03ec48e" TargetMode="External"/><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hyperlink" Target="https://curveball.netlify.com" TargetMode="External"/><Relationship Id="rId27" Type="http://schemas.openxmlformats.org/officeDocument/2006/relationships/image" Target="media/image10.png"/><Relationship Id="rId30" Type="http://schemas.openxmlformats.org/officeDocument/2006/relationships/footer" Target="footer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2D7CFEB6-064D-8D43-BCDC-CCA06EB92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29314</Words>
  <Characters>167090</Characters>
  <Application>Microsoft Office Word</Application>
  <DocSecurity>0</DocSecurity>
  <Lines>1392</Lines>
  <Paragraphs>392</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196012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2</cp:revision>
  <cp:lastPrinted>2018-06-20T21:14:00Z</cp:lastPrinted>
  <dcterms:created xsi:type="dcterms:W3CDTF">2018-12-02T11:53:00Z</dcterms:created>
  <dcterms:modified xsi:type="dcterms:W3CDTF">2018-12-02T11:53:00Z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Harvard - Cite Them Right 9th edition</vt:lpwstr>
  </property>
  <property fmtid="{D5CDD505-2E9C-101B-9397-08002B2CF9AE}" pid="13" name="Mendeley Recent Style Id 5_1">
    <vt:lpwstr>http://www.zotero.org/styles/israeli-science-foundation</vt:lpwstr>
  </property>
  <property fmtid="{D5CDD505-2E9C-101B-9397-08002B2CF9AE}" pid="14" name="Mendeley Recent Style Name 5_1">
    <vt:lpwstr>Israeli Science Foundation (Yoav Ram)</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http://www.zotero.org/styles/pnas</vt:lpwstr>
  </property>
  <property fmtid="{D5CDD505-2E9C-101B-9397-08002B2CF9AE}" pid="20" name="Mendeley Recent Style Name 8_1">
    <vt:lpwstr>Proceedings of the National Academy of Sciences of the United States of America</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