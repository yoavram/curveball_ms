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297A49" w:rsidRDefault="00912FD4">
      <w:pPr>
        <w:pStyle w:val="Title"/>
        <w:jc w:val="left"/>
        <w:rPr>
          <w:rFonts w:asciiTheme="majorBidi" w:hAnsiTheme="majorBidi"/>
          <w:sz w:val="28"/>
          <w:szCs w:val="28"/>
          <w:rPrChange w:id="0" w:author="Yoav Ram" w:date="2018-11-13T12:24:00Z">
            <w:rPr>
              <w:rFonts w:asciiTheme="majorBidi" w:hAnsiTheme="majorBidi"/>
              <w:sz w:val="24"/>
              <w:szCs w:val="24"/>
            </w:rPr>
          </w:rPrChange>
        </w:rPr>
        <w:pPrChange w:id="1" w:author="Yoav Ram" w:date="2018-11-13T12:41:00Z">
          <w:pPr>
            <w:pStyle w:val="Title"/>
            <w:spacing w:line="480" w:lineRule="auto"/>
            <w:ind w:firstLine="0"/>
            <w:jc w:val="left"/>
          </w:pPr>
        </w:pPrChange>
      </w:pPr>
      <w:r w:rsidRPr="00297A49">
        <w:rPr>
          <w:rFonts w:asciiTheme="majorBidi" w:hAnsiTheme="majorBidi"/>
          <w:sz w:val="28"/>
          <w:szCs w:val="28"/>
          <w:rPrChange w:id="2" w:author="Yoav Ram" w:date="2018-11-13T12:24:00Z">
            <w:rPr>
              <w:rFonts w:asciiTheme="majorBidi" w:hAnsiTheme="majorBidi"/>
              <w:sz w:val="24"/>
              <w:szCs w:val="24"/>
            </w:rPr>
          </w:rPrChange>
        </w:rPr>
        <w:t>Predicting microbial growth in a mixed culture</w:t>
      </w:r>
      <w:r w:rsidR="002B1F9F" w:rsidRPr="00297A49">
        <w:rPr>
          <w:rFonts w:asciiTheme="majorBidi" w:hAnsiTheme="majorBidi"/>
          <w:sz w:val="28"/>
          <w:szCs w:val="28"/>
          <w:rPrChange w:id="3" w:author="Yoav Ram" w:date="2018-11-13T12:24:00Z">
            <w:rPr>
              <w:rFonts w:asciiTheme="majorBidi" w:hAnsiTheme="majorBidi"/>
              <w:sz w:val="24"/>
              <w:szCs w:val="24"/>
            </w:rPr>
          </w:rPrChange>
        </w:rPr>
        <w:t xml:space="preserve"> from growth curve data</w:t>
      </w:r>
    </w:p>
    <w:p w14:paraId="6135AA04" w14:textId="77777777" w:rsidR="0025589C" w:rsidRDefault="0025589C">
      <w:pPr>
        <w:pPrChange w:id="4" w:author="Yoav Ram" w:date="2018-11-13T12:41:00Z">
          <w:pPr>
            <w:ind w:firstLine="0"/>
          </w:pPr>
        </w:pPrChange>
      </w:pPr>
    </w:p>
    <w:p w14:paraId="2E83FF44" w14:textId="4D379009" w:rsidR="007A7F01" w:rsidRPr="00297A49" w:rsidRDefault="007A7F01">
      <w:pPr>
        <w:pStyle w:val="Subtitle"/>
        <w:jc w:val="left"/>
        <w:rPr>
          <w:rFonts w:asciiTheme="majorBidi" w:hAnsiTheme="majorBidi"/>
          <w:b/>
          <w:bCs/>
        </w:rPr>
        <w:pPrChange w:id="5" w:author="Yoav Ram" w:date="2018-11-13T12:41:00Z">
          <w:pPr>
            <w:pStyle w:val="Subtitle"/>
            <w:spacing w:line="480" w:lineRule="auto"/>
            <w:ind w:firstLine="0"/>
            <w:jc w:val="left"/>
          </w:pPr>
        </w:pPrChange>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ins w:id="6" w:author="Yoav Ram" w:date="2018-11-13T12:15:00Z">
        <w:r w:rsidR="00DD161B" w:rsidRPr="00297A49">
          <w:rPr>
            <w:rFonts w:asciiTheme="majorBidi" w:hAnsiTheme="majorBidi"/>
            <w:b/>
            <w:bCs/>
            <w:vertAlign w:val="superscript"/>
          </w:rPr>
          <w:t>5</w:t>
        </w:r>
      </w:ins>
      <w:ins w:id="7" w:author="Yoav Ram" w:date="2018-11-13T12:19:00Z">
        <w:r w:rsidR="00DE1D24" w:rsidRPr="00297A49">
          <w:rPr>
            <w:rFonts w:asciiTheme="majorBidi" w:hAnsiTheme="majorBidi"/>
            <w:b/>
            <w:bCs/>
            <w:vertAlign w:val="superscript"/>
          </w:rPr>
          <w:t>,</w:t>
        </w:r>
      </w:ins>
      <w:r w:rsidR="00A01FC3" w:rsidRPr="00297A49">
        <w:rPr>
          <w:rFonts w:asciiTheme="majorBidi" w:hAnsiTheme="majorBidi"/>
          <w:b/>
          <w:bCs/>
          <w:vertAlign w:val="superscript"/>
        </w:rPr>
        <w:t>*</w:t>
      </w:r>
      <w:r w:rsidRPr="00297A49">
        <w:rPr>
          <w:rFonts w:asciiTheme="majorBidi" w:hAnsiTheme="majorBidi"/>
          <w:b/>
          <w:bCs/>
        </w:rPr>
        <w:t xml:space="preserve">, </w:t>
      </w:r>
      <w:proofErr w:type="spellStart"/>
      <w:r w:rsidRPr="00297A49">
        <w:rPr>
          <w:rFonts w:asciiTheme="majorBidi" w:hAnsiTheme="majorBidi"/>
          <w:b/>
          <w:bCs/>
        </w:rPr>
        <w:t>Eynat</w:t>
      </w:r>
      <w:proofErr w:type="spellEnd"/>
      <w:r w:rsidRPr="00297A49">
        <w:rPr>
          <w:rFonts w:asciiTheme="majorBidi" w:hAnsiTheme="majorBidi"/>
          <w:b/>
          <w:bCs/>
        </w:rPr>
        <w:t xml:space="preserve"> Dellus-Gur</w:t>
      </w:r>
      <w:r w:rsidRPr="00297A49">
        <w:rPr>
          <w:rFonts w:asciiTheme="majorBidi" w:hAnsiTheme="majorBidi"/>
          <w:b/>
          <w:bCs/>
          <w:vertAlign w:val="superscript"/>
        </w:rPr>
        <w:t>1</w:t>
      </w:r>
      <w:r w:rsidRPr="00297A49">
        <w:rPr>
          <w:rFonts w:asciiTheme="majorBidi" w:hAnsiTheme="majorBidi"/>
          <w:b/>
          <w:bCs/>
        </w:rPr>
        <w:t xml:space="preserve">, </w:t>
      </w:r>
      <w:proofErr w:type="spellStart"/>
      <w:r w:rsidRPr="00297A49">
        <w:rPr>
          <w:rFonts w:asciiTheme="majorBidi" w:hAnsiTheme="majorBidi"/>
          <w:b/>
          <w:bCs/>
        </w:rPr>
        <w:t>Maayan</w:t>
      </w:r>
      <w:proofErr w:type="spellEnd"/>
      <w:r w:rsidRPr="00297A49">
        <w:rPr>
          <w:rFonts w:asciiTheme="majorBidi" w:hAnsiTheme="majorBidi"/>
          <w:b/>
          <w:bCs/>
        </w:rPr>
        <w:t xml:space="preserve"> Bibi</w:t>
      </w:r>
      <w:r w:rsidR="00B1770B" w:rsidRPr="00297A49">
        <w:rPr>
          <w:rFonts w:asciiTheme="majorBidi" w:hAnsiTheme="majorBidi"/>
          <w:b/>
          <w:bCs/>
          <w:vertAlign w:val="superscript"/>
        </w:rPr>
        <w:t>3</w:t>
      </w:r>
      <w:r w:rsidRPr="00297A49">
        <w:rPr>
          <w:rFonts w:asciiTheme="majorBidi" w:hAnsiTheme="majorBidi"/>
          <w:b/>
          <w:bCs/>
        </w:rPr>
        <w:t xml:space="preserve">, </w:t>
      </w:r>
      <w:proofErr w:type="spellStart"/>
      <w:ins w:id="8" w:author="Yoav Ram" w:date="2018-11-13T12:14:00Z">
        <w:r w:rsidR="00DD161B" w:rsidRPr="00667056">
          <w:rPr>
            <w:rFonts w:asciiTheme="majorBidi" w:hAnsiTheme="majorBidi"/>
            <w:b/>
            <w:bCs/>
            <w:highlight w:val="yellow"/>
            <w:rPrChange w:id="9" w:author="Yoav Ram" w:date="2018-11-14T10:47:00Z">
              <w:rPr>
                <w:rFonts w:asciiTheme="majorBidi" w:hAnsiTheme="majorBidi"/>
                <w:b/>
                <w:bCs/>
              </w:rPr>
            </w:rPrChange>
          </w:rPr>
          <w:t>Kedar</w:t>
        </w:r>
        <w:proofErr w:type="spellEnd"/>
        <w:r w:rsidR="00DD161B" w:rsidRPr="00667056">
          <w:rPr>
            <w:rFonts w:asciiTheme="majorBidi" w:hAnsiTheme="majorBidi"/>
            <w:b/>
            <w:bCs/>
            <w:highlight w:val="yellow"/>
            <w:rPrChange w:id="10" w:author="Yoav Ram" w:date="2018-11-14T10:47:00Z">
              <w:rPr>
                <w:rFonts w:asciiTheme="majorBidi" w:hAnsiTheme="majorBidi"/>
                <w:b/>
                <w:bCs/>
              </w:rPr>
            </w:rPrChange>
          </w:rPr>
          <w:t xml:space="preserve"> Karkare</w:t>
        </w:r>
      </w:ins>
      <w:ins w:id="11" w:author="Yoav Ram" w:date="2018-11-13T12:15:00Z">
        <w:r w:rsidR="00DD161B" w:rsidRPr="00667056">
          <w:rPr>
            <w:rFonts w:asciiTheme="majorBidi" w:hAnsiTheme="majorBidi"/>
            <w:highlight w:val="yellow"/>
            <w:vertAlign w:val="superscript"/>
            <w:rPrChange w:id="12" w:author="Yoav Ram" w:date="2018-11-14T10:47:00Z">
              <w:rPr>
                <w:vertAlign w:val="superscript"/>
              </w:rPr>
            </w:rPrChange>
          </w:rPr>
          <w:t>4</w:t>
        </w:r>
      </w:ins>
      <w:ins w:id="13" w:author="Yoav Ram" w:date="2018-11-13T12:14:00Z">
        <w:r w:rsidR="00DD161B" w:rsidRPr="00297A49">
          <w:rPr>
            <w:rFonts w:asciiTheme="majorBidi" w:hAnsiTheme="majorBidi"/>
            <w:b/>
            <w:bCs/>
          </w:rPr>
          <w:t xml:space="preserve">, </w:t>
        </w:r>
      </w:ins>
      <w:r w:rsidRPr="00297A49">
        <w:rPr>
          <w:rFonts w:asciiTheme="majorBidi" w:hAnsiTheme="majorBidi"/>
          <w:b/>
          <w:bCs/>
        </w:rPr>
        <w:t>Uri Obolski</w:t>
      </w:r>
      <w:r w:rsidRPr="00297A49">
        <w:rPr>
          <w:rFonts w:asciiTheme="majorBidi" w:hAnsiTheme="majorBidi"/>
          <w:b/>
          <w:bCs/>
          <w:vertAlign w:val="superscript"/>
        </w:rPr>
        <w:t>1</w:t>
      </w:r>
      <w:r w:rsidR="001B1B6B" w:rsidRPr="00297A49">
        <w:rPr>
          <w:rFonts w:asciiTheme="majorBidi" w:hAnsiTheme="majorBidi"/>
          <w:b/>
          <w:bCs/>
          <w:vertAlign w:val="superscript"/>
        </w:rPr>
        <w:t>,</w:t>
      </w:r>
      <w:del w:id="14" w:author="Yoav Ram" w:date="2018-11-13T12:15:00Z">
        <w:r w:rsidR="00AA541D" w:rsidRPr="00297A49" w:rsidDel="00DD161B">
          <w:rPr>
            <w:rFonts w:asciiTheme="majorBidi" w:hAnsiTheme="majorBidi"/>
            <w:b/>
            <w:bCs/>
            <w:vertAlign w:val="superscript"/>
          </w:rPr>
          <w:delText>4</w:delText>
        </w:r>
      </w:del>
      <w:ins w:id="15" w:author="Yoav Ram" w:date="2018-11-13T12:15:00Z">
        <w:r w:rsidR="00DD161B" w:rsidRPr="00297A49">
          <w:rPr>
            <w:rFonts w:asciiTheme="majorBidi" w:hAnsiTheme="majorBidi"/>
            <w:b/>
            <w:bCs/>
            <w:vertAlign w:val="superscript"/>
          </w:rPr>
          <w:t>6</w:t>
        </w:r>
      </w:ins>
      <w:r w:rsidRPr="00297A49">
        <w:rPr>
          <w:rFonts w:asciiTheme="majorBidi" w:hAnsiTheme="majorBidi"/>
          <w:b/>
          <w:bCs/>
        </w:rPr>
        <w:t>,</w:t>
      </w:r>
      <w:r w:rsidR="00B1770B" w:rsidRPr="00297A49">
        <w:rPr>
          <w:rFonts w:asciiTheme="majorBidi" w:hAnsiTheme="majorBidi"/>
          <w:b/>
          <w:bCs/>
        </w:rPr>
        <w:t xml:space="preserve"> Marcus W. Feldman</w:t>
      </w:r>
      <w:r w:rsidR="00B1770B" w:rsidRPr="00297A49">
        <w:rPr>
          <w:rFonts w:asciiTheme="majorBidi" w:hAnsiTheme="majorBidi"/>
          <w:b/>
          <w:bCs/>
          <w:vertAlign w:val="superscript"/>
        </w:rPr>
        <w:t>2</w:t>
      </w:r>
      <w:r w:rsidR="00B1770B" w:rsidRPr="00297A49">
        <w:rPr>
          <w:rFonts w:asciiTheme="majorBidi" w:hAnsiTheme="majorBidi"/>
          <w:b/>
          <w:bCs/>
        </w:rPr>
        <w:t>,</w:t>
      </w:r>
      <w:ins w:id="16" w:author="Yoav Ram" w:date="2018-11-13T12:16:00Z">
        <w:r w:rsidR="00DD161B" w:rsidRPr="00297A49">
          <w:rPr>
            <w:rFonts w:asciiTheme="majorBidi" w:hAnsiTheme="majorBidi"/>
            <w:b/>
            <w:bCs/>
          </w:rPr>
          <w:t xml:space="preserve"> </w:t>
        </w:r>
        <w:r w:rsidR="00DD161B" w:rsidRPr="00667056">
          <w:rPr>
            <w:rFonts w:asciiTheme="majorBidi" w:hAnsiTheme="majorBidi"/>
            <w:b/>
            <w:bCs/>
            <w:highlight w:val="yellow"/>
            <w:rPrChange w:id="17" w:author="Yoav Ram" w:date="2018-11-14T10:47:00Z">
              <w:rPr>
                <w:rFonts w:asciiTheme="majorBidi" w:hAnsiTheme="majorBidi"/>
                <w:b/>
                <w:bCs/>
              </w:rPr>
            </w:rPrChange>
          </w:rPr>
          <w:t>Tim F. Cooper</w:t>
        </w:r>
        <w:r w:rsidR="00DD161B" w:rsidRPr="00667056">
          <w:rPr>
            <w:rFonts w:asciiTheme="majorBidi" w:hAnsiTheme="majorBidi"/>
            <w:b/>
            <w:bCs/>
            <w:highlight w:val="yellow"/>
            <w:vertAlign w:val="superscript"/>
            <w:rPrChange w:id="18" w:author="Yoav Ram" w:date="2018-11-14T10:47:00Z">
              <w:rPr>
                <w:rFonts w:asciiTheme="majorBidi" w:hAnsiTheme="majorBidi"/>
                <w:b/>
                <w:bCs/>
                <w:vertAlign w:val="superscript"/>
              </w:rPr>
            </w:rPrChange>
          </w:rPr>
          <w:t>4,7</w:t>
        </w:r>
        <w:r w:rsidR="00DD161B" w:rsidRPr="00297A49">
          <w:rPr>
            <w:rFonts w:asciiTheme="majorBidi" w:hAnsiTheme="majorBidi"/>
            <w:b/>
            <w:bCs/>
          </w:rPr>
          <w:t>,</w:t>
        </w:r>
      </w:ins>
      <w:r w:rsidRPr="00297A49">
        <w:rPr>
          <w:rFonts w:asciiTheme="majorBidi" w:hAnsiTheme="majorBidi"/>
          <w:b/>
          <w:bCs/>
        </w:rPr>
        <w:t xml:space="preserve"> Judith Berman</w:t>
      </w:r>
      <w:r w:rsidR="00B1770B" w:rsidRPr="00297A49">
        <w:rPr>
          <w:rFonts w:asciiTheme="majorBidi" w:hAnsiTheme="majorBidi"/>
          <w:b/>
          <w:bCs/>
          <w:vertAlign w:val="superscript"/>
        </w:rPr>
        <w:t>3</w:t>
      </w:r>
      <w:r w:rsidRPr="00297A49">
        <w:rPr>
          <w:rFonts w:asciiTheme="majorBidi" w:hAnsiTheme="majorBidi"/>
          <w:b/>
          <w:bCs/>
          <w:vertAlign w:val="subscript"/>
        </w:rPr>
        <w:t>,</w:t>
      </w:r>
      <w:r w:rsidRPr="00297A49">
        <w:rPr>
          <w:rFonts w:asciiTheme="majorBidi" w:hAnsiTheme="majorBidi"/>
          <w:b/>
          <w:bCs/>
        </w:rPr>
        <w:t xml:space="preserve"> and </w:t>
      </w:r>
      <w:proofErr w:type="spellStart"/>
      <w:r w:rsidRPr="00297A49">
        <w:rPr>
          <w:rFonts w:asciiTheme="majorBidi" w:hAnsiTheme="majorBidi"/>
          <w:b/>
          <w:bCs/>
        </w:rPr>
        <w:t>Lilach</w:t>
      </w:r>
      <w:proofErr w:type="spellEnd"/>
      <w:r w:rsidRPr="00297A49">
        <w:rPr>
          <w:rFonts w:asciiTheme="majorBidi" w:hAnsiTheme="majorBidi"/>
          <w:b/>
          <w:bCs/>
        </w:rPr>
        <w:t xml:space="preserve"> Hadany</w:t>
      </w:r>
      <w:r w:rsidRPr="00297A49">
        <w:rPr>
          <w:rFonts w:asciiTheme="majorBidi" w:hAnsiTheme="majorBidi"/>
          <w:b/>
          <w:bCs/>
          <w:vertAlign w:val="superscript"/>
        </w:rPr>
        <w:t>1</w:t>
      </w:r>
    </w:p>
    <w:p w14:paraId="1F03C30C" w14:textId="77777777" w:rsidR="007A7F01" w:rsidRPr="0025589C" w:rsidRDefault="007A7F01">
      <w:pPr>
        <w:pPrChange w:id="19" w:author="Yoav Ram" w:date="2018-11-13T12:41:00Z">
          <w:pPr>
            <w:spacing w:line="480" w:lineRule="auto"/>
            <w:ind w:firstLine="0"/>
          </w:pPr>
        </w:pPrChange>
      </w:pPr>
    </w:p>
    <w:p w14:paraId="6E5E5EED" w14:textId="1DADA28F" w:rsidR="007A7F01" w:rsidRPr="00297A49" w:rsidRDefault="007A7F01">
      <w:pPr>
        <w:rPr>
          <w:sz w:val="20"/>
          <w:szCs w:val="20"/>
          <w:rPrChange w:id="20" w:author="Yoav Ram" w:date="2018-11-13T12:20:00Z">
            <w:rPr/>
          </w:rPrChange>
        </w:rPr>
        <w:pPrChange w:id="21" w:author="Yoav Ram" w:date="2018-11-13T12:41:00Z">
          <w:pPr>
            <w:spacing w:line="480" w:lineRule="auto"/>
            <w:ind w:firstLine="0"/>
          </w:pPr>
        </w:pPrChange>
      </w:pPr>
      <w:r w:rsidRPr="00297A49">
        <w:rPr>
          <w:sz w:val="20"/>
          <w:szCs w:val="20"/>
          <w:vertAlign w:val="superscript"/>
          <w:rPrChange w:id="22" w:author="Yoav Ram" w:date="2018-11-13T12:20:00Z">
            <w:rPr>
              <w:vertAlign w:val="superscript"/>
            </w:rPr>
          </w:rPrChange>
        </w:rPr>
        <w:t>1</w:t>
      </w:r>
      <w:r w:rsidRPr="00297A49">
        <w:rPr>
          <w:sz w:val="20"/>
          <w:szCs w:val="20"/>
          <w:rPrChange w:id="23" w:author="Yoav Ram" w:date="2018-11-13T12:20:00Z">
            <w:rPr/>
          </w:rPrChange>
        </w:rPr>
        <w:t xml:space="preserve"> </w:t>
      </w:r>
      <w:r w:rsidR="001B1B6B" w:rsidRPr="00297A49">
        <w:rPr>
          <w:sz w:val="20"/>
          <w:szCs w:val="20"/>
          <w:rPrChange w:id="24" w:author="Yoav Ram" w:date="2018-11-13T12:20:00Z">
            <w:rPr/>
          </w:rPrChange>
        </w:rPr>
        <w:t>Department</w:t>
      </w:r>
      <w:r w:rsidR="00100FEB" w:rsidRPr="00297A49">
        <w:rPr>
          <w:sz w:val="20"/>
          <w:szCs w:val="20"/>
          <w:rPrChange w:id="25" w:author="Yoav Ram" w:date="2018-11-13T12:20:00Z">
            <w:rPr/>
          </w:rPrChange>
        </w:rPr>
        <w:t xml:space="preserve"> of</w:t>
      </w:r>
      <w:r w:rsidRPr="00297A49">
        <w:rPr>
          <w:sz w:val="20"/>
          <w:szCs w:val="20"/>
          <w:rPrChange w:id="26" w:author="Yoav Ram" w:date="2018-11-13T12:20:00Z">
            <w:rPr/>
          </w:rPrChange>
        </w:rPr>
        <w:t xml:space="preserve"> Molecular Biology and Ecology of Plants, Tel Aviv University, Tel Aviv, Israel</w:t>
      </w:r>
    </w:p>
    <w:p w14:paraId="4F76D936" w14:textId="0B1893D1" w:rsidR="00B1770B" w:rsidRPr="00712531" w:rsidRDefault="00B1770B">
      <w:pPr>
        <w:rPr>
          <w:sz w:val="20"/>
          <w:szCs w:val="20"/>
          <w:rPrChange w:id="27" w:author="Yoav Ram" w:date="2018-11-13T12:38:00Z">
            <w:rPr/>
          </w:rPrChange>
        </w:rPr>
        <w:pPrChange w:id="28" w:author="Yoav Ram" w:date="2018-11-13T12:41:00Z">
          <w:pPr>
            <w:spacing w:line="480" w:lineRule="auto"/>
            <w:ind w:firstLine="0"/>
          </w:pPr>
        </w:pPrChange>
      </w:pPr>
      <w:r w:rsidRPr="00297A49">
        <w:rPr>
          <w:sz w:val="20"/>
          <w:szCs w:val="20"/>
          <w:vertAlign w:val="superscript"/>
          <w:rPrChange w:id="29" w:author="Yoav Ram" w:date="2018-11-13T12:20:00Z">
            <w:rPr>
              <w:vertAlign w:val="superscript"/>
            </w:rPr>
          </w:rPrChange>
        </w:rPr>
        <w:t>2</w:t>
      </w:r>
      <w:r w:rsidRPr="00297A49">
        <w:rPr>
          <w:sz w:val="20"/>
          <w:szCs w:val="20"/>
          <w:rPrChange w:id="30" w:author="Yoav Ram" w:date="2018-11-13T12:20:00Z">
            <w:rPr/>
          </w:rPrChange>
        </w:rPr>
        <w:t xml:space="preserve"> Department of Biology, Stanford University, Stanford, CA </w:t>
      </w:r>
    </w:p>
    <w:p w14:paraId="356C9373" w14:textId="3A66663E" w:rsidR="007A7F01" w:rsidRPr="00297A49" w:rsidRDefault="00B1770B">
      <w:pPr>
        <w:rPr>
          <w:ins w:id="31" w:author="Yoav Ram" w:date="2018-11-13T12:14:00Z"/>
          <w:sz w:val="20"/>
          <w:szCs w:val="20"/>
          <w:rPrChange w:id="32" w:author="Yoav Ram" w:date="2018-11-13T12:20:00Z">
            <w:rPr>
              <w:ins w:id="33" w:author="Yoav Ram" w:date="2018-11-13T12:14:00Z"/>
            </w:rPr>
          </w:rPrChange>
        </w:rPr>
        <w:pPrChange w:id="34" w:author="Yoav Ram" w:date="2018-11-13T12:41:00Z">
          <w:pPr>
            <w:spacing w:line="480" w:lineRule="auto"/>
            <w:ind w:firstLine="0"/>
          </w:pPr>
        </w:pPrChange>
      </w:pPr>
      <w:r w:rsidRPr="00297A49">
        <w:rPr>
          <w:sz w:val="20"/>
          <w:szCs w:val="20"/>
          <w:vertAlign w:val="superscript"/>
          <w:rPrChange w:id="35" w:author="Yoav Ram" w:date="2018-11-13T12:20:00Z">
            <w:rPr>
              <w:vertAlign w:val="superscript"/>
            </w:rPr>
          </w:rPrChange>
        </w:rPr>
        <w:t>3</w:t>
      </w:r>
      <w:r w:rsidR="007A7F01" w:rsidRPr="00297A49">
        <w:rPr>
          <w:sz w:val="20"/>
          <w:szCs w:val="20"/>
          <w:rPrChange w:id="36" w:author="Yoav Ram" w:date="2018-11-13T12:20:00Z">
            <w:rPr/>
          </w:rPrChange>
        </w:rPr>
        <w:t xml:space="preserve"> Dep</w:t>
      </w:r>
      <w:r w:rsidR="001B1B6B" w:rsidRPr="00297A49">
        <w:rPr>
          <w:sz w:val="20"/>
          <w:szCs w:val="20"/>
          <w:rPrChange w:id="37" w:author="Yoav Ram" w:date="2018-11-13T12:20:00Z">
            <w:rPr/>
          </w:rPrChange>
        </w:rPr>
        <w:t>ar</w:t>
      </w:r>
      <w:r w:rsidR="007A7F01" w:rsidRPr="00297A49">
        <w:rPr>
          <w:sz w:val="20"/>
          <w:szCs w:val="20"/>
          <w:rPrChange w:id="38" w:author="Yoav Ram" w:date="2018-11-13T12:20:00Z">
            <w:rPr/>
          </w:rPrChange>
        </w:rPr>
        <w:t>t</w:t>
      </w:r>
      <w:r w:rsidR="001B1B6B" w:rsidRPr="00297A49">
        <w:rPr>
          <w:sz w:val="20"/>
          <w:szCs w:val="20"/>
          <w:rPrChange w:id="39" w:author="Yoav Ram" w:date="2018-11-13T12:20:00Z">
            <w:rPr/>
          </w:rPrChange>
        </w:rPr>
        <w:t>ment</w:t>
      </w:r>
      <w:r w:rsidR="007A7F01" w:rsidRPr="00297A49">
        <w:rPr>
          <w:sz w:val="20"/>
          <w:szCs w:val="20"/>
          <w:rPrChange w:id="40" w:author="Yoav Ram" w:date="2018-11-13T12:20:00Z">
            <w:rPr/>
          </w:rPrChange>
        </w:rPr>
        <w:t xml:space="preserve"> of Molecular Microbiology and Biotechnology,</w:t>
      </w:r>
      <w:r w:rsidR="007A7F01" w:rsidRPr="00297A49">
        <w:rPr>
          <w:sz w:val="20"/>
          <w:szCs w:val="20"/>
          <w:vertAlign w:val="superscript"/>
          <w:rPrChange w:id="41" w:author="Yoav Ram" w:date="2018-11-13T12:20:00Z">
            <w:rPr>
              <w:vertAlign w:val="superscript"/>
            </w:rPr>
          </w:rPrChange>
        </w:rPr>
        <w:t xml:space="preserve"> </w:t>
      </w:r>
      <w:r w:rsidR="007A7F01" w:rsidRPr="00297A49">
        <w:rPr>
          <w:sz w:val="20"/>
          <w:szCs w:val="20"/>
          <w:rPrChange w:id="42" w:author="Yoav Ram" w:date="2018-11-13T12:20:00Z">
            <w:rPr/>
          </w:rPrChange>
        </w:rPr>
        <w:t>Tel Aviv University, Tel Aviv, Israel</w:t>
      </w:r>
    </w:p>
    <w:p w14:paraId="056D1BBD" w14:textId="03E89D7E" w:rsidR="00DD161B" w:rsidRPr="00297A49" w:rsidRDefault="00DD161B">
      <w:pPr>
        <w:rPr>
          <w:sz w:val="20"/>
          <w:szCs w:val="20"/>
          <w:rPrChange w:id="43" w:author="Yoav Ram" w:date="2018-11-13T12:20:00Z">
            <w:rPr/>
          </w:rPrChange>
        </w:rPr>
        <w:pPrChange w:id="44" w:author="Yoav Ram" w:date="2018-11-13T12:41:00Z">
          <w:pPr>
            <w:spacing w:line="480" w:lineRule="auto"/>
            <w:ind w:firstLine="0"/>
          </w:pPr>
        </w:pPrChange>
      </w:pPr>
      <w:ins w:id="45" w:author="Yoav Ram" w:date="2018-11-13T12:14:00Z">
        <w:r w:rsidRPr="00297A49">
          <w:rPr>
            <w:sz w:val="20"/>
            <w:szCs w:val="20"/>
            <w:vertAlign w:val="superscript"/>
            <w:rPrChange w:id="46" w:author="Yoav Ram" w:date="2018-11-13T12:20:00Z">
              <w:rPr>
                <w:vertAlign w:val="superscript"/>
              </w:rPr>
            </w:rPrChange>
          </w:rPr>
          <w:t>4</w:t>
        </w:r>
        <w:r w:rsidRPr="00297A49">
          <w:rPr>
            <w:sz w:val="20"/>
            <w:szCs w:val="20"/>
            <w:rPrChange w:id="47" w:author="Yoav Ram" w:date="2018-11-13T12:20:00Z">
              <w:rPr/>
            </w:rPrChange>
          </w:rPr>
          <w:t xml:space="preserve"> Department of Biology and Biochemistry, University of Houston, Houston, TX</w:t>
        </w:r>
      </w:ins>
    </w:p>
    <w:p w14:paraId="58483CBE" w14:textId="20EF2AC1" w:rsidR="00DD161B" w:rsidRPr="00297A49" w:rsidRDefault="00DD161B">
      <w:pPr>
        <w:rPr>
          <w:ins w:id="48" w:author="Yoav Ram" w:date="2018-11-13T12:15:00Z"/>
          <w:sz w:val="20"/>
          <w:szCs w:val="20"/>
          <w:rPrChange w:id="49" w:author="Yoav Ram" w:date="2018-11-13T12:20:00Z">
            <w:rPr>
              <w:ins w:id="50" w:author="Yoav Ram" w:date="2018-11-13T12:15:00Z"/>
            </w:rPr>
          </w:rPrChange>
        </w:rPr>
        <w:pPrChange w:id="51" w:author="Yoav Ram" w:date="2018-11-13T12:41:00Z">
          <w:pPr>
            <w:spacing w:line="480" w:lineRule="auto"/>
            <w:ind w:firstLine="0"/>
          </w:pPr>
        </w:pPrChange>
      </w:pPr>
      <w:ins w:id="52" w:author="Yoav Ram" w:date="2018-11-13T12:15:00Z">
        <w:r w:rsidRPr="00297A49">
          <w:rPr>
            <w:sz w:val="20"/>
            <w:szCs w:val="20"/>
            <w:vertAlign w:val="superscript"/>
            <w:rPrChange w:id="53" w:author="Yoav Ram" w:date="2018-11-13T12:20:00Z">
              <w:rPr>
                <w:vertAlign w:val="superscript"/>
              </w:rPr>
            </w:rPrChange>
          </w:rPr>
          <w:t>5</w:t>
        </w:r>
        <w:r w:rsidRPr="00297A49">
          <w:rPr>
            <w:sz w:val="20"/>
            <w:szCs w:val="20"/>
            <w:rPrChange w:id="54" w:author="Yoav Ram" w:date="2018-11-13T12:20:00Z">
              <w:rPr/>
            </w:rPrChange>
          </w:rPr>
          <w:t xml:space="preserve"> Current address: School of Computer Science, IDC Herzliya, Herzliya, Israel</w:t>
        </w:r>
      </w:ins>
    </w:p>
    <w:p w14:paraId="2F5255B9" w14:textId="56870A14" w:rsidR="00A01FC3" w:rsidRPr="00297A49" w:rsidRDefault="00AA541D">
      <w:pPr>
        <w:rPr>
          <w:ins w:id="55" w:author="Yoav Ram" w:date="2018-11-13T12:17:00Z"/>
          <w:sz w:val="20"/>
          <w:szCs w:val="20"/>
          <w:rPrChange w:id="56" w:author="Yoav Ram" w:date="2018-11-13T12:20:00Z">
            <w:rPr>
              <w:ins w:id="57" w:author="Yoav Ram" w:date="2018-11-13T12:17:00Z"/>
            </w:rPr>
          </w:rPrChange>
        </w:rPr>
        <w:pPrChange w:id="58" w:author="Yoav Ram" w:date="2018-11-13T12:41:00Z">
          <w:pPr>
            <w:spacing w:line="480" w:lineRule="auto"/>
            <w:ind w:firstLine="0"/>
          </w:pPr>
        </w:pPrChange>
      </w:pPr>
      <w:del w:id="59" w:author="Yoav Ram" w:date="2018-11-13T12:14:00Z">
        <w:r w:rsidRPr="00297A49" w:rsidDel="00DD161B">
          <w:rPr>
            <w:sz w:val="20"/>
            <w:szCs w:val="20"/>
            <w:vertAlign w:val="superscript"/>
            <w:rPrChange w:id="60" w:author="Yoav Ram" w:date="2018-11-13T12:20:00Z">
              <w:rPr>
                <w:vertAlign w:val="superscript"/>
              </w:rPr>
            </w:rPrChange>
          </w:rPr>
          <w:delText>4</w:delText>
        </w:r>
        <w:r w:rsidR="00A01FC3" w:rsidRPr="00297A49" w:rsidDel="00DD161B">
          <w:rPr>
            <w:sz w:val="20"/>
            <w:szCs w:val="20"/>
            <w:rPrChange w:id="61" w:author="Yoav Ram" w:date="2018-11-13T12:20:00Z">
              <w:rPr/>
            </w:rPrChange>
          </w:rPr>
          <w:delText xml:space="preserve"> </w:delText>
        </w:r>
      </w:del>
      <w:ins w:id="62" w:author="Yoav Ram" w:date="2018-11-13T12:15:00Z">
        <w:r w:rsidR="00DD161B" w:rsidRPr="00297A49">
          <w:rPr>
            <w:sz w:val="20"/>
            <w:szCs w:val="20"/>
            <w:vertAlign w:val="superscript"/>
            <w:rPrChange w:id="63" w:author="Yoav Ram" w:date="2018-11-13T12:20:00Z">
              <w:rPr>
                <w:vertAlign w:val="superscript"/>
              </w:rPr>
            </w:rPrChange>
          </w:rPr>
          <w:t>6</w:t>
        </w:r>
      </w:ins>
      <w:ins w:id="64" w:author="Yoav Ram" w:date="2018-11-13T12:14:00Z">
        <w:r w:rsidR="00DD161B" w:rsidRPr="00297A49">
          <w:rPr>
            <w:sz w:val="20"/>
            <w:szCs w:val="20"/>
            <w:rPrChange w:id="65" w:author="Yoav Ram" w:date="2018-11-13T12:20:00Z">
              <w:rPr/>
            </w:rPrChange>
          </w:rPr>
          <w:t xml:space="preserve"> </w:t>
        </w:r>
      </w:ins>
      <w:r w:rsidR="00A01FC3" w:rsidRPr="00297A49">
        <w:rPr>
          <w:sz w:val="20"/>
          <w:szCs w:val="20"/>
          <w:rPrChange w:id="66" w:author="Yoav Ram" w:date="2018-11-13T12:20:00Z">
            <w:rPr/>
          </w:rPrChange>
        </w:rPr>
        <w:t>Current address:</w:t>
      </w:r>
      <w:r w:rsidR="001B1B6B" w:rsidRPr="00297A49">
        <w:rPr>
          <w:sz w:val="20"/>
          <w:szCs w:val="20"/>
          <w:rPrChange w:id="67" w:author="Yoav Ram" w:date="2018-11-13T12:20:00Z">
            <w:rPr/>
          </w:rPrChange>
        </w:rPr>
        <w:t xml:space="preserve"> Department</w:t>
      </w:r>
      <w:r w:rsidR="00A01FC3" w:rsidRPr="00297A49">
        <w:rPr>
          <w:sz w:val="20"/>
          <w:szCs w:val="20"/>
          <w:rPrChange w:id="68" w:author="Yoav Ram" w:date="2018-11-13T12:20:00Z">
            <w:rPr/>
          </w:rPrChange>
        </w:rPr>
        <w:t xml:space="preserve"> of Zoology, </w:t>
      </w:r>
      <w:r w:rsidR="00CA7E42" w:rsidRPr="00297A49">
        <w:rPr>
          <w:sz w:val="20"/>
          <w:szCs w:val="20"/>
          <w:rPrChange w:id="69" w:author="Yoav Ram" w:date="2018-11-13T12:20:00Z">
            <w:rPr/>
          </w:rPrChange>
        </w:rPr>
        <w:t xml:space="preserve">University of </w:t>
      </w:r>
      <w:r w:rsidR="00A01FC3" w:rsidRPr="00297A49">
        <w:rPr>
          <w:sz w:val="20"/>
          <w:szCs w:val="20"/>
          <w:rPrChange w:id="70" w:author="Yoav Ram" w:date="2018-11-13T12:20:00Z">
            <w:rPr/>
          </w:rPrChange>
        </w:rPr>
        <w:t xml:space="preserve">Oxford, Oxford, UK </w:t>
      </w:r>
    </w:p>
    <w:p w14:paraId="159A96AE" w14:textId="4263A3B0" w:rsidR="00DD161B" w:rsidRPr="00297A49" w:rsidRDefault="00DD161B">
      <w:pPr>
        <w:rPr>
          <w:sz w:val="20"/>
          <w:szCs w:val="20"/>
          <w:rPrChange w:id="71" w:author="Yoav Ram" w:date="2018-11-13T12:20:00Z">
            <w:rPr/>
          </w:rPrChange>
        </w:rPr>
        <w:pPrChange w:id="72" w:author="Yoav Ram" w:date="2018-11-13T12:41:00Z">
          <w:pPr>
            <w:spacing w:line="480" w:lineRule="auto"/>
            <w:ind w:firstLine="0"/>
          </w:pPr>
        </w:pPrChange>
      </w:pPr>
      <w:ins w:id="73" w:author="Yoav Ram" w:date="2018-11-13T12:17:00Z">
        <w:r w:rsidRPr="00297A49">
          <w:rPr>
            <w:sz w:val="20"/>
            <w:szCs w:val="20"/>
            <w:vertAlign w:val="superscript"/>
            <w:rPrChange w:id="74" w:author="Yoav Ram" w:date="2018-11-13T12:20:00Z">
              <w:rPr>
                <w:vertAlign w:val="superscript"/>
              </w:rPr>
            </w:rPrChange>
          </w:rPr>
          <w:t>7</w:t>
        </w:r>
        <w:r w:rsidRPr="00297A49">
          <w:rPr>
            <w:sz w:val="20"/>
            <w:szCs w:val="20"/>
            <w:rPrChange w:id="75" w:author="Yoav Ram" w:date="2018-11-13T12:20:00Z">
              <w:rPr/>
            </w:rPrChange>
          </w:rPr>
          <w:t xml:space="preserve"> Current address: Institute of Natural and Mathematical Sciences, Massey University</w:t>
        </w:r>
      </w:ins>
      <w:ins w:id="76" w:author="Yoav Ram" w:date="2018-11-13T12:19:00Z">
        <w:r w:rsidRPr="00297A49">
          <w:rPr>
            <w:sz w:val="20"/>
            <w:szCs w:val="20"/>
            <w:rPrChange w:id="77" w:author="Yoav Ram" w:date="2018-11-13T12:20:00Z">
              <w:rPr/>
            </w:rPrChange>
          </w:rPr>
          <w:t>, New Zealand</w:t>
        </w:r>
      </w:ins>
    </w:p>
    <w:p w14:paraId="0725FE68" w14:textId="77777777" w:rsidR="00A01FC3" w:rsidRDefault="00A01FC3">
      <w:pPr>
        <w:pPrChange w:id="78" w:author="Yoav Ram" w:date="2018-11-13T12:41:00Z">
          <w:pPr>
            <w:spacing w:line="480" w:lineRule="auto"/>
            <w:ind w:firstLine="0"/>
          </w:pPr>
        </w:pPrChange>
      </w:pPr>
    </w:p>
    <w:p w14:paraId="70DA77D4" w14:textId="2A00D390" w:rsidR="001B1B6B" w:rsidRPr="00297A49" w:rsidDel="00297A49" w:rsidRDefault="001B1B6B">
      <w:pPr>
        <w:rPr>
          <w:del w:id="79" w:author="Yoav Ram" w:date="2018-11-13T12:20:00Z"/>
          <w:sz w:val="20"/>
          <w:szCs w:val="20"/>
          <w:rPrChange w:id="80" w:author="Yoav Ram" w:date="2018-11-13T12:21:00Z">
            <w:rPr>
              <w:del w:id="81" w:author="Yoav Ram" w:date="2018-11-13T12:20:00Z"/>
            </w:rPr>
          </w:rPrChange>
        </w:rPr>
        <w:pPrChange w:id="82" w:author="Yoav Ram" w:date="2018-11-13T12:41:00Z">
          <w:pPr>
            <w:spacing w:line="480" w:lineRule="auto"/>
            <w:ind w:firstLine="0"/>
          </w:pPr>
        </w:pPrChange>
      </w:pPr>
      <w:r w:rsidRPr="00297A49">
        <w:rPr>
          <w:sz w:val="20"/>
          <w:szCs w:val="20"/>
          <w:vertAlign w:val="superscript"/>
          <w:rPrChange w:id="83" w:author="Yoav Ram" w:date="2018-11-13T12:21:00Z">
            <w:rPr>
              <w:vertAlign w:val="superscript"/>
            </w:rPr>
          </w:rPrChange>
        </w:rPr>
        <w:t>*</w:t>
      </w:r>
      <w:r w:rsidRPr="00297A49">
        <w:rPr>
          <w:sz w:val="20"/>
          <w:szCs w:val="20"/>
          <w:vertAlign w:val="subscript"/>
          <w:rPrChange w:id="84" w:author="Yoav Ram" w:date="2018-11-13T12:21:00Z">
            <w:rPr>
              <w:vertAlign w:val="subscript"/>
            </w:rPr>
          </w:rPrChange>
        </w:rPr>
        <w:t xml:space="preserve"> </w:t>
      </w:r>
      <w:r w:rsidRPr="00297A49">
        <w:rPr>
          <w:sz w:val="20"/>
          <w:szCs w:val="20"/>
          <w:rPrChange w:id="85" w:author="Yoav Ram" w:date="2018-11-13T12:21:00Z">
            <w:rPr/>
          </w:rPrChange>
        </w:rPr>
        <w:t>Corresponding autho</w:t>
      </w:r>
      <w:ins w:id="86" w:author="Yoav Ram" w:date="2018-11-13T12:20:00Z">
        <w:r w:rsidR="00297A49" w:rsidRPr="00297A49">
          <w:rPr>
            <w:sz w:val="20"/>
            <w:szCs w:val="20"/>
            <w:rPrChange w:id="87" w:author="Yoav Ram" w:date="2018-11-13T12:21:00Z">
              <w:rPr/>
            </w:rPrChange>
          </w:rPr>
          <w:t xml:space="preserve">r, </w:t>
        </w:r>
      </w:ins>
      <w:del w:id="88" w:author="Yoav Ram" w:date="2018-11-13T12:20:00Z">
        <w:r w:rsidRPr="00297A49" w:rsidDel="00297A49">
          <w:rPr>
            <w:sz w:val="20"/>
            <w:szCs w:val="20"/>
            <w:rPrChange w:id="89" w:author="Yoav Ram" w:date="2018-11-13T12:21:00Z">
              <w:rPr/>
            </w:rPrChange>
          </w:rPr>
          <w:delText>r</w:delText>
        </w:r>
      </w:del>
    </w:p>
    <w:p w14:paraId="1FEB6EB4" w14:textId="67CAC10A" w:rsidR="001B1B6B" w:rsidRPr="00297A49" w:rsidRDefault="001B1B6B">
      <w:pPr>
        <w:rPr>
          <w:sz w:val="20"/>
          <w:szCs w:val="20"/>
          <w:rPrChange w:id="90" w:author="Yoav Ram" w:date="2018-11-13T12:21:00Z">
            <w:rPr/>
          </w:rPrChange>
        </w:rPr>
        <w:pPrChange w:id="91" w:author="Yoav Ram" w:date="2018-11-13T12:41:00Z">
          <w:pPr>
            <w:spacing w:line="480" w:lineRule="auto"/>
            <w:ind w:firstLine="0"/>
          </w:pPr>
        </w:pPrChange>
      </w:pPr>
      <w:del w:id="92" w:author="Yoav Ram" w:date="2018-11-13T12:20:00Z">
        <w:r w:rsidRPr="00297A49" w:rsidDel="00297A49">
          <w:rPr>
            <w:sz w:val="20"/>
            <w:szCs w:val="20"/>
            <w:rPrChange w:id="93" w:author="Yoav Ram" w:date="2018-11-13T12:21:00Z">
              <w:rPr/>
            </w:rPrChange>
          </w:rPr>
          <w:delText>E</w:delText>
        </w:r>
      </w:del>
      <w:ins w:id="94" w:author="Yoav Ram" w:date="2018-11-13T12:20:00Z">
        <w:r w:rsidR="00297A49" w:rsidRPr="00297A49">
          <w:rPr>
            <w:sz w:val="20"/>
            <w:szCs w:val="20"/>
            <w:rPrChange w:id="95" w:author="Yoav Ram" w:date="2018-11-13T12:21:00Z">
              <w:rPr/>
            </w:rPrChange>
          </w:rPr>
          <w:t>e</w:t>
        </w:r>
      </w:ins>
      <w:r w:rsidRPr="00297A49">
        <w:rPr>
          <w:sz w:val="20"/>
          <w:szCs w:val="20"/>
          <w:rPrChange w:id="96" w:author="Yoav Ram" w:date="2018-11-13T12:21:00Z">
            <w:rPr/>
          </w:rPrChange>
        </w:rPr>
        <w:t>-mail</w:t>
      </w:r>
      <w:ins w:id="97" w:author="Yoav Ram" w:date="2018-11-13T12:19:00Z">
        <w:r w:rsidR="00DE1D24" w:rsidRPr="00297A49">
          <w:rPr>
            <w:sz w:val="20"/>
            <w:szCs w:val="20"/>
            <w:rPrChange w:id="98" w:author="Yoav Ram" w:date="2018-11-13T12:21:00Z">
              <w:rPr/>
            </w:rPrChange>
          </w:rPr>
          <w:t>:</w:t>
        </w:r>
      </w:ins>
      <w:r w:rsidRPr="00297A49">
        <w:rPr>
          <w:sz w:val="20"/>
          <w:szCs w:val="20"/>
          <w:rPrChange w:id="99" w:author="Yoav Ram" w:date="2018-11-13T12:21:00Z">
            <w:rPr/>
          </w:rPrChange>
        </w:rPr>
        <w:t xml:space="preserve"> </w:t>
      </w:r>
      <w:ins w:id="100" w:author="Yoav Ram" w:date="2018-11-13T12:19:00Z">
        <w:r w:rsidR="00DE1D24" w:rsidRPr="00297A49">
          <w:rPr>
            <w:sz w:val="20"/>
            <w:szCs w:val="20"/>
            <w:rPrChange w:id="101" w:author="Yoav Ram" w:date="2018-11-13T12:21:00Z">
              <w:rPr/>
            </w:rPrChange>
          </w:rPr>
          <w:t>yoav@yoavram.com</w:t>
        </w:r>
      </w:ins>
      <w:del w:id="102" w:author="Yoav Ram" w:date="2018-11-13T12:19:00Z">
        <w:r w:rsidR="00DE1D24" w:rsidRPr="00297A49" w:rsidDel="00DE1D24">
          <w:rPr>
            <w:rStyle w:val="Hyperlink"/>
            <w:sz w:val="20"/>
            <w:szCs w:val="20"/>
            <w:rPrChange w:id="103" w:author="Yoav Ram" w:date="2018-11-13T12:21:00Z">
              <w:rPr>
                <w:rStyle w:val="Hyperlink"/>
              </w:rPr>
            </w:rPrChange>
          </w:rPr>
          <w:fldChar w:fldCharType="begin"/>
        </w:r>
        <w:r w:rsidR="00DE1D24" w:rsidRPr="00297A49" w:rsidDel="00DE1D24">
          <w:rPr>
            <w:rStyle w:val="Hyperlink"/>
            <w:sz w:val="20"/>
            <w:szCs w:val="20"/>
            <w:rPrChange w:id="104" w:author="Yoav Ram" w:date="2018-11-13T12:21:00Z">
              <w:rPr>
                <w:rStyle w:val="Hyperlink"/>
              </w:rPr>
            </w:rPrChange>
          </w:rPr>
          <w:delInstrText xml:space="preserve"> HYPERLINK "mailto:yoavram@stanford.edu" </w:delInstrText>
        </w:r>
        <w:r w:rsidR="00DE1D24" w:rsidRPr="00297A49" w:rsidDel="00DE1D24">
          <w:rPr>
            <w:rStyle w:val="Hyperlink"/>
            <w:sz w:val="20"/>
            <w:szCs w:val="20"/>
            <w:rPrChange w:id="105" w:author="Yoav Ram" w:date="2018-11-13T12:21:00Z">
              <w:rPr>
                <w:rStyle w:val="Hyperlink"/>
              </w:rPr>
            </w:rPrChange>
          </w:rPr>
          <w:fldChar w:fldCharType="separate"/>
        </w:r>
        <w:r w:rsidR="00AA541D" w:rsidRPr="00297A49" w:rsidDel="00DE1D24">
          <w:rPr>
            <w:rStyle w:val="Hyperlink"/>
            <w:sz w:val="20"/>
            <w:szCs w:val="20"/>
            <w:rPrChange w:id="106" w:author="Yoav Ram" w:date="2018-11-13T12:21:00Z">
              <w:rPr>
                <w:rStyle w:val="Hyperlink"/>
              </w:rPr>
            </w:rPrChange>
          </w:rPr>
          <w:delText>yoavram@stanford.edu</w:delText>
        </w:r>
        <w:r w:rsidR="00DE1D24" w:rsidRPr="00297A49" w:rsidDel="00DE1D24">
          <w:rPr>
            <w:rStyle w:val="Hyperlink"/>
            <w:sz w:val="20"/>
            <w:szCs w:val="20"/>
            <w:rPrChange w:id="107" w:author="Yoav Ram" w:date="2018-11-13T12:21:00Z">
              <w:rPr>
                <w:rStyle w:val="Hyperlink"/>
              </w:rPr>
            </w:rPrChange>
          </w:rPr>
          <w:fldChar w:fldCharType="end"/>
        </w:r>
      </w:del>
      <w:del w:id="108" w:author="Yoav Ram" w:date="2018-11-13T12:20:00Z">
        <w:r w:rsidR="00AA541D" w:rsidRPr="00297A49" w:rsidDel="00297A49">
          <w:rPr>
            <w:sz w:val="20"/>
            <w:szCs w:val="20"/>
            <w:rPrChange w:id="109" w:author="Yoav Ram" w:date="2018-11-13T12:21:00Z">
              <w:rPr/>
            </w:rPrChange>
          </w:rPr>
          <w:delText xml:space="preserve"> </w:delText>
        </w:r>
        <w:r w:rsidRPr="00297A49" w:rsidDel="00297A49">
          <w:rPr>
            <w:sz w:val="20"/>
            <w:szCs w:val="20"/>
            <w:rPrChange w:id="110" w:author="Yoav Ram" w:date="2018-11-13T12:21:00Z">
              <w:rPr/>
            </w:rPrChange>
          </w:rPr>
          <w:delText>(YR)</w:delText>
        </w:r>
      </w:del>
    </w:p>
    <w:p w14:paraId="75C05F0D" w14:textId="77777777" w:rsidR="001B1B6B" w:rsidRDefault="001B1B6B">
      <w:pPr>
        <w:pPrChange w:id="111" w:author="Yoav Ram" w:date="2018-11-13T12:41:00Z">
          <w:pPr>
            <w:spacing w:line="480" w:lineRule="auto"/>
            <w:ind w:firstLine="0"/>
          </w:pPr>
        </w:pPrChange>
      </w:pPr>
    </w:p>
    <w:p w14:paraId="79480E4C" w14:textId="2E784B14" w:rsidR="00A10657" w:rsidRPr="0025589C" w:rsidDel="00297A49" w:rsidRDefault="00A10657">
      <w:pPr>
        <w:rPr>
          <w:del w:id="112" w:author="Yoav Ram" w:date="2018-11-13T12:20:00Z"/>
        </w:rPr>
        <w:pPrChange w:id="113" w:author="Yoav Ram" w:date="2018-11-13T12:41:00Z">
          <w:pPr>
            <w:spacing w:line="480" w:lineRule="auto"/>
            <w:ind w:firstLine="0"/>
          </w:pPr>
        </w:pPrChange>
      </w:pPr>
      <w:del w:id="114" w:author="Yoav Ram" w:date="2018-11-13T12:20:00Z">
        <w:r w:rsidRPr="00A10657" w:rsidDel="00297A49">
          <w:rPr>
            <w:b/>
            <w:bCs/>
          </w:rPr>
          <w:delText>Classification</w:delText>
        </w:r>
        <w:r w:rsidDel="00297A49">
          <w:delText xml:space="preserve">: Biological Sciences, </w:delText>
        </w:r>
        <w:r w:rsidRPr="00A10657" w:rsidDel="00297A49">
          <w:delText>Population Biology</w:delText>
        </w:r>
      </w:del>
    </w:p>
    <w:p w14:paraId="38C82290" w14:textId="5702BA5E" w:rsidR="007A7F01" w:rsidRDefault="00A10657">
      <w:pPr>
        <w:rPr>
          <w:ins w:id="115" w:author="Yoav Ram" w:date="2018-11-13T12:20:00Z"/>
        </w:rPr>
        <w:pPrChange w:id="116" w:author="Yoav Ram" w:date="2018-11-13T12:41:00Z">
          <w:pPr>
            <w:spacing w:line="480" w:lineRule="auto"/>
            <w:ind w:firstLine="0"/>
          </w:pPr>
        </w:pPrChange>
      </w:pPr>
      <w:r w:rsidRPr="00A10657">
        <w:rPr>
          <w:b/>
          <w:bCs/>
        </w:rPr>
        <w:t>Keywords</w:t>
      </w:r>
      <w:r>
        <w:t>: population dynamics, microbial growth, competition model, experimental evolu</w:t>
      </w:r>
      <w:r w:rsidR="00AA541D">
        <w:t>t</w:t>
      </w:r>
      <w:r>
        <w:t>ion</w:t>
      </w:r>
      <w:del w:id="117" w:author="Yoav Ram" w:date="2018-11-13T12:20:00Z">
        <w:r w:rsidR="007A7F01" w:rsidRPr="0025589C" w:rsidDel="00297A49">
          <w:br w:type="page"/>
        </w:r>
      </w:del>
    </w:p>
    <w:p w14:paraId="1EB48716" w14:textId="77777777" w:rsidR="00297A49" w:rsidRPr="0025589C" w:rsidRDefault="00297A49">
      <w:pPr>
        <w:pPrChange w:id="118" w:author="Yoav Ram" w:date="2018-11-13T12:41:00Z">
          <w:pPr>
            <w:spacing w:line="480" w:lineRule="auto"/>
            <w:ind w:firstLine="0"/>
          </w:pPr>
        </w:pPrChange>
      </w:pPr>
    </w:p>
    <w:p w14:paraId="285856DC" w14:textId="77777777" w:rsidR="00297A49" w:rsidRDefault="00297A49">
      <w:pPr>
        <w:spacing w:after="200"/>
        <w:rPr>
          <w:ins w:id="119" w:author="Yoav Ram" w:date="2018-11-13T12:24:00Z"/>
          <w:rFonts w:eastAsiaTheme="majorEastAsia"/>
          <w:b/>
          <w:bCs/>
          <w:kern w:val="32"/>
          <w:sz w:val="28"/>
          <w:szCs w:val="28"/>
        </w:rPr>
        <w:pPrChange w:id="120" w:author="Yoav Ram" w:date="2018-11-13T12:41:00Z">
          <w:pPr>
            <w:spacing w:after="200" w:line="276" w:lineRule="auto"/>
            <w:ind w:firstLine="0"/>
          </w:pPr>
        </w:pPrChange>
      </w:pPr>
      <w:ins w:id="121" w:author="Yoav Ram" w:date="2018-11-13T12:24:00Z">
        <w:r>
          <w:br w:type="page"/>
        </w:r>
      </w:ins>
    </w:p>
    <w:p w14:paraId="70E2D077" w14:textId="4B58CA5E" w:rsidR="007A7F01" w:rsidRPr="00DC34E1" w:rsidRDefault="007A7F01">
      <w:pPr>
        <w:pStyle w:val="Heading1"/>
        <w:spacing w:line="360" w:lineRule="auto"/>
        <w:ind w:firstLine="284"/>
        <w:pPrChange w:id="122" w:author="Yoav Ram" w:date="2018-11-13T12:41:00Z">
          <w:pPr>
            <w:pStyle w:val="Heading1"/>
          </w:pPr>
        </w:pPrChange>
      </w:pPr>
      <w:r w:rsidRPr="00DC34E1">
        <w:lastRenderedPageBreak/>
        <w:t>Abstract</w:t>
      </w:r>
    </w:p>
    <w:p w14:paraId="713842BD" w14:textId="21328AF6" w:rsidR="007A7F01" w:rsidRPr="0025589C" w:rsidRDefault="00B00B62">
      <w:pPr>
        <w:pPrChange w:id="123" w:author="Yoav Ram" w:date="2018-11-13T12:41:00Z">
          <w:pPr>
            <w:spacing w:line="480" w:lineRule="auto"/>
            <w:ind w:firstLine="0"/>
          </w:pPr>
        </w:pPrChange>
      </w:pPr>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 are difficult to perform with isolates derived from a common ancestor or non-model organisms, and do not provide information on the growth differences</w:t>
      </w:r>
      <w:r w:rsidR="003876FB">
        <w:t xml:space="preserve"> that </w:t>
      </w:r>
      <w:r w:rsidR="003876FB" w:rsidRPr="00A9402F">
        <w:t>underlie</w:t>
      </w:r>
      <w:r w:rsidR="003876FB">
        <w:t xml:space="preserve"> competitive ability</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ins w:id="124" w:author="Yoav Ram" w:date="2018-11-13T12:25:00Z">
        <w:r w:rsidR="001E661E">
          <w:t>We valida</w:t>
        </w:r>
      </w:ins>
      <w:ins w:id="125" w:author="Yoav Ram" w:date="2018-11-13T12:34:00Z">
        <w:r w:rsidR="001C0D12">
          <w:t>te</w:t>
        </w:r>
      </w:ins>
      <w:ins w:id="126" w:author="Yoav Ram" w:date="2018-11-13T12:25:00Z">
        <w:r w:rsidR="001E661E">
          <w:t xml:space="preserve"> </w:t>
        </w:r>
        <w:r w:rsidR="001E661E" w:rsidRPr="00667056">
          <w:rPr>
            <w:highlight w:val="yellow"/>
            <w:rPrChange w:id="127" w:author="Yoav Ram" w:date="2018-11-14T10:46:00Z">
              <w:rPr/>
            </w:rPrChange>
          </w:rPr>
          <w:t xml:space="preserve">and </w:t>
        </w:r>
      </w:ins>
      <w:ins w:id="128" w:author="Yoav Ram" w:date="2018-11-13T12:34:00Z">
        <w:r w:rsidR="001C0D12" w:rsidRPr="00667056">
          <w:rPr>
            <w:highlight w:val="yellow"/>
            <w:rPrChange w:id="129" w:author="Yoav Ram" w:date="2018-11-14T10:46:00Z">
              <w:rPr/>
            </w:rPrChange>
          </w:rPr>
          <w:t>demonstrate</w:t>
        </w:r>
        <w:r w:rsidR="001C0D12">
          <w:t xml:space="preserve"> this new approach using</w:t>
        </w:r>
      </w:ins>
      <w:ins w:id="130" w:author="Yoav Ram" w:date="2018-11-13T12:35:00Z">
        <w:r w:rsidR="001C0D12">
          <w:t xml:space="preserve"> experiments with</w:t>
        </w:r>
      </w:ins>
      <w:ins w:id="131" w:author="Yoav Ram" w:date="2018-11-13T12:34:00Z">
        <w:r w:rsidR="001C0D12">
          <w:t xml:space="preserve"> </w:t>
        </w:r>
      </w:ins>
      <w:del w:id="132" w:author="Yoav Ram" w:date="2018-11-13T12:25:00Z">
        <w:r w:rsidR="00E410C1" w:rsidDel="001E661E">
          <w:delText>T</w:delText>
        </w:r>
        <w:r w:rsidRPr="0025589C" w:rsidDel="001E661E">
          <w:delText xml:space="preserve">his </w:delText>
        </w:r>
        <w:r w:rsidR="0086305A" w:rsidRPr="0025589C" w:rsidDel="001E661E">
          <w:delText>approach</w:delText>
        </w:r>
        <w:r w:rsidR="00481B1E" w:rsidRPr="0025589C" w:rsidDel="001E661E">
          <w:delText xml:space="preserve"> </w:delText>
        </w:r>
        <w:r w:rsidR="00E410C1" w:rsidDel="001E661E">
          <w:delText xml:space="preserve">is validated </w:delText>
        </w:r>
        <w:r w:rsidR="007A7F01" w:rsidRPr="0025589C" w:rsidDel="001E661E">
          <w:delText xml:space="preserve">using growth curve and competition experiments with </w:delText>
        </w:r>
      </w:del>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pPr>
        <w:pPrChange w:id="133" w:author="Yoav Ram" w:date="2018-11-13T12:41:00Z">
          <w:pPr>
            <w:ind w:firstLine="0"/>
          </w:pPr>
        </w:pPrChange>
      </w:pPr>
    </w:p>
    <w:p w14:paraId="6FFB09E1" w14:textId="6E6DFF45" w:rsidR="00200C88" w:rsidRPr="00200C88" w:rsidDel="00CA1852" w:rsidRDefault="00A10657">
      <w:pPr>
        <w:pStyle w:val="Heading1"/>
        <w:spacing w:line="360" w:lineRule="auto"/>
        <w:ind w:firstLine="284"/>
        <w:rPr>
          <w:del w:id="134" w:author="Yoav Ram" w:date="2018-11-13T12:35:00Z"/>
          <w:rFonts w:ascii="Times New Roman" w:hAnsi="Times New Roman"/>
        </w:rPr>
        <w:pPrChange w:id="135" w:author="Yoav Ram" w:date="2018-11-13T12:41:00Z">
          <w:pPr>
            <w:pStyle w:val="Heading1"/>
          </w:pPr>
        </w:pPrChange>
      </w:pPr>
      <w:del w:id="136" w:author="Yoav Ram" w:date="2018-11-13T12:35:00Z">
        <w:r w:rsidDel="00CA1852">
          <w:delText>Significance statement</w:delText>
        </w:r>
      </w:del>
    </w:p>
    <w:p w14:paraId="13B23090" w14:textId="25949F67" w:rsidR="00897E1D" w:rsidRPr="00897E1D" w:rsidDel="00CA1852" w:rsidRDefault="00200C88">
      <w:pPr>
        <w:rPr>
          <w:del w:id="137" w:author="Yoav Ram" w:date="2018-11-13T12:35:00Z"/>
        </w:rPr>
        <w:pPrChange w:id="138" w:author="Yoav Ram" w:date="2018-11-13T12:41:00Z">
          <w:pPr>
            <w:spacing w:line="480" w:lineRule="auto"/>
            <w:ind w:firstLine="0"/>
          </w:pPr>
        </w:pPrChange>
      </w:pPr>
      <w:del w:id="139" w:author="Yoav Ram" w:date="2018-11-13T12:35:00Z">
        <w:r w:rsidDel="00CA1852">
          <w:delText>We present a new model-based approach for prediction of microbial growth in a mixed culture using data from growth curve exp</w:delText>
        </w:r>
        <w:r w:rsidR="00FA7C91" w:rsidDel="00CA1852">
          <w:delText>eriments, which are considerably</w:delText>
        </w:r>
        <w:r w:rsidDel="00CA1852">
          <w:delText xml:space="preserve"> easier to perform than competition experiments. Our approach combines growth </w:delText>
        </w:r>
        <w:r w:rsidR="00417B1D" w:rsidDel="00CA1852">
          <w:delText xml:space="preserve">and </w:delText>
        </w:r>
        <w:r w:rsidDel="00CA1852">
          <w:delText xml:space="preserve">competition models </w:delText>
        </w:r>
        <w:r w:rsidR="00417B1D" w:rsidDel="00CA1852">
          <w:delText>and utilizes</w:delText>
        </w:r>
        <w:r w:rsidDel="00CA1852">
          <w:delText xml:space="preserve"> the total densities of mixed cultures, which are o</w:delText>
        </w:r>
        <w:r w:rsidR="00FA7C91" w:rsidDel="00CA1852">
          <w:delText xml:space="preserve">ften ignored despite being easy to </w:delText>
        </w:r>
        <w:r w:rsidDel="00CA1852">
          <w:delText xml:space="preserve">obtain. We validated our </w:delText>
        </w:r>
        <w:r w:rsidRPr="00A9402F" w:rsidDel="00CA1852">
          <w:delText>approach using experiments with bacteria and implemented it in an open-source software</w:delText>
        </w:r>
        <w:r w:rsidR="00FA7C91" w:rsidRPr="00A9402F" w:rsidDel="00CA1852">
          <w:delText xml:space="preserve"> package</w:delText>
        </w:r>
        <w:r w:rsidRPr="00A9402F" w:rsidDel="00CA1852">
          <w:delText xml:space="preserve">. </w:delText>
        </w:r>
        <w:r w:rsidR="00897E1D" w:rsidRPr="00A9402F" w:rsidDel="00CA1852">
          <w:delText xml:space="preserve">Our new approach shows that </w:delText>
        </w:r>
        <w:r w:rsidR="00E410C1" w:rsidDel="00CA1852">
          <w:delText xml:space="preserve">growth in a </w:delText>
        </w:r>
        <w:r w:rsidR="00897E1D" w:rsidRPr="00A9402F" w:rsidDel="00CA1852">
          <w:delText xml:space="preserve">mixed </w:delText>
        </w:r>
        <w:r w:rsidR="00E410C1" w:rsidDel="00CA1852">
          <w:delText xml:space="preserve">culture </w:delText>
        </w:r>
        <w:r w:rsidR="00897E1D" w:rsidRPr="00A9402F" w:rsidDel="00CA1852">
          <w:delText>can be predicted using growth and competition models. It provides a way to infer relative strain or species frequencies even when competition experiments are not feasible, and to determine how differences in growth affect differences in fitness.</w:delText>
        </w:r>
      </w:del>
    </w:p>
    <w:p w14:paraId="708B52C2" w14:textId="77777777" w:rsidR="00200C88" w:rsidRDefault="00200C88">
      <w:pPr>
        <w:spacing w:after="200"/>
        <w:rPr>
          <w:rFonts w:eastAsiaTheme="majorEastAsia"/>
          <w:b/>
          <w:bCs/>
          <w:kern w:val="32"/>
          <w:sz w:val="32"/>
          <w:szCs w:val="32"/>
        </w:rPr>
        <w:pPrChange w:id="140" w:author="Yoav Ram" w:date="2018-11-13T12:41:00Z">
          <w:pPr>
            <w:spacing w:after="200" w:line="480" w:lineRule="auto"/>
            <w:ind w:firstLine="0"/>
          </w:pPr>
        </w:pPrChange>
      </w:pPr>
      <w:r>
        <w:br w:type="page"/>
      </w:r>
    </w:p>
    <w:p w14:paraId="4922ACCA" w14:textId="732BC0AB" w:rsidR="00577682" w:rsidRPr="0025589C" w:rsidRDefault="00577682">
      <w:pPr>
        <w:pStyle w:val="Heading1"/>
        <w:spacing w:line="360" w:lineRule="auto"/>
        <w:ind w:firstLine="284"/>
        <w:pPrChange w:id="141" w:author="Yoav Ram" w:date="2018-11-13T12:41:00Z">
          <w:pPr>
            <w:pStyle w:val="Heading1"/>
          </w:pPr>
        </w:pPrChange>
      </w:pPr>
      <w:r w:rsidRPr="0025589C">
        <w:lastRenderedPageBreak/>
        <w:t>Introduction</w:t>
      </w:r>
    </w:p>
    <w:p w14:paraId="38E6783D" w14:textId="0BEDC06A" w:rsidR="00A2469F" w:rsidRPr="00980214" w:rsidRDefault="009C1814">
      <w:pPr>
        <w:pPrChange w:id="142" w:author="Yoav Ram" w:date="2018-11-13T12:41:00Z">
          <w:pPr>
            <w:spacing w:line="480" w:lineRule="auto"/>
            <w:ind w:firstLine="0"/>
          </w:pPr>
        </w:pPrChange>
      </w:pPr>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5FE957E6" w:rsidR="00285E7E" w:rsidRPr="0025589C" w:rsidRDefault="007A7F01">
      <w:pPr>
        <w:pPrChange w:id="143" w:author="Yoav Ram" w:date="2018-11-13T12:41:00Z">
          <w:pPr>
            <w:spacing w:line="480" w:lineRule="auto"/>
            <w:ind w:firstLine="0"/>
          </w:pPr>
        </w:pPrChange>
      </w:pPr>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are usually acquired by measuring the optical density (OD) of cell populations. The simplest way to infer fitness from growth curves is to estimate the growth rate</w:t>
      </w:r>
      <w:ins w:id="144" w:author="Yoav Ram" w:date="2018-11-13T12:46:00Z">
        <w:r w:rsidR="00C016FF">
          <w:t xml:space="preserve"> </w:t>
        </w:r>
        <w:r w:rsidR="00C016FF" w:rsidRPr="00477334">
          <w:rPr>
            <w:highlight w:val="yellow"/>
            <w:rPrChange w:id="145" w:author="Yoav Ram" w:date="2018-11-14T10:55:00Z">
              <w:rPr/>
            </w:rPrChange>
          </w:rPr>
          <w:t>(i.e. Malthusian parameter)</w:t>
        </w:r>
      </w:ins>
      <w:r w:rsidRPr="0025589C">
        <w:t xml:space="preserve"> during the exponential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w:t>
      </w:r>
      <w:del w:id="146" w:author="Yoav Ram" w:date="2018-11-13T12:43:00Z">
        <w:r w:rsidRPr="0025589C" w:rsidDel="00C016FF">
          <w:delText xml:space="preserve">the selection </w:delText>
        </w:r>
        <w:r w:rsidRPr="00876E70" w:rsidDel="00C016FF">
          <w:delText>coefficient,</w:delText>
        </w:r>
        <w:r w:rsidRPr="00876E70" w:rsidDel="00C016FF">
          <w:rPr>
            <w:i/>
            <w:iCs/>
          </w:rPr>
          <w:delText xml:space="preserve"> s</w:delText>
        </w:r>
        <w:r w:rsidRPr="00876E70" w:rsidDel="00C016FF">
          <w:delText xml:space="preserve">, </w:delText>
        </w:r>
        <w:r w:rsidR="00D641C6" w:rsidRPr="00876E70" w:rsidDel="00C016FF">
          <w:delText xml:space="preserve">where </w:delText>
        </w:r>
        <w:r w:rsidR="00D641C6" w:rsidRPr="00876E70" w:rsidDel="00C016FF">
          <w:rPr>
            <w:i/>
            <w:iCs/>
          </w:rPr>
          <w:delText>1+s</w:delText>
        </w:r>
        <w:r w:rsidRPr="00876E70" w:rsidDel="00C016FF">
          <w:delText xml:space="preserve"> is the</w:delText>
        </w:r>
        <w:r w:rsidRPr="0025589C" w:rsidDel="00C016FF">
          <w:delText xml:space="preserve"> standard measure of </w:delText>
        </w:r>
      </w:del>
      <w:r w:rsidRPr="0025589C">
        <w:t xml:space="preserve">relative fitness </w:t>
      </w:r>
      <w:del w:id="147" w:author="Yoav Ram" w:date="2018-11-13T12:43:00Z">
        <w:r w:rsidRPr="0025589C" w:rsidDel="00C016FF">
          <w:delText>in population genetics</w:delText>
        </w:r>
        <w:r w:rsidR="0018672F" w:rsidRPr="0025589C" w:rsidDel="00C016FF">
          <w:delText xml:space="preserve"> </w:delText>
        </w:r>
      </w:del>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705BCB2A" w14:textId="6A74DB0D" w:rsidR="00FB2C01" w:rsidDel="00667056" w:rsidRDefault="00FB2C01">
      <w:pPr>
        <w:spacing w:after="200"/>
        <w:rPr>
          <w:del w:id="148" w:author="Yoav Ram" w:date="2018-11-14T10:47:00Z"/>
        </w:rPr>
      </w:pPr>
      <w:bookmarkStart w:id="149" w:name="_Ref453682586"/>
      <w:del w:id="150" w:author="Yoav Ram" w:date="2018-11-14T10:47:00Z">
        <w:r w:rsidDel="00667056">
          <w:br w:type="page"/>
        </w:r>
      </w:del>
    </w:p>
    <w:p w14:paraId="2004757D" w14:textId="77777777" w:rsidR="00667056" w:rsidRDefault="00667056">
      <w:pPr>
        <w:spacing w:after="200"/>
        <w:rPr>
          <w:ins w:id="151" w:author="Yoav Ram" w:date="2018-11-14T10:47:00Z"/>
        </w:rPr>
        <w:pPrChange w:id="152" w:author="Yoav Ram" w:date="2018-11-13T12:41:00Z">
          <w:pPr>
            <w:spacing w:after="200" w:line="480" w:lineRule="auto"/>
            <w:ind w:firstLine="0"/>
          </w:pPr>
        </w:pPrChange>
      </w:pPr>
    </w:p>
    <w:p w14:paraId="2D0F065C" w14:textId="3A12A5BF" w:rsidR="00FE4A98" w:rsidRPr="00FB2C01" w:rsidRDefault="00F87A35">
      <w:pPr>
        <w:spacing w:after="200"/>
        <w:rPr>
          <w:b/>
          <w:bCs/>
          <w:sz w:val="22"/>
          <w:szCs w:val="22"/>
        </w:rPr>
        <w:pPrChange w:id="153" w:author="Yoav Ram" w:date="2018-11-13T12:41:00Z">
          <w:pPr>
            <w:spacing w:after="200" w:line="480" w:lineRule="auto"/>
            <w:ind w:firstLine="0"/>
          </w:pPr>
        </w:pPrChange>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149"/>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proofErr w:type="spellStart"/>
      <w:r w:rsidRPr="00876E70">
        <w:rPr>
          <w:b w:val="0"/>
          <w:bCs w:val="0"/>
          <w:i/>
          <w:iCs/>
          <w:color w:val="auto"/>
          <w:sz w:val="22"/>
          <w:szCs w:val="22"/>
        </w:rPr>
        <w:t>t</w:t>
      </w:r>
      <w:r w:rsidRPr="00876E70">
        <w:rPr>
          <w:b w:val="0"/>
          <w:bCs w:val="0"/>
          <w:i/>
          <w:iCs/>
          <w:color w:val="auto"/>
          <w:sz w:val="22"/>
          <w:szCs w:val="22"/>
          <w:vertAlign w:val="subscript"/>
        </w:rPr>
        <w:t>max</w:t>
      </w:r>
      <w:proofErr w:type="spellEnd"/>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proofErr w:type="spellStart"/>
      <w:r w:rsidRPr="00876E70">
        <w:rPr>
          <w:b w:val="0"/>
          <w:bCs w:val="0"/>
          <w:i/>
          <w:iCs/>
          <w:color w:val="auto"/>
          <w:sz w:val="22"/>
          <w:szCs w:val="22"/>
        </w:rPr>
        <w:t>dN</w:t>
      </w:r>
      <w:proofErr w:type="spellEnd"/>
      <w:r w:rsidRPr="00876E70">
        <w:rPr>
          <w:b w:val="0"/>
          <w:bCs w:val="0"/>
          <w:i/>
          <w:iCs/>
          <w:color w:val="auto"/>
          <w:sz w:val="22"/>
          <w:szCs w:val="22"/>
        </w:rPr>
        <w:t>/</w:t>
      </w:r>
      <w:proofErr w:type="spellStart"/>
      <w:r w:rsidRPr="00876E70">
        <w:rPr>
          <w:b w:val="0"/>
          <w:bCs w:val="0"/>
          <w:i/>
          <w:iCs/>
          <w:color w:val="auto"/>
          <w:sz w:val="22"/>
          <w:szCs w:val="22"/>
        </w:rPr>
        <w:t>dt</w:t>
      </w:r>
      <w:proofErr w:type="spellEnd"/>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2C340DF" w14:textId="23EC0A6C" w:rsidR="007A7F01" w:rsidRPr="0025589C" w:rsidDel="00667056" w:rsidRDefault="007A7F01">
      <w:pPr>
        <w:rPr>
          <w:del w:id="154" w:author="Yoav Ram" w:date="2018-11-14T10:47:00Z"/>
        </w:rPr>
        <w:pPrChange w:id="155" w:author="Yoav Ram" w:date="2018-11-13T12:41:00Z">
          <w:pPr>
            <w:spacing w:line="480" w:lineRule="auto"/>
            <w:ind w:firstLine="0"/>
          </w:pPr>
        </w:pPrChange>
      </w:pPr>
    </w:p>
    <w:p w14:paraId="786E09BE" w14:textId="41D71D22" w:rsidR="00FB2C01" w:rsidDel="00667056" w:rsidRDefault="00FB2C01">
      <w:pPr>
        <w:spacing w:after="200"/>
        <w:rPr>
          <w:del w:id="156" w:author="Yoav Ram" w:date="2018-11-14T10:47:00Z"/>
        </w:rPr>
        <w:pPrChange w:id="157" w:author="Yoav Ram" w:date="2018-11-13T12:41:00Z">
          <w:pPr>
            <w:spacing w:after="200" w:line="480" w:lineRule="auto"/>
            <w:ind w:firstLine="0"/>
          </w:pPr>
        </w:pPrChange>
      </w:pPr>
      <w:del w:id="158" w:author="Yoav Ram" w:date="2018-11-14T10:47:00Z">
        <w:r w:rsidDel="00667056">
          <w:br w:type="page"/>
        </w:r>
      </w:del>
    </w:p>
    <w:p w14:paraId="2E988C6B" w14:textId="2784403C" w:rsidR="005E5082" w:rsidRPr="0025589C" w:rsidRDefault="001B1CBA" w:rsidP="00667056">
      <w:pPr>
        <w:spacing w:after="200"/>
        <w:pPrChange w:id="159" w:author="Yoav Ram" w:date="2018-11-14T10:47:00Z">
          <w:pPr>
            <w:spacing w:line="480" w:lineRule="auto"/>
            <w:ind w:firstLine="0"/>
          </w:pPr>
        </w:pPrChange>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del w:id="160" w:author="Yoav Ram" w:date="2018-11-13T12:41:00Z">
        <w:r w:rsidR="000F5DC3" w:rsidDel="00C016FF">
          <w:delText xml:space="preserve">, </w:delText>
        </w:r>
      </w:del>
      <w:ins w:id="161" w:author="Yoav Ram" w:date="2018-11-13T12:41:00Z">
        <w:r w:rsidR="00C016FF">
          <w:t xml:space="preserve"> </w:t>
        </w:r>
      </w:ins>
      <w:ins w:id="162" w:author="Yoav Ram" w:date="2018-11-13T12:42:00Z">
        <w:r w:rsidR="00C016FF">
          <w:t xml:space="preserve">- </w:t>
        </w:r>
      </w:ins>
      <w:r w:rsidR="000F5DC3" w:rsidRPr="0025589C">
        <w:t>a reference strain and a strain of interest</w:t>
      </w:r>
      <w:del w:id="163" w:author="Yoav Ram" w:date="2018-11-13T12:42:00Z">
        <w:r w:rsidR="000F5DC3" w:rsidDel="00C016FF">
          <w:delText>,</w:delText>
        </w:r>
        <w:r w:rsidR="007A7F01" w:rsidRPr="0025589C" w:rsidDel="00C016FF">
          <w:delText xml:space="preserve"> </w:delText>
        </w:r>
      </w:del>
      <w:ins w:id="164" w:author="Yoav Ram" w:date="2018-11-13T12:42:00Z">
        <w:r w:rsidR="00C016FF">
          <w:t xml:space="preserve"> - </w:t>
        </w:r>
      </w:ins>
      <w:r w:rsidR="007A7F01" w:rsidRPr="0025589C">
        <w:t>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477334">
        <w:rPr>
          <w:highlight w:val="yellow"/>
          <w:rPrChange w:id="165" w:author="Yoav Ram" w:date="2018-11-14T10:56:00Z">
            <w:rPr/>
          </w:rPrChange>
        </w:rPr>
        <w:t xml:space="preserve">The </w:t>
      </w:r>
      <w:del w:id="166" w:author="Yoav Ram" w:date="2018-11-13T12:42:00Z">
        <w:r w:rsidR="007A7F01" w:rsidRPr="00477334" w:rsidDel="00C016FF">
          <w:rPr>
            <w:highlight w:val="yellow"/>
            <w:rPrChange w:id="167" w:author="Yoav Ram" w:date="2018-11-14T10:56:00Z">
              <w:rPr/>
            </w:rPrChange>
          </w:rPr>
          <w:delText>selection coefficient</w:delText>
        </w:r>
        <w:r w:rsidR="00F34555" w:rsidRPr="00477334" w:rsidDel="00C016FF">
          <w:rPr>
            <w:highlight w:val="yellow"/>
            <w:rPrChange w:id="168" w:author="Yoav Ram" w:date="2018-11-14T10:56:00Z">
              <w:rPr/>
            </w:rPrChange>
          </w:rPr>
          <w:delText>s</w:delText>
        </w:r>
      </w:del>
      <w:ins w:id="169" w:author="Yoav Ram" w:date="2018-11-13T12:42:00Z">
        <w:r w:rsidR="00C016FF" w:rsidRPr="00477334">
          <w:rPr>
            <w:highlight w:val="yellow"/>
            <w:rPrChange w:id="170" w:author="Yoav Ram" w:date="2018-11-14T10:56:00Z">
              <w:rPr/>
            </w:rPrChange>
          </w:rPr>
          <w:t>relative fitness</w:t>
        </w:r>
      </w:ins>
      <w:r w:rsidR="007A7F01" w:rsidRPr="00477334">
        <w:rPr>
          <w:highlight w:val="yellow"/>
          <w:rPrChange w:id="171" w:author="Yoav Ram" w:date="2018-11-14T10:56:00Z">
            <w:rPr/>
          </w:rPrChange>
        </w:rPr>
        <w:t xml:space="preserve"> of the strains of interest </w:t>
      </w:r>
      <w:r w:rsidR="002C4B07" w:rsidRPr="00477334">
        <w:rPr>
          <w:highlight w:val="yellow"/>
          <w:rPrChange w:id="172" w:author="Yoav Ram" w:date="2018-11-14T10:56:00Z">
            <w:rPr/>
          </w:rPrChange>
        </w:rPr>
        <w:t>are</w:t>
      </w:r>
      <w:r w:rsidR="000F5DC3" w:rsidRPr="00477334">
        <w:rPr>
          <w:highlight w:val="yellow"/>
          <w:rPrChange w:id="173" w:author="Yoav Ram" w:date="2018-11-14T10:56:00Z">
            <w:rPr/>
          </w:rPrChange>
        </w:rPr>
        <w:t xml:space="preserve"> </w:t>
      </w:r>
      <w:r w:rsidR="00DF7C4C" w:rsidRPr="00477334">
        <w:rPr>
          <w:highlight w:val="yellow"/>
          <w:rPrChange w:id="174" w:author="Yoav Ram" w:date="2018-11-14T10:56:00Z">
            <w:rPr/>
          </w:rPrChange>
        </w:rPr>
        <w:t>then</w:t>
      </w:r>
      <w:r w:rsidR="007A7F01" w:rsidRPr="00477334">
        <w:rPr>
          <w:highlight w:val="yellow"/>
          <w:rPrChange w:id="175" w:author="Yoav Ram" w:date="2018-11-14T10:56:00Z">
            <w:rPr/>
          </w:rPrChange>
        </w:rPr>
        <w:t xml:space="preserve"> estimated from changes in the frequencies </w:t>
      </w:r>
      <w:r w:rsidR="000F5DC3" w:rsidRPr="00477334">
        <w:rPr>
          <w:highlight w:val="yellow"/>
          <w:rPrChange w:id="176" w:author="Yoav Ram" w:date="2018-11-14T10:56:00Z">
            <w:rPr/>
          </w:rPrChange>
        </w:rPr>
        <w:t xml:space="preserve">of the strains </w:t>
      </w:r>
      <w:r w:rsidR="007A7F01" w:rsidRPr="00477334">
        <w:rPr>
          <w:highlight w:val="yellow"/>
          <w:rPrChange w:id="177" w:author="Yoav Ram" w:date="2018-11-14T10:56:00Z">
            <w:rPr/>
          </w:rPrChange>
        </w:rPr>
        <w:t>during the competition experiment</w:t>
      </w:r>
      <w:r w:rsidR="007A7F01" w:rsidRPr="0025589C">
        <w:t xml:space="preserve">. </w:t>
      </w:r>
      <w:r w:rsidR="000F5DC3">
        <w:t>Such competition experiments</w:t>
      </w:r>
      <w:r w:rsidR="007A7F01" w:rsidRPr="0025589C">
        <w:t xml:space="preserve"> can </w:t>
      </w:r>
      <w:r w:rsidR="002C4B07">
        <w:t>allow</w:t>
      </w:r>
      <w:r w:rsidR="007A7F01" w:rsidRPr="0025589C">
        <w:t xml:space="preserve"> relative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0E915F78" w:rsidR="007A7F01" w:rsidRPr="0025589C" w:rsidRDefault="007A7F01">
      <w:pPr>
        <w:pPrChange w:id="178" w:author="Yoav Ram" w:date="2018-11-13T12:41:00Z">
          <w:pPr>
            <w:spacing w:line="480" w:lineRule="auto"/>
            <w:ind w:firstLine="0"/>
          </w:pPr>
        </w:pPrChange>
      </w:pPr>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ins w:id="179" w:author="Yoav Ram" w:date="2018-11-13T12:48:00Z">
        <w:r w:rsidR="00C016FF">
          <w:rPr>
            <w:noProof/>
          </w:rPr>
          <w:t xml:space="preserve"> </w:t>
        </w:r>
        <w:r w:rsidR="00C016FF" w:rsidRPr="00FF6EF2">
          <w:rPr>
            <w:noProof/>
            <w:highlight w:val="yellow"/>
            <w:rPrChange w:id="180" w:author="Yoav Ram" w:date="2018-11-14T10:44:00Z">
              <w:rPr>
                <w:noProof/>
              </w:rPr>
            </w:rPrChange>
          </w:rPr>
          <w:t>and to be grown together in a mixed culture under identical environmental conditions</w:t>
        </w:r>
      </w:ins>
      <w:r w:rsidRPr="00FF6EF2">
        <w:rPr>
          <w:highlight w:val="yellow"/>
          <w:rPrChange w:id="181" w:author="Yoav Ram" w:date="2018-11-14T10:44:00Z">
            <w:rPr/>
          </w:rPrChange>
        </w:rPr>
        <w:t>.</w:t>
      </w:r>
      <w:r w:rsidRPr="0025589C">
        <w:t xml:space="preserve"> </w:t>
      </w:r>
      <w:r w:rsidR="000F5DC3">
        <w:t>Accordingly</w:t>
      </w:r>
      <w:r w:rsidRPr="0025589C">
        <w:t xml:space="preserve">, </w:t>
      </w:r>
      <w:r w:rsidR="00DF7C4C" w:rsidRPr="0025589C">
        <w:t xml:space="preserve">competition experiments </w:t>
      </w:r>
      <w:r w:rsidRPr="0025589C">
        <w:t>are often impractical in non-model organisms</w:t>
      </w:r>
      <w:ins w:id="182" w:author="Yoav Ram" w:date="2018-11-13T12:48:00Z">
        <w:r w:rsidR="00C016FF">
          <w:t xml:space="preserve"> </w:t>
        </w:r>
        <w:r w:rsidR="00C016FF" w:rsidRPr="00667056">
          <w:rPr>
            <w:highlight w:val="yellow"/>
            <w:rPrChange w:id="183" w:author="Yoav Ram" w:date="2018-11-14T10:44:00Z">
              <w:rPr/>
            </w:rPrChange>
          </w:rPr>
          <w:t xml:space="preserve">and for measuring </w:t>
        </w:r>
      </w:ins>
      <w:ins w:id="184" w:author="Yoav Ram" w:date="2018-11-14T10:44:00Z">
        <w:r w:rsidR="00667056">
          <w:rPr>
            <w:highlight w:val="yellow"/>
          </w:rPr>
          <w:t xml:space="preserve">the </w:t>
        </w:r>
      </w:ins>
      <w:ins w:id="185" w:author="Yoav Ram" w:date="2018-11-13T12:48:00Z">
        <w:r w:rsidR="00C016FF" w:rsidRPr="00667056">
          <w:rPr>
            <w:highlight w:val="yellow"/>
            <w:rPrChange w:id="186" w:author="Yoav Ram" w:date="2018-11-14T10:44:00Z">
              <w:rPr/>
            </w:rPrChange>
          </w:rPr>
          <w:t xml:space="preserve">fitness </w:t>
        </w:r>
      </w:ins>
      <w:ins w:id="187" w:author="Yoav Ram" w:date="2018-11-14T10:44:00Z">
        <w:r w:rsidR="00667056">
          <w:rPr>
            <w:highlight w:val="yellow"/>
          </w:rPr>
          <w:t>effect</w:t>
        </w:r>
      </w:ins>
      <w:ins w:id="188" w:author="Yoav Ram" w:date="2018-11-13T12:48:00Z">
        <w:r w:rsidR="00C016FF" w:rsidRPr="00667056">
          <w:rPr>
            <w:highlight w:val="yellow"/>
            <w:rPrChange w:id="189" w:author="Yoav Ram" w:date="2018-11-14T10:44:00Z">
              <w:rPr/>
            </w:rPrChange>
          </w:rPr>
          <w:t xml:space="preserve"> </w:t>
        </w:r>
      </w:ins>
      <w:ins w:id="190" w:author="Yoav Ram" w:date="2018-11-14T10:44:00Z">
        <w:r w:rsidR="00667056">
          <w:rPr>
            <w:highlight w:val="yellow"/>
          </w:rPr>
          <w:t xml:space="preserve">of </w:t>
        </w:r>
      </w:ins>
      <w:ins w:id="191" w:author="Yoav Ram" w:date="2018-11-13T12:48:00Z">
        <w:r w:rsidR="00C016FF" w:rsidRPr="00667056">
          <w:rPr>
            <w:highlight w:val="yellow"/>
            <w:rPrChange w:id="192" w:author="Yoav Ram" w:date="2018-11-14T10:44:00Z">
              <w:rPr/>
            </w:rPrChange>
          </w:rPr>
          <w:t>environment</w:t>
        </w:r>
      </w:ins>
      <w:ins w:id="193" w:author="Yoav Ram" w:date="2018-11-14T10:44:00Z">
        <w:r w:rsidR="00667056">
          <w:rPr>
            <w:highlight w:val="yellow"/>
          </w:rPr>
          <w:t>al change</w:t>
        </w:r>
      </w:ins>
      <w:r w:rsidRPr="0025589C">
        <w:t>.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del w:id="194" w:author="Yoav Ram" w:date="2018-11-13T12:50:00Z">
        <w:r w:rsidR="00F34555" w:rsidRPr="00667056" w:rsidDel="004A431F">
          <w:rPr>
            <w:rFonts w:eastAsia="Times New Roman"/>
            <w:rPrChange w:id="195" w:author="Yoav Ram" w:date="2018-11-14T10:46:00Z">
              <w:rPr>
                <w:rFonts w:eastAsia="Times New Roman"/>
              </w:rPr>
            </w:rPrChange>
          </w:rPr>
          <w:delText xml:space="preserve">it is important to </w:delText>
        </w:r>
      </w:del>
      <w:del w:id="196" w:author="Yoav Ram" w:date="2018-11-13T12:49:00Z">
        <w:r w:rsidR="00F34555" w:rsidRPr="00667056" w:rsidDel="004A431F">
          <w:rPr>
            <w:rFonts w:eastAsia="Times New Roman"/>
            <w:rPrChange w:id="197" w:author="Yoav Ram" w:date="2018-11-14T10:46:00Z">
              <w:rPr>
                <w:rFonts w:eastAsia="Times New Roman"/>
              </w:rPr>
            </w:rPrChange>
          </w:rPr>
          <w:delText xml:space="preserve">understand </w:delText>
        </w:r>
      </w:del>
      <w:ins w:id="198" w:author="Yoav Ram" w:date="2018-11-13T12:50:00Z">
        <w:r w:rsidR="004A431F" w:rsidRPr="00667056">
          <w:rPr>
            <w:rFonts w:eastAsia="Times New Roman"/>
            <w:rPrChange w:id="199" w:author="Yoav Ram" w:date="2018-11-14T10:46:00Z">
              <w:rPr>
                <w:rFonts w:eastAsia="Times New Roman"/>
              </w:rPr>
            </w:rPrChange>
          </w:rPr>
          <w:t>it is hard to infer</w:t>
        </w:r>
      </w:ins>
      <w:ins w:id="200" w:author="Yoav Ram" w:date="2018-11-13T12:49:00Z">
        <w:r w:rsidR="004A431F" w:rsidRPr="00667056">
          <w:rPr>
            <w:rFonts w:eastAsia="Times New Roman"/>
            <w:rPrChange w:id="201" w:author="Yoav Ram" w:date="2018-11-14T10:46:00Z">
              <w:rPr>
                <w:rFonts w:eastAsia="Times New Roman"/>
              </w:rPr>
            </w:rPrChange>
          </w:rPr>
          <w:t xml:space="preserve"> </w:t>
        </w:r>
      </w:ins>
      <w:r w:rsidR="00F34555" w:rsidRPr="00667056">
        <w:rPr>
          <w:rFonts w:eastAsia="Times New Roman"/>
          <w:rPrChange w:id="202" w:author="Yoav Ram" w:date="2018-11-14T10:46:00Z">
            <w:rPr>
              <w:rFonts w:eastAsia="Times New Roman"/>
            </w:rPr>
          </w:rPrChange>
        </w:rPr>
        <w:t xml:space="preserve">how differences in growth </w:t>
      </w:r>
      <w:del w:id="203" w:author="Yoav Ram" w:date="2018-11-13T12:50:00Z">
        <w:r w:rsidR="00F34555" w:rsidRPr="00667056" w:rsidDel="004A431F">
          <w:rPr>
            <w:rFonts w:eastAsia="Times New Roman"/>
            <w:rPrChange w:id="204" w:author="Yoav Ram" w:date="2018-11-14T10:46:00Z">
              <w:rPr>
                <w:rFonts w:eastAsia="Times New Roman"/>
              </w:rPr>
            </w:rPrChange>
          </w:rPr>
          <w:delText xml:space="preserve">of different strains </w:delText>
        </w:r>
      </w:del>
      <w:r w:rsidR="00F34555" w:rsidRPr="00667056">
        <w:rPr>
          <w:rFonts w:eastAsia="Times New Roman"/>
          <w:rPrChange w:id="205" w:author="Yoav Ram" w:date="2018-11-14T10:46:00Z">
            <w:rPr>
              <w:rFonts w:eastAsia="Times New Roman"/>
            </w:rPr>
          </w:rPrChange>
        </w:rPr>
        <w:t xml:space="preserve">during </w:t>
      </w:r>
      <w:del w:id="206" w:author="Yoav Ram" w:date="2018-11-13T12:50:00Z">
        <w:r w:rsidR="00F34555" w:rsidRPr="00667056" w:rsidDel="004A431F">
          <w:rPr>
            <w:rFonts w:eastAsia="Times New Roman"/>
            <w:rPrChange w:id="207" w:author="Yoav Ram" w:date="2018-11-14T10:46:00Z">
              <w:rPr>
                <w:rFonts w:eastAsia="Times New Roman"/>
              </w:rPr>
            </w:rPrChange>
          </w:rPr>
          <w:delText xml:space="preserve">different </w:delText>
        </w:r>
      </w:del>
      <w:ins w:id="208" w:author="Yoav Ram" w:date="2018-11-13T12:50:00Z">
        <w:r w:rsidR="004A431F" w:rsidRPr="00667056">
          <w:rPr>
            <w:rFonts w:eastAsia="Times New Roman"/>
            <w:rPrChange w:id="209" w:author="Yoav Ram" w:date="2018-11-14T10:46:00Z">
              <w:rPr>
                <w:rFonts w:eastAsia="Times New Roman"/>
              </w:rPr>
            </w:rPrChange>
          </w:rPr>
          <w:t xml:space="preserve">various </w:t>
        </w:r>
      </w:ins>
      <w:r w:rsidR="00F34555" w:rsidRPr="00667056">
        <w:rPr>
          <w:rFonts w:eastAsia="Times New Roman"/>
          <w:rPrChange w:id="210" w:author="Yoav Ram" w:date="2018-11-14T10:46:00Z">
            <w:rPr>
              <w:rFonts w:eastAsia="Times New Roman"/>
            </w:rPr>
          </w:rPrChange>
        </w:rPr>
        <w:t xml:space="preserve">growth phases </w:t>
      </w:r>
      <w:del w:id="211" w:author="Yoav Ram" w:date="2018-11-13T12:51:00Z">
        <w:r w:rsidR="00F34555" w:rsidRPr="00667056" w:rsidDel="004A431F">
          <w:rPr>
            <w:rFonts w:eastAsia="Times New Roman"/>
            <w:rPrChange w:id="212" w:author="Yoav Ram" w:date="2018-11-14T10:46:00Z">
              <w:rPr>
                <w:rFonts w:eastAsia="Times New Roman"/>
              </w:rPr>
            </w:rPrChange>
          </w:rPr>
          <w:delText xml:space="preserve">affect </w:delText>
        </w:r>
      </w:del>
      <w:ins w:id="213" w:author="Yoav Ram" w:date="2018-11-14T10:45:00Z">
        <w:r w:rsidR="00667056" w:rsidRPr="00667056">
          <w:rPr>
            <w:rFonts w:eastAsia="Times New Roman"/>
            <w:rPrChange w:id="214" w:author="Yoav Ram" w:date="2018-11-14T10:46:00Z">
              <w:rPr>
                <w:rFonts w:eastAsia="Times New Roman"/>
                <w:highlight w:val="yellow"/>
              </w:rPr>
            </w:rPrChange>
          </w:rPr>
          <w:t>affect</w:t>
        </w:r>
      </w:ins>
      <w:ins w:id="215" w:author="Yoav Ram" w:date="2018-11-13T12:51:00Z">
        <w:r w:rsidR="004A431F" w:rsidRPr="00667056">
          <w:rPr>
            <w:rFonts w:eastAsia="Times New Roman"/>
            <w:rPrChange w:id="216" w:author="Yoav Ram" w:date="2018-11-14T10:46:00Z">
              <w:rPr>
                <w:rFonts w:eastAsia="Times New Roman"/>
              </w:rPr>
            </w:rPrChange>
          </w:rPr>
          <w:t xml:space="preserve"> </w:t>
        </w:r>
      </w:ins>
      <w:del w:id="217" w:author="Yoav Ram" w:date="2018-11-13T12:50:00Z">
        <w:r w:rsidR="00F34555" w:rsidRPr="00667056" w:rsidDel="004A431F">
          <w:rPr>
            <w:rFonts w:eastAsia="Times New Roman"/>
            <w:rPrChange w:id="218" w:author="Yoav Ram" w:date="2018-11-14T10:46:00Z">
              <w:rPr>
                <w:rFonts w:eastAsia="Times New Roman"/>
              </w:rPr>
            </w:rPrChange>
          </w:rPr>
          <w:delText xml:space="preserve">their </w:delText>
        </w:r>
      </w:del>
      <w:r w:rsidR="00F34555" w:rsidRPr="00667056">
        <w:rPr>
          <w:rFonts w:eastAsia="Times New Roman"/>
          <w:rPrChange w:id="219" w:author="Yoav Ram" w:date="2018-11-14T10:46:00Z">
            <w:rPr>
              <w:rFonts w:eastAsia="Times New Roman"/>
            </w:rPr>
          </w:rPrChange>
        </w:rPr>
        <w:t>relative fitness</w:t>
      </w:r>
      <w:ins w:id="220" w:author="Yoav Ram" w:date="2018-11-13T12:50:00Z">
        <w:r w:rsidR="004A431F" w:rsidRPr="00667056">
          <w:rPr>
            <w:rFonts w:eastAsia="Times New Roman"/>
            <w:rPrChange w:id="221" w:author="Yoav Ram" w:date="2018-11-14T10:46:00Z">
              <w:rPr>
                <w:rFonts w:eastAsia="Times New Roman"/>
              </w:rPr>
            </w:rPrChange>
          </w:rPr>
          <w:t xml:space="preserve"> in competitions</w:t>
        </w:r>
      </w:ins>
      <w:r w:rsidR="00F34555" w:rsidRPr="00667056">
        <w:rPr>
          <w:rFonts w:eastAsia="Times New Roman"/>
          <w:rPrChange w:id="222" w:author="Yoav Ram" w:date="2018-11-14T10:46:00Z">
            <w:rPr>
              <w:rFonts w:eastAsia="Times New Roman"/>
            </w:rPr>
          </w:rPrChange>
        </w:rPr>
        <w:t>.</w:t>
      </w:r>
      <w:r w:rsidRPr="00667056">
        <w:rPr>
          <w:rPrChange w:id="223" w:author="Yoav Ram" w:date="2018-11-14T10:46:00Z">
            <w:rPr/>
          </w:rPrChange>
        </w:rPr>
        <w:t xml:space="preserve"> </w:t>
      </w:r>
      <w:del w:id="224" w:author="Yoav Ram" w:date="2018-11-13T12:51:00Z">
        <w:r w:rsidR="008F3E8A" w:rsidRPr="00321833" w:rsidDel="004A431F">
          <w:rPr>
            <w:highlight w:val="yellow"/>
            <w:rPrChange w:id="225" w:author="Yoav Ram" w:date="2018-11-13T12:52:00Z">
              <w:rPr/>
            </w:rPrChange>
          </w:rPr>
          <w:delText xml:space="preserve">Such understanding </w:delText>
        </w:r>
      </w:del>
      <w:del w:id="226" w:author="Yoav Ram" w:date="2018-11-14T10:46:00Z">
        <w:r w:rsidR="00F34555" w:rsidRPr="00321833" w:rsidDel="00667056">
          <w:rPr>
            <w:highlight w:val="yellow"/>
            <w:rPrChange w:id="227" w:author="Yoav Ram" w:date="2018-11-13T12:52:00Z">
              <w:rPr/>
            </w:rPrChange>
          </w:rPr>
          <w:delText xml:space="preserve">can </w:delText>
        </w:r>
        <w:r w:rsidRPr="00321833" w:rsidDel="00667056">
          <w:rPr>
            <w:highlight w:val="yellow"/>
            <w:rPrChange w:id="228" w:author="Yoav Ram" w:date="2018-11-13T12:52:00Z">
              <w:rPr/>
            </w:rPrChange>
          </w:rPr>
          <w:delText xml:space="preserve">have a crucial impact on </w:delText>
        </w:r>
      </w:del>
      <w:del w:id="229" w:author="Yoav Ram" w:date="2018-11-13T12:51:00Z">
        <w:r w:rsidR="00E42EF9" w:rsidRPr="00321833" w:rsidDel="004A431F">
          <w:rPr>
            <w:highlight w:val="yellow"/>
            <w:rPrChange w:id="230" w:author="Yoav Ram" w:date="2018-11-13T12:52:00Z">
              <w:rPr/>
            </w:rPrChange>
          </w:rPr>
          <w:delText xml:space="preserve">our understanding of </w:delText>
        </w:r>
      </w:del>
      <w:del w:id="231" w:author="Yoav Ram" w:date="2018-11-14T10:46:00Z">
        <w:r w:rsidRPr="00321833" w:rsidDel="00667056">
          <w:rPr>
            <w:highlight w:val="yellow"/>
            <w:rPrChange w:id="232" w:author="Yoav Ram" w:date="2018-11-13T12:52:00Z">
              <w:rPr/>
            </w:rPrChange>
          </w:rPr>
          <w:delText xml:space="preserve">microbial </w:delText>
        </w:r>
      </w:del>
      <w:del w:id="233" w:author="Yoav Ram" w:date="2018-11-13T12:51:00Z">
        <w:r w:rsidRPr="00321833" w:rsidDel="004A431F">
          <w:rPr>
            <w:highlight w:val="yellow"/>
            <w:rPrChange w:id="234" w:author="Yoav Ram" w:date="2018-11-13T12:52:00Z">
              <w:rPr/>
            </w:rPrChange>
          </w:rPr>
          <w:delText xml:space="preserve">fitness </w:delText>
        </w:r>
      </w:del>
      <w:del w:id="235" w:author="Yoav Ram" w:date="2018-11-14T10:46:00Z">
        <w:r w:rsidRPr="00321833" w:rsidDel="00667056">
          <w:rPr>
            <w:highlight w:val="yellow"/>
            <w:rPrChange w:id="236" w:author="Yoav Ram" w:date="2018-11-13T12:52:00Z">
              <w:rPr/>
            </w:rPrChange>
          </w:rPr>
          <w:delText>and the composition of microbial populations an</w:delText>
        </w:r>
        <w:r w:rsidR="00E43C55" w:rsidRPr="00321833" w:rsidDel="00667056">
          <w:rPr>
            <w:highlight w:val="yellow"/>
            <w:rPrChange w:id="237" w:author="Yoav Ram" w:date="2018-11-13T12:52:00Z">
              <w:rPr/>
            </w:rPrChange>
          </w:rPr>
          <w:delText>d communities</w:delText>
        </w:r>
        <w:r w:rsidR="00345B1F" w:rsidDel="00667056">
          <w:delText xml:space="preserve"> </w:delText>
        </w:r>
        <w:r w:rsidR="00250AF2" w:rsidDel="00667056">
          <w:fldChar w:fldCharType="begin" w:fldLock="1"/>
        </w:r>
        <w:r w:rsidR="001B606A" w:rsidRPr="00667056" w:rsidDel="00667056">
          <w:rPr>
            <w:rPrChange w:id="238" w:author="Yoav Ram" w:date="2018-11-14T10:46:00Z">
              <w:rPr/>
            </w:rPrChange>
          </w:rPr>
          <w:delInstrText>ADDIN CSL_CITATION {"citationItems":[{"id":"ITEM-1","itemData":{"DOI":"10.1016/j.cub.2018.01.009","ISSN":"09609822","PMID":"29429618","abstract":"Few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Biology","id":"ITEM-1","issue":"4","issued":{"date-parts":[["2018","2","19"]]},"page":"515-525.e6","publisher":"Elsevier Ltd.","title":"Hidden Complexity of Yeast Adaptation under Simple Evolutionary Conditions","type":"article-journal","volume":"28"},"uris":["http://www.mendeley.com/documents/?uuid=b8b76fa5-b417-4dcb-82b1-c6055257821a"]}],"mendeley":{"formattedCitation":"(12)","plainTextFormattedCitation":"(12)","previouslyFormattedCitation":"(12)"},"properties":{"noteIndex":0},"schema":"https://github.com/citation-style-language/schema/raw/master/csl-citation.json"}</w:delInstrText>
        </w:r>
        <w:r w:rsidR="00250AF2" w:rsidDel="00667056">
          <w:fldChar w:fldCharType="separate"/>
        </w:r>
        <w:r w:rsidR="00C016FF" w:rsidRPr="00667056" w:rsidDel="00667056">
          <w:rPr>
            <w:noProof/>
            <w:rPrChange w:id="239" w:author="Yoav Ram" w:date="2018-11-14T10:46:00Z">
              <w:rPr>
                <w:noProof/>
              </w:rPr>
            </w:rPrChange>
          </w:rPr>
          <w:delText>(12)</w:delText>
        </w:r>
        <w:r w:rsidR="00250AF2" w:rsidDel="00667056">
          <w:fldChar w:fldCharType="end"/>
        </w:r>
        <w:r w:rsidR="00E43C55" w:rsidRPr="0025589C" w:rsidDel="00667056">
          <w:delText>.</w:delText>
        </w:r>
      </w:del>
    </w:p>
    <w:p w14:paraId="3A0F3D15" w14:textId="63C7A73E" w:rsidR="000F5DC3" w:rsidRDefault="007A7F01">
      <w:pPr>
        <w:rPr>
          <w:rFonts w:eastAsiaTheme="majorEastAsia"/>
          <w:b/>
          <w:bCs/>
          <w:kern w:val="32"/>
          <w:sz w:val="28"/>
          <w:szCs w:val="28"/>
        </w:rPr>
        <w:pPrChange w:id="240" w:author="Yoav Ram" w:date="2018-11-13T12:41:00Z">
          <w:pPr>
            <w:spacing w:line="480" w:lineRule="auto"/>
            <w:ind w:firstLine="0"/>
          </w:pPr>
        </w:pPrChange>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ins w:id="241" w:author="Yoav Ram" w:date="2018-11-13T12:52:00Z">
        <w:r w:rsidR="00321833">
          <w:t xml:space="preserve"> We validate this approach</w:t>
        </w:r>
      </w:ins>
      <w:ins w:id="242" w:author="Yoav Ram" w:date="2018-11-14T10:46:00Z">
        <w:r w:rsidR="00667056">
          <w:t>,</w:t>
        </w:r>
      </w:ins>
      <w:ins w:id="243" w:author="Yoav Ram" w:date="2018-11-13T12:52:00Z">
        <w:r w:rsidR="00321833">
          <w:t xml:space="preserve"> </w:t>
        </w:r>
      </w:ins>
      <w:ins w:id="244" w:author="Yoav Ram" w:date="2018-11-13T12:53:00Z">
        <w:r w:rsidR="00321833" w:rsidRPr="00667056">
          <w:rPr>
            <w:highlight w:val="yellow"/>
            <w:rPrChange w:id="245" w:author="Yoav Ram" w:date="2018-11-14T10:46:00Z">
              <w:rPr/>
            </w:rPrChange>
          </w:rPr>
          <w:t xml:space="preserve">and demonstrate its application for </w:t>
        </w:r>
      </w:ins>
      <w:ins w:id="246" w:author="Yoav Ram" w:date="2018-11-14T10:49:00Z">
        <w:r w:rsidR="00667056">
          <w:rPr>
            <w:highlight w:val="yellow"/>
          </w:rPr>
          <w:t>estimating</w:t>
        </w:r>
      </w:ins>
      <w:ins w:id="247" w:author="Yoav Ram" w:date="2018-11-13T12:53:00Z">
        <w:r w:rsidR="00321833" w:rsidRPr="00667056">
          <w:rPr>
            <w:highlight w:val="yellow"/>
            <w:rPrChange w:id="248" w:author="Yoav Ram" w:date="2018-11-14T10:46:00Z">
              <w:rPr/>
            </w:rPrChange>
          </w:rPr>
          <w:t xml:space="preserve"> the </w:t>
        </w:r>
      </w:ins>
      <w:ins w:id="249" w:author="Yoav Ram" w:date="2018-11-13T12:54:00Z">
        <w:r w:rsidR="00321833" w:rsidRPr="00667056">
          <w:rPr>
            <w:highlight w:val="yellow"/>
            <w:rPrChange w:id="250" w:author="Yoav Ram" w:date="2018-11-14T10:46:00Z">
              <w:rPr/>
            </w:rPrChange>
          </w:rPr>
          <w:t xml:space="preserve">relative </w:t>
        </w:r>
      </w:ins>
      <w:ins w:id="251" w:author="Yoav Ram" w:date="2018-11-13T12:53:00Z">
        <w:r w:rsidR="00321833" w:rsidRPr="00667056">
          <w:rPr>
            <w:highlight w:val="yellow"/>
            <w:rPrChange w:id="252" w:author="Yoav Ram" w:date="2018-11-14T10:46:00Z">
              <w:rPr/>
            </w:rPrChange>
          </w:rPr>
          <w:t xml:space="preserve">fitness </w:t>
        </w:r>
      </w:ins>
      <w:ins w:id="253" w:author="Yoav Ram" w:date="2018-11-14T10:50:00Z">
        <w:r w:rsidR="00667056">
          <w:rPr>
            <w:highlight w:val="yellow"/>
          </w:rPr>
          <w:t>cost of protein expression</w:t>
        </w:r>
      </w:ins>
      <w:ins w:id="254" w:author="Yoav Ram" w:date="2018-11-13T12:55:00Z">
        <w:r w:rsidR="00321833" w:rsidRPr="00667056">
          <w:rPr>
            <w:highlight w:val="yellow"/>
            <w:rPrChange w:id="255" w:author="Yoav Ram" w:date="2018-11-14T10:46:00Z">
              <w:rPr/>
            </w:rPrChange>
          </w:rPr>
          <w:t>.</w:t>
        </w:r>
      </w:ins>
      <w:ins w:id="256" w:author="Yoav Ram" w:date="2018-11-13T12:54:00Z">
        <w:r w:rsidR="00321833">
          <w:t xml:space="preserve"> </w:t>
        </w:r>
      </w:ins>
      <w:del w:id="257" w:author="Yoav Ram" w:date="2018-11-13T12:52:00Z">
        <w:r w:rsidR="000F5DC3" w:rsidDel="00321833">
          <w:br w:type="page"/>
        </w:r>
      </w:del>
    </w:p>
    <w:p w14:paraId="37F5D5EE" w14:textId="4051BCF0" w:rsidR="00250AF2" w:rsidRDefault="003B532C">
      <w:pPr>
        <w:keepNext/>
        <w:jc w:val="center"/>
        <w:pPrChange w:id="258" w:author="Yoav Ram" w:date="2018-11-13T12:41:00Z">
          <w:pPr>
            <w:keepNext/>
            <w:spacing w:line="480" w:lineRule="auto"/>
            <w:ind w:firstLine="0"/>
            <w:jc w:val="center"/>
          </w:pPr>
        </w:pPrChange>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259"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259"/>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pPr>
        <w:pStyle w:val="Heading1"/>
        <w:spacing w:line="360" w:lineRule="auto"/>
        <w:ind w:firstLine="284"/>
        <w:pPrChange w:id="260" w:author="Yoav Ram" w:date="2018-11-13T12:41:00Z">
          <w:pPr>
            <w:pStyle w:val="Heading1"/>
          </w:pPr>
        </w:pPrChange>
      </w:pPr>
      <w:r w:rsidRPr="0025589C">
        <w:lastRenderedPageBreak/>
        <w:t xml:space="preserve">Results </w:t>
      </w:r>
    </w:p>
    <w:p w14:paraId="5D143D73" w14:textId="1008B449" w:rsidR="00BF5556" w:rsidRDefault="00A66911">
      <w:pPr>
        <w:pPrChange w:id="261" w:author="Yoav Ram" w:date="2018-11-13T12:41:00Z">
          <w:pPr>
            <w:spacing w:line="480" w:lineRule="auto"/>
            <w:ind w:firstLine="0"/>
          </w:pPr>
        </w:pPrChange>
      </w:pPr>
      <w:ins w:id="262" w:author="Yoav Ram" w:date="2018-11-13T13:00:00Z">
        <w:r>
          <w:rPr>
            <w:iCs/>
          </w:rPr>
          <w:t>First,</w:t>
        </w:r>
      </w:ins>
      <w:ins w:id="263" w:author="Yoav Ram" w:date="2018-11-13T12:58:00Z">
        <w:r>
          <w:rPr>
            <w:iCs/>
          </w:rPr>
          <w:t xml:space="preserve"> </w:t>
        </w:r>
      </w:ins>
      <w:ins w:id="264" w:author="Yoav Ram" w:date="2018-11-13T12:59:00Z">
        <w:r>
          <w:rPr>
            <w:iCs/>
          </w:rPr>
          <w:t xml:space="preserve">we describe </w:t>
        </w:r>
      </w:ins>
      <w:del w:id="265" w:author="Yoav Ram" w:date="2018-11-13T12:59:00Z">
        <w:r w:rsidR="00BF5556" w:rsidRPr="0025589C" w:rsidDel="00A66911">
          <w:rPr>
            <w:iCs/>
          </w:rPr>
          <w:delText>Our</w:delText>
        </w:r>
        <w:r w:rsidR="00BF5556" w:rsidRPr="0025589C" w:rsidDel="00A66911">
          <w:delText xml:space="preserve"> </w:delText>
        </w:r>
      </w:del>
      <w:ins w:id="266" w:author="Yoav Ram" w:date="2018-11-13T12:59:00Z">
        <w:r>
          <w:rPr>
            <w:iCs/>
          </w:rPr>
          <w:t>o</w:t>
        </w:r>
        <w:r w:rsidRPr="0025589C">
          <w:rPr>
            <w:iCs/>
          </w:rPr>
          <w:t>ur</w:t>
        </w:r>
        <w:r w:rsidRPr="0025589C">
          <w:t xml:space="preserve"> </w:t>
        </w:r>
      </w:ins>
      <w:r w:rsidR="00BF5556" w:rsidRPr="0025589C">
        <w:t>approach</w:t>
      </w:r>
      <w:ins w:id="267" w:author="Yoav Ram" w:date="2018-11-13T12:59:00Z">
        <w:r>
          <w:t xml:space="preserve">, </w:t>
        </w:r>
      </w:ins>
      <w:ins w:id="268" w:author="Yoav Ram" w:date="2018-11-13T13:00:00Z">
        <w:r>
          <w:t xml:space="preserve">which </w:t>
        </w:r>
      </w:ins>
      <w:del w:id="269" w:author="Yoav Ram" w:date="2018-11-13T12:59:00Z">
        <w:r w:rsidR="00BF5556" w:rsidRPr="0025589C" w:rsidDel="00A66911">
          <w:delText xml:space="preserve"> </w:delText>
        </w:r>
      </w:del>
      <w:r w:rsidR="00BF5556" w:rsidRPr="0025589C">
        <w:t>consists of three stages: (a) fitting growth models to mono</w:t>
      </w:r>
      <w:ins w:id="270" w:author="Yoav Ram" w:date="2018-11-14T10:56:00Z">
        <w:r w:rsidR="00420670">
          <w:t>-</w:t>
        </w:r>
      </w:ins>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ins w:id="271" w:author="Yoav Ram" w:date="2018-11-13T13:00:00Z">
        <w:r>
          <w:t xml:space="preserve">Second, we </w:t>
        </w:r>
      </w:ins>
      <w:ins w:id="272" w:author="Yoav Ram" w:date="2018-11-13T13:01:00Z">
        <w:r>
          <w:t xml:space="preserve">describe an experimental validation </w:t>
        </w:r>
      </w:ins>
      <w:del w:id="273" w:author="Yoav Ram" w:date="2018-11-13T12:59:00Z">
        <w:r w:rsidR="00BF5556" w:rsidRPr="0025589C" w:rsidDel="00A66911">
          <w:delText xml:space="preserve">To test </w:delText>
        </w:r>
      </w:del>
      <w:del w:id="274" w:author="Yoav Ram" w:date="2018-11-13T13:01:00Z">
        <w:r w:rsidR="00BF5556" w:rsidDel="00A66911">
          <w:delText>this</w:delText>
        </w:r>
        <w:r w:rsidR="00BF5556" w:rsidRPr="0025589C" w:rsidDel="00A66911">
          <w:delText xml:space="preserve"> </w:delText>
        </w:r>
      </w:del>
      <w:ins w:id="275" w:author="Yoav Ram" w:date="2018-11-13T13:01:00Z">
        <w:r>
          <w:t xml:space="preserve">of our </w:t>
        </w:r>
      </w:ins>
      <w:r w:rsidR="00BF5556" w:rsidRPr="0025589C">
        <w:t>approach</w:t>
      </w:r>
      <w:ins w:id="276" w:author="Yoav Ram" w:date="2018-11-13T13:00:00Z">
        <w:r>
          <w:t>,</w:t>
        </w:r>
      </w:ins>
      <w:del w:id="277" w:author="Yoav Ram" w:date="2018-11-13T13:00:00Z">
        <w:r w:rsidR="00BF5556" w:rsidRPr="0025589C" w:rsidDel="00A66911">
          <w:delText>,</w:delText>
        </w:r>
      </w:del>
      <w:r w:rsidR="00BF5556" w:rsidRPr="0025589C">
        <w:t xml:space="preserve"> </w:t>
      </w:r>
      <w:ins w:id="278" w:author="Yoav Ram" w:date="2018-11-13T13:01:00Z">
        <w:r>
          <w:t xml:space="preserve">in which we </w:t>
        </w:r>
      </w:ins>
      <w:del w:id="279" w:author="Yoav Ram" w:date="2018-11-13T12:59:00Z">
        <w:r w:rsidR="00BF5556" w:rsidRPr="0025589C" w:rsidDel="00A66911">
          <w:delText xml:space="preserve">we </w:delText>
        </w:r>
      </w:del>
      <w:r w:rsidR="00BF5556" w:rsidRPr="0025589C">
        <w:t xml:space="preserve">measured growth of two </w:t>
      </w:r>
      <w:r w:rsidR="00BF5556" w:rsidRPr="0025589C">
        <w:rPr>
          <w:i/>
          <w:iCs/>
        </w:rPr>
        <w:t>E</w:t>
      </w:r>
      <w:r w:rsidR="00BF5556">
        <w:rPr>
          <w:i/>
          <w:iCs/>
        </w:rPr>
        <w:t>scherichia</w:t>
      </w:r>
      <w:r w:rsidR="00BF5556" w:rsidRPr="0025589C">
        <w:rPr>
          <w:i/>
          <w:iCs/>
        </w:rPr>
        <w:t xml:space="preserve"> coli </w:t>
      </w:r>
      <w:r w:rsidR="00BF5556" w:rsidRPr="0025589C">
        <w:t>strains in mono- and mixed culture over time</w:t>
      </w:r>
      <w:ins w:id="280" w:author="Yoav Ram" w:date="2018-11-13T13:01:00Z">
        <w:r>
          <w:t xml:space="preserve">, </w:t>
        </w:r>
      </w:ins>
      <w:del w:id="281" w:author="Yoav Ram" w:date="2018-11-13T13:01:00Z">
        <w:r w:rsidR="00BF5556" w:rsidRPr="0025589C" w:rsidDel="00A66911">
          <w:delText xml:space="preserve"> and </w:delText>
        </w:r>
      </w:del>
      <w:r w:rsidR="00BF5556" w:rsidRPr="0025589C">
        <w:t xml:space="preserve">used our </w:t>
      </w:r>
      <w:del w:id="282" w:author="Yoav Ram" w:date="2018-11-13T13:01:00Z">
        <w:r w:rsidR="00BF5556" w:rsidRPr="0025589C" w:rsidDel="00A66911">
          <w:delText xml:space="preserve">new </w:delText>
        </w:r>
      </w:del>
      <w:r w:rsidR="00BF5556" w:rsidRPr="0025589C">
        <w:t>approach to predict the relative frequencies of both strains in the mixed culture</w:t>
      </w:r>
      <w:del w:id="283" w:author="Yoav Ram" w:date="2018-11-13T13:01:00Z">
        <w:r w:rsidR="00BF5556" w:rsidRPr="0025589C" w:rsidDel="00A66911">
          <w:delText xml:space="preserve">. </w:delText>
        </w:r>
      </w:del>
      <w:ins w:id="284" w:author="Yoav Ram" w:date="2018-11-13T13:01:00Z">
        <w:r>
          <w:t xml:space="preserve">, and </w:t>
        </w:r>
      </w:ins>
      <w:del w:id="285" w:author="Yoav Ram" w:date="2018-11-13T13:01:00Z">
        <w:r w:rsidR="00BF5556" w:rsidRPr="0025589C" w:rsidDel="00A66911">
          <w:delText xml:space="preserve">We then </w:delText>
        </w:r>
      </w:del>
      <w:r w:rsidR="00BF5556" w:rsidRPr="0025589C">
        <w:t>compared these predictions to empirical measurements of strain</w:t>
      </w:r>
      <w:r w:rsidR="00BF5556">
        <w:t xml:space="preserve"> relative</w:t>
      </w:r>
      <w:r w:rsidR="00BF5556" w:rsidRPr="0025589C">
        <w:t xml:space="preserve"> frequencies.</w:t>
      </w:r>
      <w:ins w:id="286" w:author="Yoav Ram" w:date="2018-11-13T12:58:00Z">
        <w:r>
          <w:t xml:space="preserve"> </w:t>
        </w:r>
      </w:ins>
      <w:ins w:id="287" w:author="Yoav Ram" w:date="2018-11-14T10:48:00Z">
        <w:r w:rsidR="00667056">
          <w:rPr>
            <w:highlight w:val="yellow"/>
          </w:rPr>
          <w:t>Third</w:t>
        </w:r>
      </w:ins>
      <w:ins w:id="288" w:author="Yoav Ram" w:date="2018-11-13T13:01:00Z">
        <w:r w:rsidRPr="00A66911">
          <w:rPr>
            <w:highlight w:val="yellow"/>
            <w:rPrChange w:id="289" w:author="Yoav Ram" w:date="2018-11-13T13:04:00Z">
              <w:rPr/>
            </w:rPrChange>
          </w:rPr>
          <w:t xml:space="preserve">, we </w:t>
        </w:r>
      </w:ins>
      <w:ins w:id="290" w:author="Yoav Ram" w:date="2018-11-13T13:04:00Z">
        <w:r w:rsidRPr="00A66911">
          <w:rPr>
            <w:highlight w:val="yellow"/>
            <w:rPrChange w:id="291" w:author="Yoav Ram" w:date="2018-11-13T13:04:00Z">
              <w:rPr/>
            </w:rPrChange>
          </w:rPr>
          <w:t>describe</w:t>
        </w:r>
      </w:ins>
      <w:ins w:id="292" w:author="Yoav Ram" w:date="2018-11-13T13:02:00Z">
        <w:r w:rsidRPr="00A66911">
          <w:rPr>
            <w:highlight w:val="yellow"/>
            <w:rPrChange w:id="293" w:author="Yoav Ram" w:date="2018-11-13T13:04:00Z">
              <w:rPr/>
            </w:rPrChange>
          </w:rPr>
          <w:t xml:space="preserve"> </w:t>
        </w:r>
      </w:ins>
      <w:ins w:id="294" w:author="Yoav Ram" w:date="2018-11-13T13:04:00Z">
        <w:r w:rsidRPr="00A66911">
          <w:rPr>
            <w:highlight w:val="yellow"/>
            <w:rPrChange w:id="295" w:author="Yoav Ram" w:date="2018-11-13T13:04:00Z">
              <w:rPr/>
            </w:rPrChange>
          </w:rPr>
          <w:t xml:space="preserve">an independent </w:t>
        </w:r>
      </w:ins>
      <w:ins w:id="296" w:author="Yoav Ram" w:date="2018-11-14T10:48:00Z">
        <w:r w:rsidR="00667056">
          <w:rPr>
            <w:highlight w:val="yellow"/>
          </w:rPr>
          <w:t xml:space="preserve">validation of our </w:t>
        </w:r>
      </w:ins>
      <w:ins w:id="297" w:author="Yoav Ram" w:date="2018-11-13T13:02:00Z">
        <w:r w:rsidRPr="00A66911">
          <w:rPr>
            <w:highlight w:val="yellow"/>
            <w:rPrChange w:id="298" w:author="Yoav Ram" w:date="2018-11-13T13:04:00Z">
              <w:rPr/>
            </w:rPrChange>
          </w:rPr>
          <w:t xml:space="preserve">approach </w:t>
        </w:r>
      </w:ins>
      <w:ins w:id="299" w:author="Yoav Ram" w:date="2018-11-13T13:04:00Z">
        <w:r w:rsidRPr="00A66911">
          <w:rPr>
            <w:highlight w:val="yellow"/>
            <w:rPrChange w:id="300" w:author="Yoav Ram" w:date="2018-11-13T13:04:00Z">
              <w:rPr/>
            </w:rPrChange>
          </w:rPr>
          <w:t>and</w:t>
        </w:r>
      </w:ins>
      <w:ins w:id="301" w:author="Yoav Ram" w:date="2018-11-13T13:03:00Z">
        <w:r w:rsidRPr="00A66911">
          <w:rPr>
            <w:highlight w:val="yellow"/>
            <w:rPrChange w:id="302" w:author="Yoav Ram" w:date="2018-11-13T13:04:00Z">
              <w:rPr/>
            </w:rPrChange>
          </w:rPr>
          <w:t xml:space="preserve"> </w:t>
        </w:r>
      </w:ins>
      <w:ins w:id="303" w:author="Yoav Ram" w:date="2018-11-13T13:04:00Z">
        <w:r w:rsidRPr="00A66911">
          <w:rPr>
            <w:highlight w:val="yellow"/>
            <w:rPrChange w:id="304" w:author="Yoav Ram" w:date="2018-11-13T13:04:00Z">
              <w:rPr/>
            </w:rPrChange>
          </w:rPr>
          <w:t xml:space="preserve">demonstrate </w:t>
        </w:r>
      </w:ins>
      <w:ins w:id="305" w:author="Yoav Ram" w:date="2018-11-14T10:48:00Z">
        <w:r w:rsidR="00667056">
          <w:rPr>
            <w:highlight w:val="yellow"/>
          </w:rPr>
          <w:t xml:space="preserve">its application for estimating </w:t>
        </w:r>
      </w:ins>
      <w:ins w:id="306" w:author="Yoav Ram" w:date="2018-11-14T10:50:00Z">
        <w:r w:rsidR="00667056">
          <w:rPr>
            <w:highlight w:val="yellow"/>
          </w:rPr>
          <w:t xml:space="preserve">the </w:t>
        </w:r>
      </w:ins>
      <w:ins w:id="307" w:author="Yoav Ram" w:date="2018-11-13T13:02:00Z">
        <w:r w:rsidRPr="00A66911">
          <w:rPr>
            <w:highlight w:val="yellow"/>
            <w:rPrChange w:id="308" w:author="Yoav Ram" w:date="2018-11-13T13:04:00Z">
              <w:rPr/>
            </w:rPrChange>
          </w:rPr>
          <w:t xml:space="preserve">relative fitness </w:t>
        </w:r>
      </w:ins>
      <w:ins w:id="309" w:author="Yoav Ram" w:date="2018-11-14T10:50:00Z">
        <w:r w:rsidR="00667056">
          <w:rPr>
            <w:highlight w:val="yellow"/>
          </w:rPr>
          <w:t xml:space="preserve">of expressing the </w:t>
        </w:r>
        <w:r w:rsidR="00667056">
          <w:rPr>
            <w:i/>
            <w:iCs/>
            <w:highlight w:val="yellow"/>
          </w:rPr>
          <w:t>lac</w:t>
        </w:r>
        <w:r w:rsidR="00667056">
          <w:rPr>
            <w:highlight w:val="yellow"/>
          </w:rPr>
          <w:t xml:space="preserve"> operon</w:t>
        </w:r>
      </w:ins>
      <w:ins w:id="310" w:author="Yoav Ram" w:date="2018-11-14T10:49:00Z">
        <w:r w:rsidR="00667056">
          <w:rPr>
            <w:highlight w:val="yellow"/>
          </w:rPr>
          <w:t>.</w:t>
        </w:r>
      </w:ins>
    </w:p>
    <w:p w14:paraId="63E868BE" w14:textId="0117DCB9" w:rsidR="00D96F6C" w:rsidRPr="0025589C" w:rsidRDefault="00313D88">
      <w:pPr>
        <w:pStyle w:val="Heading2"/>
        <w:spacing w:line="360" w:lineRule="auto"/>
        <w:ind w:firstLine="284"/>
        <w:pPrChange w:id="311" w:author="Yoav Ram" w:date="2018-11-13T12:41:00Z">
          <w:pPr>
            <w:pStyle w:val="Heading2"/>
          </w:pPr>
        </w:pPrChange>
      </w:pPr>
      <w:r w:rsidRPr="0025589C">
        <w:t>Experimental</w:t>
      </w:r>
      <w:ins w:id="312" w:author="Yoav Ram" w:date="2018-11-13T13:04:00Z">
        <w:r w:rsidR="003D722E">
          <w:t xml:space="preserve"> validation</w:t>
        </w:r>
      </w:ins>
      <w:r w:rsidRPr="0025589C">
        <w:t xml:space="preserve"> design</w:t>
      </w:r>
    </w:p>
    <w:p w14:paraId="348F0779" w14:textId="7C697FA9" w:rsidR="009D5CE5" w:rsidRDefault="000F5DC3">
      <w:pPr>
        <w:pPrChange w:id="313" w:author="Yoav Ram" w:date="2018-11-13T12:41:00Z">
          <w:pPr>
            <w:spacing w:line="480" w:lineRule="auto"/>
            <w:ind w:firstLine="0"/>
          </w:pPr>
        </w:pPrChange>
      </w:pPr>
      <w:r>
        <w:t>Three</w:t>
      </w:r>
      <w:r w:rsidR="00A10657">
        <w:t xml:space="preserve"> </w:t>
      </w:r>
      <w:r w:rsidR="00DC3BC6" w:rsidRPr="0025589C">
        <w:t>experiments</w:t>
      </w:r>
      <w:r w:rsidR="00A10657">
        <w:t xml:space="preserve"> (marked A, B, and C)</w:t>
      </w:r>
      <w:r w:rsidR="00DC3BC6" w:rsidRPr="0025589C">
        <w:t xml:space="preserve"> </w:t>
      </w:r>
      <w:r>
        <w:t>were performed</w:t>
      </w:r>
      <w:ins w:id="314" w:author="Yoav Ram" w:date="2018-11-13T13:29:00Z">
        <w:r w:rsidR="00A86C18">
          <w:t xml:space="preserve"> at the Berman and </w:t>
        </w:r>
        <w:proofErr w:type="spellStart"/>
        <w:r w:rsidR="00A86C18">
          <w:t>Hadany</w:t>
        </w:r>
        <w:proofErr w:type="spellEnd"/>
        <w:r w:rsidR="00A86C18">
          <w:t xml:space="preserve"> labs (Tel Aviv University)</w:t>
        </w:r>
      </w:ins>
      <w:r>
        <w:t xml:space="preserve">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del w:id="315" w:author="Yoav Ram" w:date="2018-11-14T10:57:00Z">
        <w:r w:rsidR="00DC3BC6" w:rsidRPr="0025589C" w:rsidDel="00420670">
          <w:delText>monoculture</w:delText>
        </w:r>
      </w:del>
      <w:ins w:id="316" w:author="Yoav Ram" w:date="2018-11-14T10:57:00Z">
        <w:r w:rsidR="00420670">
          <w:t xml:space="preserve">mono-culture </w:t>
        </w:r>
      </w:ins>
      <w:r w:rsidR="00DC3BC6" w:rsidRPr="0025589C">
        <w:t>s of the GFP strain</w:t>
      </w:r>
      <w:r w:rsidR="007E29CB">
        <w:t>;</w:t>
      </w:r>
      <w:r w:rsidR="00DC3BC6" w:rsidRPr="0025589C">
        <w:t xml:space="preserve"> 30 replicate </w:t>
      </w:r>
      <w:del w:id="317" w:author="Yoav Ram" w:date="2018-11-14T10:57:00Z">
        <w:r w:rsidR="00DC3BC6" w:rsidRPr="0025589C" w:rsidDel="00420670">
          <w:delText>monoculture</w:delText>
        </w:r>
      </w:del>
      <w:ins w:id="318" w:author="Yoav Ram" w:date="2018-11-14T10:57:00Z">
        <w:r w:rsidR="00420670">
          <w:t xml:space="preserve">mono-culture </w:t>
        </w:r>
      </w:ins>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p>
    <w:p w14:paraId="4DEBB748" w14:textId="772A3FFF" w:rsidR="009D5CE5" w:rsidRDefault="009D5CE5">
      <w:pPr>
        <w:pPrChange w:id="319" w:author="Yoav Ram" w:date="2018-11-13T12:41:00Z">
          <w:pPr>
            <w:spacing w:line="480" w:lineRule="auto"/>
            <w:ind w:firstLine="0"/>
          </w:pPr>
        </w:pPrChange>
      </w:pPr>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In experiment C, strain K12 MG1655-Δfnr was labeled with RFP (strain C1) and strain JM109 labeled with GFP (strain C2)</w:t>
      </w:r>
      <w:r w:rsidR="002C4B07">
        <w:t xml:space="preserve">. Experiment C </w:t>
      </w:r>
      <w:r w:rsidR="00CA59A5">
        <w:t xml:space="preserve">was performed as described for </w:t>
      </w:r>
      <w:r w:rsidRPr="00F3419E">
        <w:t>experiment A.</w:t>
      </w:r>
    </w:p>
    <w:p w14:paraId="1A246307" w14:textId="606F6E7E" w:rsidR="00DC3BC6" w:rsidRDefault="00DC3BC6">
      <w:pPr>
        <w:pPrChange w:id="320" w:author="Yoav Ram" w:date="2018-11-13T12:41:00Z">
          <w:pPr>
            <w:spacing w:line="480" w:lineRule="auto"/>
            <w:ind w:firstLine="0"/>
          </w:pPr>
        </w:pPrChange>
      </w:pPr>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pPr>
        <w:pStyle w:val="Heading2"/>
        <w:spacing w:line="360" w:lineRule="auto"/>
        <w:ind w:firstLine="284"/>
        <w:pPrChange w:id="321" w:author="Yoav Ram" w:date="2018-11-13T12:41:00Z">
          <w:pPr>
            <w:pStyle w:val="Heading2"/>
          </w:pPr>
        </w:pPrChange>
      </w:pPr>
      <w:r w:rsidRPr="00834D0E">
        <w:lastRenderedPageBreak/>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pPr>
        <w:pPrChange w:id="322" w:author="Yoav Ram" w:date="2018-11-13T12:41:00Z">
          <w:pPr>
            <w:spacing w:line="480" w:lineRule="auto"/>
            <w:ind w:firstLine="0"/>
          </w:pPr>
        </w:pPrChange>
      </w:pPr>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FF6EF2">
      <w:pPr>
        <w:jc w:val="right"/>
        <w:pPrChange w:id="323" w:author="Yoav Ram" w:date="2018-11-13T12:41:00Z">
          <w:pPr>
            <w:spacing w:line="480" w:lineRule="auto"/>
            <w:ind w:firstLine="0"/>
            <w:jc w:val="right"/>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pPr>
        <w:pPrChange w:id="324" w:author="Yoav Ram" w:date="2018-11-13T12:41:00Z">
          <w:pPr>
            <w:spacing w:line="480" w:lineRule="auto"/>
            <w:ind w:firstLine="0"/>
          </w:pPr>
        </w:pPrChange>
      </w:pPr>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pPr>
        <w:pPrChange w:id="325" w:author="Yoav Ram" w:date="2018-11-13T12:41:00Z">
          <w:pPr>
            <w:spacing w:line="480" w:lineRule="auto"/>
            <w:ind w:firstLine="0"/>
          </w:pPr>
        </w:pPrChange>
      </w:pPr>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pPr>
        <w:jc w:val="right"/>
        <w:pPrChange w:id="326" w:author="Yoav Ram" w:date="2018-11-13T12:41:00Z">
          <w:pPr>
            <w:spacing w:line="480" w:lineRule="auto"/>
            <w:ind w:firstLine="0"/>
            <w:jc w:val="right"/>
          </w:pPr>
        </w:pPrChange>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pPr>
        <w:jc w:val="right"/>
        <w:pPrChange w:id="327" w:author="Yoav Ram" w:date="2018-11-13T12:41:00Z">
          <w:pPr>
            <w:spacing w:line="480" w:lineRule="auto"/>
            <w:ind w:firstLine="0"/>
            <w:jc w:val="right"/>
          </w:pPr>
        </w:pPrChange>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pPr>
        <w:pPrChange w:id="328"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w:t>
      </w:r>
      <w:proofErr w:type="spellStart"/>
      <w:r w:rsidRPr="00876E70">
        <w:t>itial</w:t>
      </w:r>
      <w:proofErr w:type="spellEnd"/>
      <w:r w:rsidRPr="00876E70">
        <w:t xml:space="preserve"> population</w:t>
      </w:r>
      <w:r w:rsidRPr="0025589C">
        <w:t xml:space="preserve"> density. For </w:t>
      </w:r>
      <w:r w:rsidR="00C11F86" w:rsidRPr="0025589C">
        <w:t xml:space="preserve">a </w:t>
      </w:r>
      <w:r w:rsidRPr="0025589C">
        <w:t xml:space="preserve">derivation of </w:t>
      </w:r>
      <w:proofErr w:type="spellStart"/>
      <w:r w:rsidRPr="0025589C">
        <w:t>eq</w:t>
      </w:r>
      <w:r w:rsidR="003754D5">
        <w:t>s</w:t>
      </w:r>
      <w:proofErr w:type="spellEnd"/>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pPr>
        <w:pPrChange w:id="329" w:author="Yoav Ram" w:date="2018-11-13T12:41:00Z">
          <w:pPr>
            <w:spacing w:line="480" w:lineRule="auto"/>
            <w:ind w:firstLine="0"/>
          </w:pPr>
        </w:pPrChange>
      </w:pPr>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w:t>
      </w:r>
      <w:proofErr w:type="spellStart"/>
      <w:r w:rsidR="00257358" w:rsidRPr="0025589C">
        <w:t>eq</w:t>
      </w:r>
      <w:r w:rsidR="003754D5">
        <w:t>s</w:t>
      </w:r>
      <w:proofErr w:type="spellEnd"/>
      <w:r w:rsidR="00257358" w:rsidRPr="0025589C">
        <w:t>. 2) to</w:t>
      </w:r>
      <w:r w:rsidRPr="0025589C">
        <w:t xml:space="preserve"> the mono</w:t>
      </w:r>
      <w:ins w:id="330" w:author="Yoav Ram" w:date="2018-11-14T10:56:00Z">
        <w:r w:rsidR="00420670">
          <w:t>-</w:t>
        </w:r>
      </w:ins>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331" w:name="_Ref439852214"/>
      <w:r w:rsidR="00D26566">
        <w:rPr>
          <w:b/>
          <w:bCs/>
        </w:rPr>
        <w:t>Figure 3</w:t>
      </w:r>
      <w:r w:rsidR="00D26566">
        <w:t>).</w:t>
      </w:r>
    </w:p>
    <w:p w14:paraId="494EC282" w14:textId="4EF0C8DD" w:rsidR="00CD1BEE" w:rsidRPr="00BF5556" w:rsidRDefault="00CD1BEE">
      <w:pPr>
        <w:pPrChange w:id="332" w:author="Yoav Ram" w:date="2018-11-13T12:41:00Z">
          <w:pPr>
            <w:spacing w:line="480" w:lineRule="auto"/>
            <w:ind w:firstLine="0"/>
          </w:pPr>
        </w:pPrChange>
      </w:pPr>
    </w:p>
    <w:p w14:paraId="4B00BCEA" w14:textId="77777777" w:rsidR="003E4705" w:rsidRPr="00BF5556" w:rsidRDefault="00C55F14">
      <w:pPr>
        <w:pStyle w:val="Caption"/>
        <w:keepNext/>
        <w:spacing w:line="360" w:lineRule="auto"/>
        <w:jc w:val="center"/>
        <w:rPr>
          <w:sz w:val="24"/>
          <w:szCs w:val="24"/>
        </w:rPr>
        <w:pPrChange w:id="333" w:author="Yoav Ram" w:date="2018-11-13T12:41:00Z">
          <w:pPr>
            <w:pStyle w:val="Caption"/>
            <w:keepNext/>
            <w:spacing w:line="480" w:lineRule="auto"/>
            <w:ind w:firstLine="0"/>
            <w:jc w:val="center"/>
          </w:pPr>
        </w:pPrChange>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334" w:name="_Ref453680217"/>
      <w:bookmarkEnd w:id="331"/>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w:t>
      </w:r>
      <w:proofErr w:type="spellStart"/>
      <w:r w:rsidR="00BF5556" w:rsidRPr="0087553C">
        <w:rPr>
          <w:b w:val="0"/>
          <w:bCs w:val="0"/>
          <w:color w:val="000000" w:themeColor="text1"/>
          <w:sz w:val="22"/>
          <w:szCs w:val="22"/>
        </w:rPr>
        <w:t>eq</w:t>
      </w:r>
      <w:r w:rsidR="003754D5">
        <w:rPr>
          <w:b w:val="0"/>
          <w:bCs w:val="0"/>
          <w:color w:val="000000" w:themeColor="text1"/>
          <w:sz w:val="22"/>
          <w:szCs w:val="22"/>
        </w:rPr>
        <w:t>s</w:t>
      </w:r>
      <w:proofErr w:type="spellEnd"/>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pPr>
        <w:spacing w:after="200"/>
        <w:rPr>
          <w:b/>
          <w:bCs/>
        </w:rPr>
        <w:pPrChange w:id="335" w:author="Yoav Ram" w:date="2018-11-13T12:41:00Z">
          <w:pPr>
            <w:spacing w:after="200" w:line="480" w:lineRule="auto"/>
            <w:ind w:firstLine="0"/>
          </w:pPr>
        </w:pPrChange>
      </w:pPr>
      <w:r>
        <w:rPr>
          <w:b/>
          <w:bCs/>
        </w:rPr>
        <w:br w:type="page"/>
      </w:r>
    </w:p>
    <w:p w14:paraId="5649ABB3" w14:textId="0442CE34" w:rsidR="00AA2A67" w:rsidRPr="003602F8" w:rsidRDefault="003602F8" w:rsidP="00986895">
      <w:pPr>
        <w:rPr>
          <w:b/>
          <w:bCs/>
        </w:rPr>
        <w:pPrChange w:id="336" w:author="Yoav Ram" w:date="2018-11-14T11:42:00Z">
          <w:pPr>
            <w:spacing w:line="480" w:lineRule="auto"/>
            <w:ind w:firstLine="0"/>
          </w:pPr>
        </w:pPrChange>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334"/>
      <w:r w:rsidRPr="003602F8">
        <w:rPr>
          <w:b/>
          <w:bCs/>
        </w:rPr>
        <w:t>. Estim</w:t>
      </w:r>
      <w:bookmarkStart w:id="337" w:name="_GoBack"/>
      <w:bookmarkEnd w:id="337"/>
      <w:r w:rsidRPr="003602F8">
        <w:rPr>
          <w:b/>
          <w:bCs/>
        </w:rPr>
        <w:t>ated growth parameters.</w:t>
      </w:r>
    </w:p>
    <w:tbl>
      <w:tblPr>
        <w:tblStyle w:val="LightShading"/>
        <w:tblW w:w="7766" w:type="dxa"/>
        <w:jc w:val="center"/>
        <w:tblLayout w:type="fixed"/>
        <w:tblLook w:val="04A0" w:firstRow="1" w:lastRow="0" w:firstColumn="1" w:lastColumn="0" w:noHBand="0" w:noVBand="1"/>
        <w:tblPrChange w:id="338" w:author="Yoav Ram" w:date="2018-11-14T10:51:00Z">
          <w:tblPr>
            <w:tblStyle w:val="LightShading"/>
            <w:tblW w:w="7766" w:type="dxa"/>
            <w:tblLayout w:type="fixed"/>
            <w:tblLook w:val="04A0" w:firstRow="1" w:lastRow="0" w:firstColumn="1" w:lastColumn="0" w:noHBand="0" w:noVBand="1"/>
          </w:tblPr>
        </w:tblPrChange>
      </w:tblPr>
      <w:tblGrid>
        <w:gridCol w:w="1134"/>
        <w:gridCol w:w="1134"/>
        <w:gridCol w:w="1104"/>
        <w:gridCol w:w="992"/>
        <w:gridCol w:w="1134"/>
        <w:gridCol w:w="1134"/>
        <w:gridCol w:w="1134"/>
        <w:tblGridChange w:id="339">
          <w:tblGrid>
            <w:gridCol w:w="1134"/>
            <w:gridCol w:w="1134"/>
            <w:gridCol w:w="1104"/>
            <w:gridCol w:w="992"/>
            <w:gridCol w:w="1134"/>
            <w:gridCol w:w="1134"/>
            <w:gridCol w:w="1134"/>
          </w:tblGrid>
        </w:tblGridChange>
      </w:tblGrid>
      <w:tr w:rsidR="003754D5" w:rsidRPr="0025589C" w14:paraId="2261C418" w14:textId="77777777" w:rsidTr="00213B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tcPrChange w:id="340" w:author="Yoav Ram" w:date="2018-11-14T10:51:00Z">
              <w:tcPr>
                <w:tcW w:w="1134" w:type="dxa"/>
              </w:tcPr>
            </w:tcPrChange>
          </w:tcPr>
          <w:p w14:paraId="20700987" w14:textId="77777777" w:rsidR="00F82FDC" w:rsidRPr="0025589C" w:rsidRDefault="00F82FDC">
            <w:pPr>
              <w:jc w:val="center"/>
              <w:cnfStyle w:val="101000000000" w:firstRow="1" w:lastRow="0" w:firstColumn="1" w:lastColumn="0" w:oddVBand="0" w:evenVBand="0" w:oddHBand="0" w:evenHBand="0" w:firstRowFirstColumn="0" w:firstRowLastColumn="0" w:lastRowFirstColumn="0" w:lastRowLastColumn="0"/>
              <w:rPr>
                <w:sz w:val="18"/>
                <w:szCs w:val="18"/>
              </w:rPr>
              <w:pPrChange w:id="341" w:author="Yoav Ram" w:date="2018-11-13T12:41: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p>
        </w:tc>
        <w:tc>
          <w:tcPr>
            <w:tcW w:w="2238" w:type="dxa"/>
            <w:gridSpan w:val="2"/>
            <w:tcPrChange w:id="342" w:author="Yoav Ram" w:date="2018-11-14T10:51:00Z">
              <w:tcPr>
                <w:tcW w:w="2238" w:type="dxa"/>
                <w:gridSpan w:val="2"/>
              </w:tcPr>
            </w:tcPrChange>
          </w:tcPr>
          <w:p w14:paraId="052A5697" w14:textId="78867CFE"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43"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A</w:t>
            </w:r>
          </w:p>
        </w:tc>
        <w:tc>
          <w:tcPr>
            <w:tcW w:w="2126" w:type="dxa"/>
            <w:gridSpan w:val="2"/>
            <w:tcPrChange w:id="344" w:author="Yoav Ram" w:date="2018-11-14T10:51:00Z">
              <w:tcPr>
                <w:tcW w:w="2126" w:type="dxa"/>
                <w:gridSpan w:val="2"/>
              </w:tcPr>
            </w:tcPrChange>
          </w:tcPr>
          <w:p w14:paraId="44488A77"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45"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B</w:t>
            </w:r>
          </w:p>
        </w:tc>
        <w:tc>
          <w:tcPr>
            <w:tcW w:w="2268" w:type="dxa"/>
            <w:gridSpan w:val="2"/>
            <w:tcPrChange w:id="346" w:author="Yoav Ram" w:date="2018-11-14T10:51:00Z">
              <w:tcPr>
                <w:tcW w:w="2268" w:type="dxa"/>
                <w:gridSpan w:val="2"/>
              </w:tcPr>
            </w:tcPrChange>
          </w:tcPr>
          <w:p w14:paraId="2DF4C622" w14:textId="77777777" w:rsidR="00F82FDC" w:rsidRPr="0025589C" w:rsidRDefault="00F82FDC">
            <w:pPr>
              <w:jc w:val="center"/>
              <w:cnfStyle w:val="100000000000" w:firstRow="1" w:lastRow="0" w:firstColumn="0" w:lastColumn="0" w:oddVBand="0" w:evenVBand="0" w:oddHBand="0" w:evenHBand="0" w:firstRowFirstColumn="0" w:firstRowLastColumn="0" w:lastRowFirstColumn="0" w:lastRowLastColumn="0"/>
              <w:rPr>
                <w:sz w:val="18"/>
                <w:szCs w:val="18"/>
              </w:rPr>
              <w:pPrChange w:id="347" w:author="Yoav Ram" w:date="2018-11-13T12: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25589C">
              <w:rPr>
                <w:sz w:val="18"/>
                <w:szCs w:val="18"/>
              </w:rPr>
              <w:t>Experiment C</w:t>
            </w:r>
          </w:p>
        </w:tc>
      </w:tr>
      <w:tr w:rsidR="003754D5" w:rsidRPr="0025589C" w14:paraId="3DE85E53"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tcPrChange w:id="348" w:author="Yoav Ram" w:date="2018-11-14T10:51:00Z">
              <w:tcPr>
                <w:tcW w:w="1134" w:type="dxa"/>
              </w:tcPr>
            </w:tcPrChange>
          </w:tcPr>
          <w:p w14:paraId="1BAC99F9"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i/>
                <w:iCs/>
                <w:sz w:val="18"/>
                <w:szCs w:val="18"/>
              </w:rPr>
              <w:pPrChange w:id="349"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i/>
                <w:iCs/>
                <w:sz w:val="18"/>
                <w:szCs w:val="18"/>
              </w:rPr>
              <w:t>Strain</w:t>
            </w:r>
          </w:p>
          <w:p w14:paraId="479BA359"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sz w:val="18"/>
                <w:szCs w:val="18"/>
              </w:rPr>
              <w:pPrChange w:id="350"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i/>
                <w:iCs/>
                <w:sz w:val="18"/>
                <w:szCs w:val="18"/>
              </w:rPr>
              <w:t>Parameter</w:t>
            </w:r>
          </w:p>
        </w:tc>
        <w:tc>
          <w:tcPr>
            <w:tcW w:w="1134" w:type="dxa"/>
            <w:tcPrChange w:id="351" w:author="Yoav Ram" w:date="2018-11-14T10:51:00Z">
              <w:tcPr>
                <w:tcW w:w="1134" w:type="dxa"/>
              </w:tcPr>
            </w:tcPrChange>
          </w:tcPr>
          <w:p w14:paraId="38D66885" w14:textId="39C38CE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5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A1 (red)</w:t>
            </w:r>
          </w:p>
        </w:tc>
        <w:tc>
          <w:tcPr>
            <w:tcW w:w="1104" w:type="dxa"/>
            <w:tcPrChange w:id="353" w:author="Yoav Ram" w:date="2018-11-14T10:51:00Z">
              <w:tcPr>
                <w:tcW w:w="1104" w:type="dxa"/>
              </w:tcPr>
            </w:tcPrChange>
          </w:tcPr>
          <w:p w14:paraId="14749255" w14:textId="34736FD5"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54"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A2 (green)</w:t>
            </w:r>
          </w:p>
        </w:tc>
        <w:tc>
          <w:tcPr>
            <w:tcW w:w="992" w:type="dxa"/>
            <w:tcPrChange w:id="355" w:author="Yoav Ram" w:date="2018-11-14T10:51:00Z">
              <w:tcPr>
                <w:tcW w:w="992" w:type="dxa"/>
              </w:tcPr>
            </w:tcPrChange>
          </w:tcPr>
          <w:p w14:paraId="571E7C74" w14:textId="09990120"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5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B1 (red)</w:t>
            </w:r>
          </w:p>
        </w:tc>
        <w:tc>
          <w:tcPr>
            <w:tcW w:w="1134" w:type="dxa"/>
            <w:tcPrChange w:id="357" w:author="Yoav Ram" w:date="2018-11-14T10:51:00Z">
              <w:tcPr>
                <w:tcW w:w="1134" w:type="dxa"/>
              </w:tcPr>
            </w:tcPrChange>
          </w:tcPr>
          <w:p w14:paraId="4799431C" w14:textId="33CFEB1B"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5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B2 (green)</w:t>
            </w:r>
          </w:p>
        </w:tc>
        <w:tc>
          <w:tcPr>
            <w:tcW w:w="1134" w:type="dxa"/>
            <w:tcPrChange w:id="359" w:author="Yoav Ram" w:date="2018-11-14T10:51:00Z">
              <w:tcPr>
                <w:tcW w:w="1134" w:type="dxa"/>
              </w:tcPr>
            </w:tcPrChange>
          </w:tcPr>
          <w:p w14:paraId="5DB06243" w14:textId="6BF387E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6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C1 (red)</w:t>
            </w:r>
          </w:p>
        </w:tc>
        <w:tc>
          <w:tcPr>
            <w:tcW w:w="1134" w:type="dxa"/>
            <w:tcPrChange w:id="361" w:author="Yoav Ram" w:date="2018-11-14T10:51:00Z">
              <w:tcPr>
                <w:tcW w:w="1134" w:type="dxa"/>
              </w:tcPr>
            </w:tcPrChange>
          </w:tcPr>
          <w:p w14:paraId="52B67D0E" w14:textId="3077C85E"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36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Pr>
                <w:b/>
                <w:bCs/>
                <w:sz w:val="18"/>
                <w:szCs w:val="18"/>
              </w:rPr>
              <w:t>C2 (green)</w:t>
            </w:r>
          </w:p>
        </w:tc>
      </w:tr>
      <w:tr w:rsidR="003754D5" w:rsidRPr="0025589C" w14:paraId="1EBE4603"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1134" w:type="dxa"/>
            <w:tcPrChange w:id="363" w:author="Yoav Ram" w:date="2018-11-14T10:51:00Z">
              <w:tcPr>
                <w:tcW w:w="1134" w:type="dxa"/>
              </w:tcPr>
            </w:tcPrChange>
          </w:tcPr>
          <w:p w14:paraId="167760A2" w14:textId="77777777" w:rsidR="00F82FDC" w:rsidRPr="0025589C" w:rsidRDefault="00F82FDC">
            <w:pPr>
              <w:rPr>
                <w:sz w:val="18"/>
                <w:szCs w:val="18"/>
                <w:vertAlign w:val="subscript"/>
              </w:rPr>
              <w:pPrChange w:id="364" w:author="Yoav Ram" w:date="2018-11-13T12:41:00Z">
                <w:pPr>
                  <w:spacing w:line="480" w:lineRule="auto"/>
                  <w:ind w:firstLine="0"/>
                </w:pPr>
              </w:pPrChange>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1134" w:type="dxa"/>
            <w:tcPrChange w:id="365" w:author="Yoav Ram" w:date="2018-11-14T10:51:00Z">
              <w:tcPr>
                <w:tcW w:w="1134" w:type="dxa"/>
              </w:tcPr>
            </w:tcPrChange>
          </w:tcPr>
          <w:p w14:paraId="7CC2EF74" w14:textId="2406B93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6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0.124</w:t>
            </w:r>
          </w:p>
        </w:tc>
        <w:tc>
          <w:tcPr>
            <w:tcW w:w="1104" w:type="dxa"/>
            <w:tcPrChange w:id="367" w:author="Yoav Ram" w:date="2018-11-14T10:51:00Z">
              <w:tcPr>
                <w:tcW w:w="1104" w:type="dxa"/>
              </w:tcPr>
            </w:tcPrChange>
          </w:tcPr>
          <w:p w14:paraId="5D6935B7" w14:textId="58803FA3"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6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0.125</w:t>
            </w:r>
          </w:p>
        </w:tc>
        <w:tc>
          <w:tcPr>
            <w:tcW w:w="992" w:type="dxa"/>
            <w:tcPrChange w:id="369" w:author="Yoav Ram" w:date="2018-11-14T10:51:00Z">
              <w:tcPr>
                <w:tcW w:w="992" w:type="dxa"/>
              </w:tcPr>
            </w:tcPrChange>
          </w:tcPr>
          <w:p w14:paraId="283EA1FF" w14:textId="07C6673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0"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0.23</w:t>
            </w:r>
          </w:p>
        </w:tc>
        <w:tc>
          <w:tcPr>
            <w:tcW w:w="1134" w:type="dxa"/>
            <w:tcPrChange w:id="371" w:author="Yoav Ram" w:date="2018-11-14T10:51:00Z">
              <w:tcPr>
                <w:tcW w:w="1134" w:type="dxa"/>
              </w:tcPr>
            </w:tcPrChange>
          </w:tcPr>
          <w:p w14:paraId="05D9786D" w14:textId="71E211B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0.286</w:t>
            </w:r>
          </w:p>
        </w:tc>
        <w:tc>
          <w:tcPr>
            <w:tcW w:w="1134" w:type="dxa"/>
            <w:tcPrChange w:id="373" w:author="Yoav Ram" w:date="2018-11-14T10:51:00Z">
              <w:tcPr>
                <w:tcW w:w="1134" w:type="dxa"/>
              </w:tcPr>
            </w:tcPrChange>
          </w:tcPr>
          <w:p w14:paraId="02ED9756" w14:textId="11A0BB5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0.204</w:t>
            </w:r>
          </w:p>
        </w:tc>
        <w:tc>
          <w:tcPr>
            <w:tcW w:w="1134" w:type="dxa"/>
            <w:tcPrChange w:id="375" w:author="Yoav Ram" w:date="2018-11-14T10:51:00Z">
              <w:tcPr>
                <w:tcW w:w="1134" w:type="dxa"/>
              </w:tcPr>
            </w:tcPrChange>
          </w:tcPr>
          <w:p w14:paraId="6FD37862" w14:textId="7A3C3DEB"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7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0.188</w:t>
            </w:r>
          </w:p>
        </w:tc>
      </w:tr>
      <w:tr w:rsidR="003754D5" w:rsidRPr="0025589C" w14:paraId="74009139"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tcPrChange w:id="377" w:author="Yoav Ram" w:date="2018-11-14T10:51:00Z">
              <w:tcPr>
                <w:tcW w:w="1134" w:type="dxa"/>
              </w:tcPr>
            </w:tcPrChange>
          </w:tcPr>
          <w:p w14:paraId="0490959E" w14:textId="77777777" w:rsidR="00F82FDC" w:rsidRPr="0025589C" w:rsidRDefault="00F82FDC">
            <w:pPr>
              <w:cnfStyle w:val="001000100000" w:firstRow="0" w:lastRow="0" w:firstColumn="1" w:lastColumn="0" w:oddVBand="0" w:evenVBand="0" w:oddHBand="1" w:evenHBand="0" w:firstRowFirstColumn="0" w:firstRowLastColumn="0" w:lastRowFirstColumn="0" w:lastRowLastColumn="0"/>
              <w:rPr>
                <w:sz w:val="18"/>
                <w:szCs w:val="18"/>
              </w:rPr>
              <w:pPrChange w:id="378"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1134" w:type="dxa"/>
            <w:tcPrChange w:id="379" w:author="Yoav Ram" w:date="2018-11-14T10:51:00Z">
              <w:tcPr>
                <w:tcW w:w="1134" w:type="dxa"/>
              </w:tcPr>
            </w:tcPrChange>
          </w:tcPr>
          <w:p w14:paraId="39C88E8A" w14:textId="30FD455C"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0.650 (0.643, 0.658)</w:t>
            </w:r>
          </w:p>
        </w:tc>
        <w:tc>
          <w:tcPr>
            <w:tcW w:w="1104" w:type="dxa"/>
            <w:tcPrChange w:id="381" w:author="Yoav Ram" w:date="2018-11-14T10:51:00Z">
              <w:tcPr>
                <w:tcW w:w="1104" w:type="dxa"/>
              </w:tcPr>
            </w:tcPrChange>
          </w:tcPr>
          <w:p w14:paraId="5E110A30" w14:textId="30A51B3A"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0.528 (0.525, 0.532)</w:t>
            </w:r>
          </w:p>
        </w:tc>
        <w:tc>
          <w:tcPr>
            <w:tcW w:w="992" w:type="dxa"/>
            <w:tcPrChange w:id="383" w:author="Yoav Ram" w:date="2018-11-14T10:51:00Z">
              <w:tcPr>
                <w:tcW w:w="992" w:type="dxa"/>
              </w:tcPr>
            </w:tcPrChange>
          </w:tcPr>
          <w:p w14:paraId="4EC0CD45" w14:textId="617383F9"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4"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0.628 (0.624, 0.632)</w:t>
            </w:r>
          </w:p>
        </w:tc>
        <w:tc>
          <w:tcPr>
            <w:tcW w:w="1134" w:type="dxa"/>
            <w:tcPrChange w:id="385" w:author="Yoav Ram" w:date="2018-11-14T10:51:00Z">
              <w:tcPr>
                <w:tcW w:w="1134" w:type="dxa"/>
              </w:tcPr>
            </w:tcPrChange>
          </w:tcPr>
          <w:p w14:paraId="558FB73E" w14:textId="08CEA454"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6"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0.619 (0.612, 0.625)</w:t>
            </w:r>
          </w:p>
        </w:tc>
        <w:tc>
          <w:tcPr>
            <w:tcW w:w="1134" w:type="dxa"/>
            <w:tcPrChange w:id="387" w:author="Yoav Ram" w:date="2018-11-14T10:51:00Z">
              <w:tcPr>
                <w:tcW w:w="1134" w:type="dxa"/>
              </w:tcPr>
            </w:tcPrChange>
          </w:tcPr>
          <w:p w14:paraId="0575A3F0" w14:textId="5E409AA7"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8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0.741 (0.735, 0.746)</w:t>
            </w:r>
          </w:p>
        </w:tc>
        <w:tc>
          <w:tcPr>
            <w:tcW w:w="1134" w:type="dxa"/>
            <w:tcPrChange w:id="389" w:author="Yoav Ram" w:date="2018-11-14T10:51:00Z">
              <w:tcPr>
                <w:tcW w:w="1134" w:type="dxa"/>
              </w:tcPr>
            </w:tcPrChange>
          </w:tcPr>
          <w:p w14:paraId="0D1EDC92" w14:textId="74204B11"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39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0.633 (0.627, 0.638)</w:t>
            </w:r>
          </w:p>
        </w:tc>
      </w:tr>
      <w:tr w:rsidR="003754D5" w:rsidRPr="0025589C" w14:paraId="1E429E9B"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1134" w:type="dxa"/>
            <w:tcPrChange w:id="391" w:author="Yoav Ram" w:date="2018-11-14T10:51:00Z">
              <w:tcPr>
                <w:tcW w:w="1134" w:type="dxa"/>
              </w:tcPr>
            </w:tcPrChange>
          </w:tcPr>
          <w:p w14:paraId="54D01CC9" w14:textId="6325A0C4" w:rsidR="00F82FDC" w:rsidRPr="0025589C" w:rsidRDefault="00F82FDC">
            <w:pPr>
              <w:rPr>
                <w:rFonts w:eastAsia="MS Mincho"/>
                <w:sz w:val="18"/>
                <w:szCs w:val="18"/>
                <w:vertAlign w:val="superscript"/>
              </w:rPr>
              <w:pPrChange w:id="392" w:author="Yoav Ram" w:date="2018-11-13T12:41:00Z">
                <w:pPr>
                  <w:spacing w:line="480" w:lineRule="auto"/>
                  <w:ind w:firstLine="0"/>
                </w:pPr>
              </w:pPrChange>
            </w:pPr>
            <w:r w:rsidRPr="0025589C">
              <w:rPr>
                <w:color w:val="auto"/>
                <w:sz w:val="18"/>
                <w:szCs w:val="18"/>
              </w:rPr>
              <w:t xml:space="preserve">Max specific growth rate </w:t>
            </w:r>
          </w:p>
        </w:tc>
        <w:tc>
          <w:tcPr>
            <w:tcW w:w="1134" w:type="dxa"/>
            <w:tcPrChange w:id="393" w:author="Yoav Ram" w:date="2018-11-14T10:51:00Z">
              <w:tcPr>
                <w:tcW w:w="1134" w:type="dxa"/>
              </w:tcPr>
            </w:tcPrChange>
          </w:tcPr>
          <w:p w14:paraId="4EED2635" w14:textId="7F5A98FC"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pPrChange w:id="39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0.376 (0.371, 0.382)</w:t>
            </w:r>
          </w:p>
        </w:tc>
        <w:tc>
          <w:tcPr>
            <w:tcW w:w="1104" w:type="dxa"/>
            <w:tcPrChange w:id="395" w:author="Yoav Ram" w:date="2018-11-14T10:51:00Z">
              <w:tcPr>
                <w:tcW w:w="1104" w:type="dxa"/>
              </w:tcPr>
            </w:tcPrChange>
          </w:tcPr>
          <w:p w14:paraId="7ADF9B43" w14:textId="5F2CFB88"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9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0.268 (0.262, 0.275)</w:t>
            </w:r>
          </w:p>
        </w:tc>
        <w:tc>
          <w:tcPr>
            <w:tcW w:w="992" w:type="dxa"/>
            <w:tcPrChange w:id="397" w:author="Yoav Ram" w:date="2018-11-14T10:51:00Z">
              <w:tcPr>
                <w:tcW w:w="992" w:type="dxa"/>
              </w:tcPr>
            </w:tcPrChange>
          </w:tcPr>
          <w:p w14:paraId="6F545BA3" w14:textId="279AD39E"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398"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0.369 (0.355, 0.384)</w:t>
            </w:r>
          </w:p>
        </w:tc>
        <w:tc>
          <w:tcPr>
            <w:tcW w:w="1134" w:type="dxa"/>
            <w:tcPrChange w:id="399" w:author="Yoav Ram" w:date="2018-11-14T10:51:00Z">
              <w:tcPr>
                <w:tcW w:w="1134" w:type="dxa"/>
              </w:tcPr>
            </w:tcPrChange>
          </w:tcPr>
          <w:p w14:paraId="124C77A0" w14:textId="7A82CDF4"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00"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0.256 (0.251, 0.261)</w:t>
            </w:r>
          </w:p>
        </w:tc>
        <w:tc>
          <w:tcPr>
            <w:tcW w:w="1134" w:type="dxa"/>
            <w:tcPrChange w:id="401" w:author="Yoav Ram" w:date="2018-11-14T10:51:00Z">
              <w:tcPr>
                <w:tcW w:w="1134" w:type="dxa"/>
              </w:tcPr>
            </w:tcPrChange>
          </w:tcPr>
          <w:p w14:paraId="1A95EEE6" w14:textId="1E77B4CF"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02"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0.42</w:t>
            </w:r>
            <w:r w:rsidR="004D715C">
              <w:rPr>
                <w:sz w:val="18"/>
                <w:szCs w:val="18"/>
              </w:rPr>
              <w:t>0</w:t>
            </w:r>
            <w:r w:rsidRPr="0025589C">
              <w:rPr>
                <w:sz w:val="18"/>
                <w:szCs w:val="18"/>
              </w:rPr>
              <w:t xml:space="preserve"> (0.391, 0.426)</w:t>
            </w:r>
          </w:p>
        </w:tc>
        <w:tc>
          <w:tcPr>
            <w:tcW w:w="1134" w:type="dxa"/>
            <w:tcPrChange w:id="403" w:author="Yoav Ram" w:date="2018-11-14T10:51:00Z">
              <w:tcPr>
                <w:tcW w:w="1134" w:type="dxa"/>
              </w:tcPr>
            </w:tcPrChange>
          </w:tcPr>
          <w:p w14:paraId="04FAA2C2" w14:textId="15ECBE3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04"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0.228 (0.226, 0.231)</w:t>
            </w:r>
          </w:p>
        </w:tc>
      </w:tr>
      <w:tr w:rsidR="003754D5" w:rsidRPr="0025589C" w14:paraId="6699576C" w14:textId="77777777" w:rsidTr="00213B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4" w:type="dxa"/>
            <w:tcPrChange w:id="405" w:author="Yoav Ram" w:date="2018-11-14T10:51:00Z">
              <w:tcPr>
                <w:tcW w:w="1134" w:type="dxa"/>
              </w:tcPr>
            </w:tcPrChange>
          </w:tcPr>
          <w:p w14:paraId="7CCB67A3" w14:textId="49209B02" w:rsidR="00F82FDC" w:rsidRPr="0025589C" w:rsidRDefault="00F82FDC">
            <w:pPr>
              <w:cnfStyle w:val="001000100000" w:firstRow="0" w:lastRow="0" w:firstColumn="1" w:lastColumn="0" w:oddVBand="0" w:evenVBand="0" w:oddHBand="1" w:evenHBand="0" w:firstRowFirstColumn="0" w:firstRowLastColumn="0" w:lastRowFirstColumn="0" w:lastRowLastColumn="0"/>
              <w:rPr>
                <w:rFonts w:eastAsia="MS Mincho"/>
                <w:bCs w:val="0"/>
                <w:sz w:val="18"/>
                <w:szCs w:val="18"/>
              </w:rPr>
              <w:pPrChange w:id="406" w:author="Yoav Ram" w:date="2018-11-13T12:41:00Z">
                <w:pPr>
                  <w:spacing w:line="480" w:lineRule="auto"/>
                  <w:ind w:firstLine="0"/>
                  <w:cnfStyle w:val="001000100000" w:firstRow="0" w:lastRow="0" w:firstColumn="1" w:lastColumn="0" w:oddVBand="0" w:evenVBand="0" w:oddHBand="1" w:evenHBand="0" w:firstRowFirstColumn="0" w:firstRowLastColumn="0" w:lastRowFirstColumn="0" w:lastRowLastColumn="0"/>
                </w:pPr>
              </w:pPrChange>
            </w:pPr>
            <w:r w:rsidRPr="0025589C">
              <w:rPr>
                <w:rFonts w:eastAsia="MS Mincho"/>
                <w:bCs w:val="0"/>
                <w:sz w:val="18"/>
                <w:szCs w:val="18"/>
              </w:rPr>
              <w:t>Min doubling time</w:t>
            </w:r>
          </w:p>
        </w:tc>
        <w:tc>
          <w:tcPr>
            <w:tcW w:w="1134" w:type="dxa"/>
            <w:tcPrChange w:id="407" w:author="Yoav Ram" w:date="2018-11-14T10:51:00Z">
              <w:tcPr>
                <w:tcW w:w="1134" w:type="dxa"/>
              </w:tcPr>
            </w:tcPrChange>
          </w:tcPr>
          <w:p w14:paraId="2253D56C" w14:textId="51ABEF16"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408"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1.844 (1.809, 1.88)</w:t>
            </w:r>
          </w:p>
        </w:tc>
        <w:tc>
          <w:tcPr>
            <w:tcW w:w="1104" w:type="dxa"/>
            <w:tcPrChange w:id="409" w:author="Yoav Ram" w:date="2018-11-14T10:51:00Z">
              <w:tcPr>
                <w:tcW w:w="1104" w:type="dxa"/>
              </w:tcPr>
            </w:tcPrChange>
          </w:tcPr>
          <w:p w14:paraId="052F57CB" w14:textId="1C454523"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410"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2.695 (2.636, 2.77)</w:t>
            </w:r>
          </w:p>
        </w:tc>
        <w:tc>
          <w:tcPr>
            <w:tcW w:w="992" w:type="dxa"/>
            <w:tcPrChange w:id="411" w:author="Yoav Ram" w:date="2018-11-14T10:51:00Z">
              <w:tcPr>
                <w:tcW w:w="992" w:type="dxa"/>
              </w:tcPr>
            </w:tcPrChange>
          </w:tcPr>
          <w:p w14:paraId="0447CC22" w14:textId="79B5229F" w:rsidR="00F82FDC" w:rsidRPr="0025589C" w:rsidRDefault="00F82FDC">
            <w:pPr>
              <w:jc w:val="center"/>
              <w:cnfStyle w:val="000000100000" w:firstRow="0" w:lastRow="0" w:firstColumn="0" w:lastColumn="0" w:oddVBand="0" w:evenVBand="0" w:oddHBand="1" w:evenHBand="0" w:firstRowFirstColumn="0" w:firstRowLastColumn="0" w:lastRowFirstColumn="0" w:lastRowLastColumn="0"/>
              <w:rPr>
                <w:sz w:val="18"/>
                <w:szCs w:val="18"/>
              </w:rPr>
              <w:pPrChange w:id="412" w:author="Yoav Ram" w:date="2018-11-13T12: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2.451 (2.397, 2.506)</w:t>
            </w:r>
          </w:p>
        </w:tc>
        <w:tc>
          <w:tcPr>
            <w:tcW w:w="1134" w:type="dxa"/>
            <w:tcPrChange w:id="413" w:author="Yoav Ram" w:date="2018-11-14T10:51:00Z">
              <w:tcPr>
                <w:tcW w:w="1134" w:type="dxa"/>
              </w:tcPr>
            </w:tcPrChange>
          </w:tcPr>
          <w:p w14:paraId="516EEF78" w14:textId="072406A0"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414"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4.372 (4.269, 4.481)</w:t>
            </w:r>
          </w:p>
        </w:tc>
        <w:tc>
          <w:tcPr>
            <w:tcW w:w="1134" w:type="dxa"/>
            <w:tcPrChange w:id="415" w:author="Yoav Ram" w:date="2018-11-14T10:51:00Z">
              <w:tcPr>
                <w:tcW w:w="1134" w:type="dxa"/>
              </w:tcPr>
            </w:tcPrChange>
          </w:tcPr>
          <w:p w14:paraId="27E5B47F" w14:textId="304E2E3C"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416"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2.075 (2.035, 2.124)</w:t>
            </w:r>
          </w:p>
        </w:tc>
        <w:tc>
          <w:tcPr>
            <w:tcW w:w="1134" w:type="dxa"/>
            <w:tcPrChange w:id="417" w:author="Yoav Ram" w:date="2018-11-14T10:51:00Z">
              <w:tcPr>
                <w:tcW w:w="1134" w:type="dxa"/>
              </w:tcPr>
            </w:tcPrChange>
          </w:tcPr>
          <w:p w14:paraId="324A472D" w14:textId="364930BF" w:rsidR="00F82FDC" w:rsidRPr="0025589C" w:rsidRDefault="00F82FDC">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418" w:author="Yoav Ram" w:date="2018-11-13T12: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25589C">
              <w:rPr>
                <w:sz w:val="18"/>
                <w:szCs w:val="18"/>
              </w:rPr>
              <w:t>3.117 (3.087, 3.147)</w:t>
            </w:r>
          </w:p>
        </w:tc>
      </w:tr>
      <w:tr w:rsidR="003754D5" w:rsidRPr="0025589C" w14:paraId="418A8EB9" w14:textId="77777777" w:rsidTr="00213BB8">
        <w:trPr>
          <w:jc w:val="center"/>
        </w:trPr>
        <w:tc>
          <w:tcPr>
            <w:cnfStyle w:val="001000000000" w:firstRow="0" w:lastRow="0" w:firstColumn="1" w:lastColumn="0" w:oddVBand="0" w:evenVBand="0" w:oddHBand="0" w:evenHBand="0" w:firstRowFirstColumn="0" w:firstRowLastColumn="0" w:lastRowFirstColumn="0" w:lastRowLastColumn="0"/>
            <w:tcW w:w="1134" w:type="dxa"/>
            <w:tcPrChange w:id="419" w:author="Yoav Ram" w:date="2018-11-14T10:51:00Z">
              <w:tcPr>
                <w:tcW w:w="1134" w:type="dxa"/>
              </w:tcPr>
            </w:tcPrChange>
          </w:tcPr>
          <w:p w14:paraId="23BBAE6A" w14:textId="39AA0FAD" w:rsidR="00F82FDC" w:rsidRPr="0025589C" w:rsidRDefault="00F82FDC">
            <w:pPr>
              <w:rPr>
                <w:rFonts w:eastAsia="MS Mincho"/>
                <w:sz w:val="18"/>
                <w:szCs w:val="18"/>
              </w:rPr>
              <w:pPrChange w:id="420" w:author="Yoav Ram" w:date="2018-11-13T12:41:00Z">
                <w:pPr>
                  <w:spacing w:line="480" w:lineRule="auto"/>
                  <w:ind w:firstLine="0"/>
                </w:pPr>
              </w:pPrChange>
            </w:pPr>
            <w:r w:rsidRPr="0025589C">
              <w:rPr>
                <w:color w:val="auto"/>
                <w:sz w:val="18"/>
                <w:szCs w:val="18"/>
              </w:rPr>
              <w:t>Lag duration</w:t>
            </w:r>
          </w:p>
        </w:tc>
        <w:tc>
          <w:tcPr>
            <w:tcW w:w="1134" w:type="dxa"/>
            <w:tcPrChange w:id="421" w:author="Yoav Ram" w:date="2018-11-14T10:51:00Z">
              <w:tcPr>
                <w:tcW w:w="1134" w:type="dxa"/>
              </w:tcPr>
            </w:tcPrChange>
          </w:tcPr>
          <w:p w14:paraId="721EECB9" w14:textId="4BFFFC6D"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22"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1.578 (1.513, 1.64)</w:t>
            </w:r>
          </w:p>
        </w:tc>
        <w:tc>
          <w:tcPr>
            <w:tcW w:w="1104" w:type="dxa"/>
            <w:tcPrChange w:id="423" w:author="Yoav Ram" w:date="2018-11-14T10:51:00Z">
              <w:tcPr>
                <w:tcW w:w="1104" w:type="dxa"/>
              </w:tcPr>
            </w:tcPrChange>
          </w:tcPr>
          <w:p w14:paraId="276C7BB5" w14:textId="59F8ECFF"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24"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992" w:type="dxa"/>
            <w:tcPrChange w:id="425" w:author="Yoav Ram" w:date="2018-11-14T10:51:00Z">
              <w:tcPr>
                <w:tcW w:w="992" w:type="dxa"/>
              </w:tcPr>
            </w:tcPrChange>
          </w:tcPr>
          <w:p w14:paraId="07D28408" w14:textId="34FE1FE1" w:rsidR="00F82FDC" w:rsidRPr="0025589C" w:rsidRDefault="00F82FDC">
            <w:pPr>
              <w:jc w:val="center"/>
              <w:cnfStyle w:val="000000000000" w:firstRow="0" w:lastRow="0" w:firstColumn="0" w:lastColumn="0" w:oddVBand="0" w:evenVBand="0" w:oddHBand="0" w:evenHBand="0" w:firstRowFirstColumn="0" w:firstRowLastColumn="0" w:lastRowFirstColumn="0" w:lastRowLastColumn="0"/>
              <w:rPr>
                <w:sz w:val="18"/>
                <w:szCs w:val="18"/>
              </w:rPr>
              <w:pPrChange w:id="426" w:author="Yoav Ram" w:date="2018-11-13T12: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0.014 (0.002, 0.029)</w:t>
            </w:r>
          </w:p>
        </w:tc>
        <w:tc>
          <w:tcPr>
            <w:tcW w:w="1134" w:type="dxa"/>
            <w:tcPrChange w:id="427" w:author="Yoav Ram" w:date="2018-11-14T10:51:00Z">
              <w:tcPr>
                <w:tcW w:w="1134" w:type="dxa"/>
              </w:tcPr>
            </w:tcPrChange>
          </w:tcPr>
          <w:p w14:paraId="321FE001" w14:textId="0C1EDAB5"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28"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0.004 (0.002, 0.013)</w:t>
            </w:r>
          </w:p>
        </w:tc>
        <w:tc>
          <w:tcPr>
            <w:tcW w:w="1134" w:type="dxa"/>
            <w:tcPrChange w:id="429" w:author="Yoav Ram" w:date="2018-11-14T10:51:00Z">
              <w:tcPr>
                <w:tcW w:w="1134" w:type="dxa"/>
              </w:tcPr>
            </w:tcPrChange>
          </w:tcPr>
          <w:p w14:paraId="0BE14994" w14:textId="425085B2"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30"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0.039 (0.033, 0.081)</w:t>
            </w:r>
          </w:p>
        </w:tc>
        <w:tc>
          <w:tcPr>
            <w:tcW w:w="1134" w:type="dxa"/>
            <w:tcPrChange w:id="431" w:author="Yoav Ram" w:date="2018-11-14T10:51:00Z">
              <w:tcPr>
                <w:tcW w:w="1134" w:type="dxa"/>
              </w:tcPr>
            </w:tcPrChange>
          </w:tcPr>
          <w:p w14:paraId="5CD0639E" w14:textId="30DFEC26" w:rsidR="00F82FDC" w:rsidRPr="0025589C" w:rsidRDefault="00F82FDC">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432" w:author="Yoav Ram" w:date="2018-11-13T12:41: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25589C">
              <w:rPr>
                <w:sz w:val="18"/>
                <w:szCs w:val="18"/>
              </w:rPr>
              <w:t>0.711 (0.684, 0.749)</w:t>
            </w:r>
          </w:p>
        </w:tc>
      </w:tr>
    </w:tbl>
    <w:p w14:paraId="7B921F61" w14:textId="72ED9F2A" w:rsidR="007A7F01" w:rsidRPr="0025589C" w:rsidRDefault="00087440">
      <w:pPr>
        <w:pStyle w:val="Caption"/>
        <w:spacing w:line="360" w:lineRule="auto"/>
        <w:rPr>
          <w:b w:val="0"/>
          <w:bCs w:val="0"/>
          <w:color w:val="auto"/>
        </w:rPr>
        <w:pPrChange w:id="433" w:author="Yoav Ram" w:date="2018-11-13T12:41:00Z">
          <w:pPr>
            <w:pStyle w:val="Caption"/>
            <w:spacing w:line="480" w:lineRule="auto"/>
            <w:ind w:firstLine="0"/>
          </w:pPr>
        </w:pPrChange>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pPr>
        <w:spacing w:after="200"/>
        <w:rPr>
          <w:rFonts w:eastAsiaTheme="majorEastAsia"/>
          <w:b/>
          <w:bCs/>
        </w:rPr>
        <w:pPrChange w:id="434" w:author="Yoav Ram" w:date="2018-11-13T12:41:00Z">
          <w:pPr>
            <w:spacing w:after="200" w:line="480" w:lineRule="auto"/>
            <w:ind w:firstLine="0"/>
          </w:pPr>
        </w:pPrChange>
      </w:pPr>
      <w:r>
        <w:br w:type="page"/>
      </w:r>
    </w:p>
    <w:p w14:paraId="0E5D477A" w14:textId="25D9C51E" w:rsidR="006C449D" w:rsidRPr="0025589C" w:rsidRDefault="00C02003">
      <w:pPr>
        <w:pStyle w:val="Heading2"/>
        <w:spacing w:line="360" w:lineRule="auto"/>
        <w:ind w:firstLine="284"/>
        <w:pPrChange w:id="435" w:author="Yoav Ram" w:date="2018-11-13T12:41:00Z">
          <w:pPr>
            <w:pStyle w:val="Heading2"/>
          </w:pPr>
        </w:pPrChange>
      </w:pPr>
      <w:r w:rsidRPr="0025589C">
        <w:lastRenderedPageBreak/>
        <w:t>Estimat</w:t>
      </w:r>
      <w:r w:rsidR="00087440">
        <w:t>ing</w:t>
      </w:r>
      <w:r w:rsidRPr="0025589C">
        <w:t xml:space="preserve"> competition coefficients</w:t>
      </w:r>
    </w:p>
    <w:p w14:paraId="2FE588C9" w14:textId="150911F0" w:rsidR="007A7F01" w:rsidRPr="0025589C" w:rsidRDefault="007A7F01">
      <w:pPr>
        <w:pPrChange w:id="436" w:author="Yoav Ram" w:date="2018-11-13T12:41:00Z">
          <w:pPr>
            <w:spacing w:line="480" w:lineRule="auto"/>
            <w:ind w:firstLine="0"/>
          </w:pPr>
        </w:pPrChange>
      </w:pPr>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w:t>
      </w:r>
      <w:proofErr w:type="spellEnd"/>
      <w:r w:rsidR="004152F9" w:rsidRPr="0025589C">
        <w:t xml:space="preserve">-Volterra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pPr>
              <w:jc w:val="right"/>
              <w:rPr>
                <w:i/>
                <w:iCs/>
              </w:rPr>
              <w:pPrChange w:id="437" w:author="Yoav Ram" w:date="2018-11-13T12:41:00Z">
                <w:pPr>
                  <w:spacing w:line="480" w:lineRule="auto"/>
                  <w:ind w:firstLine="0"/>
                  <w:jc w:val="right"/>
                </w:pPr>
              </w:pPrChange>
            </w:pPr>
          </w:p>
        </w:tc>
        <w:tc>
          <w:tcPr>
            <w:tcW w:w="5103" w:type="dxa"/>
            <w:vAlign w:val="center"/>
          </w:tcPr>
          <w:p w14:paraId="62DACDDC" w14:textId="5A4547DD" w:rsidR="007A7F01" w:rsidRPr="0025589C" w:rsidRDefault="00FF6EF2">
            <w:pPr>
              <w:jc w:val="center"/>
              <w:rPr>
                <w:i/>
                <w:iCs/>
              </w:rPr>
              <w:pPrChange w:id="438"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pPr>
              <w:jc w:val="right"/>
              <w:pPrChange w:id="439" w:author="Yoav Ram" w:date="2018-11-13T12:41:00Z">
                <w:pPr>
                  <w:spacing w:line="480" w:lineRule="auto"/>
                  <w:ind w:firstLine="0"/>
                  <w:jc w:val="right"/>
                </w:pPr>
              </w:pPrChange>
            </w:pPr>
            <w:r>
              <w:t>(</w:t>
            </w:r>
            <w:r w:rsidR="007A7F01" w:rsidRPr="0025589C">
              <w:t>3a</w:t>
            </w:r>
            <w:r>
              <w:t>)</w:t>
            </w:r>
          </w:p>
          <w:p w14:paraId="6509A934" w14:textId="77777777" w:rsidR="006D6E0A" w:rsidRPr="0025589C" w:rsidRDefault="006D6E0A">
            <w:pPr>
              <w:jc w:val="right"/>
              <w:pPrChange w:id="440" w:author="Yoav Ram" w:date="2018-11-13T12:41:00Z">
                <w:pPr>
                  <w:spacing w:line="480" w:lineRule="auto"/>
                  <w:ind w:firstLine="0"/>
                  <w:jc w:val="right"/>
                </w:pPr>
              </w:pPrChange>
            </w:pPr>
          </w:p>
          <w:p w14:paraId="3EAD2335" w14:textId="7BF5CBEC" w:rsidR="007A7F01" w:rsidRPr="0025589C" w:rsidRDefault="00BF6B81">
            <w:pPr>
              <w:jc w:val="right"/>
              <w:pPrChange w:id="441" w:author="Yoav Ram" w:date="2018-11-13T12:41:00Z">
                <w:pPr>
                  <w:spacing w:line="480" w:lineRule="auto"/>
                  <w:ind w:firstLine="0"/>
                  <w:jc w:val="right"/>
                </w:pPr>
              </w:pPrChange>
            </w:pPr>
            <w:r>
              <w:t>(</w:t>
            </w:r>
            <w:r w:rsidR="007A7F01" w:rsidRPr="0025589C">
              <w:t>3b</w:t>
            </w:r>
            <w:r>
              <w:t>)</w:t>
            </w:r>
          </w:p>
        </w:tc>
      </w:tr>
    </w:tbl>
    <w:p w14:paraId="69A40931" w14:textId="3A4A151D" w:rsidR="007A7F01" w:rsidRPr="0025589C" w:rsidRDefault="00833210">
      <w:pPr>
        <w:pPrChange w:id="442" w:author="Yoav Ram" w:date="2018-11-13T12:41:00Z">
          <w:pPr>
            <w:spacing w:line="480" w:lineRule="auto"/>
            <w:ind w:firstLine="0"/>
          </w:pPr>
        </w:pPrChange>
      </w:pPr>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w:t>
      </w:r>
      <w:proofErr w:type="spellStart"/>
      <w:r w:rsidRPr="0025589C">
        <w:t>eq</w:t>
      </w:r>
      <w:r w:rsidR="00CC3BF6">
        <w:t>s</w:t>
      </w:r>
      <w:proofErr w:type="spellEnd"/>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60386971" w:rsidR="004C78E5" w:rsidRDefault="008140DF">
      <w:pPr>
        <w:rPr>
          <w:ins w:id="443" w:author="Yoav Ram" w:date="2018-11-13T16:12:00Z"/>
        </w:rPr>
      </w:pPr>
      <w:r w:rsidRPr="00BF6B81">
        <w:rPr>
          <w:b/>
          <w:bCs/>
        </w:rPr>
        <w:t>Model fitting</w:t>
      </w:r>
      <w:r w:rsidR="00BF6B81" w:rsidRPr="00BF6B81">
        <w:rPr>
          <w:b/>
          <w:bCs/>
        </w:rPr>
        <w:t>.</w:t>
      </w:r>
      <w:r w:rsidR="00BF6B81">
        <w:rPr>
          <w:b/>
          <w:bCs/>
        </w:rPr>
        <w:t xml:space="preserve"> </w:t>
      </w:r>
      <w:r w:rsidR="00833210" w:rsidRPr="0025589C">
        <w:t>The competition model (</w:t>
      </w:r>
      <w:proofErr w:type="spellStart"/>
      <w:r w:rsidR="00833210" w:rsidRPr="0025589C">
        <w:t>e</w:t>
      </w:r>
      <w:r w:rsidR="007A7F01" w:rsidRPr="0025589C">
        <w:t>q</w:t>
      </w:r>
      <w:r w:rsidR="00311B9B">
        <w:t>s</w:t>
      </w:r>
      <w:proofErr w:type="spellEnd"/>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proofErr w:type="spellStart"/>
      <w:r w:rsidR="007A7F01" w:rsidRPr="0025589C">
        <w:t>eq</w:t>
      </w:r>
      <w:r w:rsidR="000837F4">
        <w:t>s</w:t>
      </w:r>
      <w:proofErr w:type="spellEnd"/>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w:t>
      </w:r>
      <w:r w:rsidR="005327AF" w:rsidRPr="00DB4111">
        <w:rPr>
          <w:b/>
          <w:bCs/>
        </w:rPr>
        <w:t>Materials and Methods</w:t>
      </w:r>
      <w:r w:rsidR="00AA2374">
        <w:t xml:space="preserve"> fo</w:t>
      </w:r>
      <w:r w:rsidR="00CA59A5">
        <w:t>r additional details</w:t>
      </w:r>
      <w:r w:rsidR="007A7F01" w:rsidRPr="0025589C">
        <w:t>.</w:t>
      </w:r>
      <w:r w:rsidR="00CA59A5">
        <w:t xml:space="preserve"> Part of the strength of our approach stems from its 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p>
    <w:p w14:paraId="6F31FF92" w14:textId="77777777" w:rsidR="004C78E5" w:rsidRDefault="004C78E5">
      <w:pPr>
        <w:spacing w:after="200" w:line="276" w:lineRule="auto"/>
        <w:ind w:firstLine="0"/>
        <w:rPr>
          <w:ins w:id="444" w:author="Yoav Ram" w:date="2018-11-13T16:12:00Z"/>
        </w:rPr>
      </w:pPr>
      <w:ins w:id="445" w:author="Yoav Ram" w:date="2018-11-13T16:12:00Z">
        <w:r>
          <w:br w:type="page"/>
        </w:r>
      </w:ins>
    </w:p>
    <w:p w14:paraId="55881271" w14:textId="269D02FE" w:rsidR="00D45D2D" w:rsidDel="004C78E5" w:rsidRDefault="00D45D2D">
      <w:pPr>
        <w:rPr>
          <w:del w:id="446" w:author="Yoav Ram" w:date="2018-11-13T16:12:00Z"/>
        </w:rPr>
        <w:pPrChange w:id="447" w:author="Yoav Ram" w:date="2018-11-13T12:41:00Z">
          <w:pPr>
            <w:spacing w:line="480" w:lineRule="auto"/>
            <w:ind w:firstLine="0"/>
          </w:pPr>
        </w:pPrChange>
      </w:pPr>
    </w:p>
    <w:p w14:paraId="18F6E33A" w14:textId="1E7626EA" w:rsidR="00E42AF4" w:rsidDel="00213BB8" w:rsidRDefault="00E42AF4">
      <w:pPr>
        <w:rPr>
          <w:del w:id="448" w:author="Yoav Ram" w:date="2018-11-14T10:52:00Z"/>
        </w:rPr>
        <w:pPrChange w:id="449" w:author="Yoav Ram" w:date="2018-11-13T12:41:00Z">
          <w:pPr>
            <w:spacing w:line="480" w:lineRule="auto"/>
            <w:ind w:firstLine="0"/>
          </w:pPr>
        </w:pPrChange>
      </w:pPr>
    </w:p>
    <w:p w14:paraId="26397666" w14:textId="26D3C151" w:rsidR="00D45D2D" w:rsidRPr="00F3419E" w:rsidRDefault="003D0037">
      <w:pPr>
        <w:spacing w:after="200"/>
        <w:rPr>
          <w:b/>
          <w:bCs/>
          <w:sz w:val="22"/>
          <w:szCs w:val="22"/>
        </w:rPr>
        <w:pPrChange w:id="450" w:author="Yoav Ram" w:date="2018-11-13T12:41:00Z">
          <w:pPr>
            <w:spacing w:after="200" w:line="480" w:lineRule="auto"/>
            <w:ind w:firstLine="0"/>
          </w:pPr>
        </w:pPrChange>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1">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71248C2B" w:rsidR="005C2B55" w:rsidRDefault="00D45D2D" w:rsidP="00577A2C">
      <w:pPr>
        <w:pStyle w:val="Caption"/>
        <w:spacing w:line="360" w:lineRule="auto"/>
        <w:rPr>
          <w:b w:val="0"/>
          <w:bCs w:val="0"/>
          <w:color w:val="auto"/>
          <w:sz w:val="22"/>
          <w:szCs w:val="22"/>
        </w:rPr>
      </w:pPr>
      <w:bookmarkStart w:id="451"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C94948">
        <w:rPr>
          <w:noProof/>
          <w:color w:val="auto"/>
          <w:sz w:val="22"/>
          <w:szCs w:val="22"/>
        </w:rPr>
        <w:t>4</w:t>
      </w:r>
      <w:r w:rsidRPr="00B07CF2">
        <w:rPr>
          <w:b w:val="0"/>
          <w:bCs w:val="0"/>
          <w:sz w:val="22"/>
          <w:szCs w:val="22"/>
        </w:rPr>
        <w:fldChar w:fldCharType="end"/>
      </w:r>
      <w:bookmarkEnd w:id="451"/>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proofErr w:type="spellStart"/>
      <w:r w:rsidRPr="00B07CF2">
        <w:rPr>
          <w:b w:val="0"/>
          <w:bCs w:val="0"/>
          <w:color w:val="auto"/>
          <w:sz w:val="22"/>
          <w:szCs w:val="22"/>
        </w:rPr>
        <w:t>eq</w:t>
      </w:r>
      <w:r w:rsidR="00327F6F">
        <w:rPr>
          <w:b w:val="0"/>
          <w:bCs w:val="0"/>
          <w:color w:val="auto"/>
          <w:sz w:val="22"/>
          <w:szCs w:val="22"/>
        </w:rPr>
        <w:t>s</w:t>
      </w:r>
      <w:proofErr w:type="spellEnd"/>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pPr>
        <w:spacing w:after="200"/>
        <w:rPr>
          <w:rFonts w:eastAsiaTheme="majorEastAsia"/>
          <w:b/>
          <w:bCs/>
        </w:rPr>
        <w:pPrChange w:id="452" w:author="Yoav Ram" w:date="2018-11-13T12:41:00Z">
          <w:pPr>
            <w:spacing w:after="200" w:line="480" w:lineRule="auto"/>
            <w:ind w:firstLine="0"/>
          </w:pPr>
        </w:pPrChange>
      </w:pPr>
    </w:p>
    <w:p w14:paraId="6C449378" w14:textId="35149AFD" w:rsidR="001F7E9F" w:rsidRPr="0025589C" w:rsidRDefault="001F7E9F">
      <w:pPr>
        <w:pStyle w:val="Heading2"/>
        <w:spacing w:line="360" w:lineRule="auto"/>
        <w:ind w:firstLine="284"/>
        <w:pPrChange w:id="453" w:author="Yoav Ram" w:date="2018-11-13T12:41:00Z">
          <w:pPr>
            <w:pStyle w:val="Heading2"/>
          </w:pPr>
        </w:pPrChange>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A2838A8" w:rsidR="007A7F01" w:rsidRPr="00876E70" w:rsidRDefault="00C02003">
      <w:pPr>
        <w:pPrChange w:id="454" w:author="Yoav Ram" w:date="2018-11-13T12:41:00Z">
          <w:pPr>
            <w:spacing w:line="480" w:lineRule="auto"/>
            <w:ind w:firstLine="0"/>
          </w:pPr>
        </w:pPrChange>
      </w:pPr>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w:t>
      </w:r>
      <w:proofErr w:type="spellStart"/>
      <w:r w:rsidRPr="0025589C">
        <w:t>eq</w:t>
      </w:r>
      <w:r w:rsidR="00327F6F">
        <w:t>s</w:t>
      </w:r>
      <w:proofErr w:type="spellEnd"/>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4976B15C" w14:textId="62143BF1" w:rsidR="007A7F01" w:rsidRDefault="00C02003">
      <w:pPr>
        <w:rPr>
          <w:b/>
          <w:bCs/>
        </w:rPr>
        <w:pPrChange w:id="455" w:author="Yoav Ram" w:date="2018-11-13T12:41:00Z">
          <w:pPr>
            <w:spacing w:line="480" w:lineRule="auto"/>
            <w:ind w:firstLine="0"/>
          </w:pPr>
        </w:pPrChange>
      </w:pPr>
      <w:r w:rsidRPr="00BF6B81">
        <w:rPr>
          <w:b/>
          <w:bCs/>
        </w:rPr>
        <w:t>Experimental v</w:t>
      </w:r>
      <w:r w:rsidR="007A7F01" w:rsidRPr="00BF6B81">
        <w:rPr>
          <w:b/>
          <w:bCs/>
        </w:rPr>
        <w:t>alidation</w:t>
      </w:r>
      <w:ins w:id="456" w:author="Yoav Ram" w:date="2018-11-13T15:30:00Z">
        <w:r w:rsidR="00577A2C">
          <w:rPr>
            <w:b/>
            <w:bCs/>
          </w:rPr>
          <w:t>: relative growth</w:t>
        </w:r>
      </w:ins>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40539D08" w14:textId="2E09F470" w:rsidR="00F3419E" w:rsidDel="00213BB8" w:rsidRDefault="00F3419E">
      <w:pPr>
        <w:spacing w:after="200"/>
        <w:rPr>
          <w:del w:id="457" w:author="Yoav Ram" w:date="2018-11-14T10:52:00Z"/>
          <w:sz w:val="22"/>
          <w:szCs w:val="22"/>
        </w:rPr>
        <w:pPrChange w:id="458" w:author="Yoav Ram" w:date="2018-11-13T12:41:00Z">
          <w:pPr>
            <w:spacing w:after="200" w:line="480" w:lineRule="auto"/>
            <w:ind w:firstLine="0"/>
          </w:pPr>
        </w:pPrChange>
      </w:pPr>
      <w:bookmarkStart w:id="459" w:name="_Ref454205622"/>
      <w:bookmarkStart w:id="460" w:name="_Ref439853356"/>
    </w:p>
    <w:bookmarkEnd w:id="459"/>
    <w:bookmarkEnd w:id="460"/>
    <w:p w14:paraId="5A49BB06" w14:textId="77777777" w:rsidR="00213BB8" w:rsidRDefault="00213BB8">
      <w:pPr>
        <w:spacing w:after="200" w:line="276" w:lineRule="auto"/>
        <w:ind w:firstLine="0"/>
        <w:rPr>
          <w:ins w:id="461" w:author="Yoav Ram" w:date="2018-11-14T10:52:00Z"/>
        </w:rPr>
      </w:pPr>
      <w:ins w:id="462" w:author="Yoav Ram" w:date="2018-11-14T10:52:00Z">
        <w:r>
          <w:br w:type="page"/>
        </w:r>
      </w:ins>
    </w:p>
    <w:p w14:paraId="7FDC2074" w14:textId="1B1A4805" w:rsidR="00F3419E" w:rsidRDefault="003D0037">
      <w:pPr>
        <w:keepNext/>
        <w:pPrChange w:id="463" w:author="Yoav Ram" w:date="2018-11-13T12:41:00Z">
          <w:pPr>
            <w:keepNext/>
            <w:spacing w:line="480" w:lineRule="auto"/>
            <w:ind w:firstLine="0"/>
          </w:pPr>
        </w:pPrChange>
      </w:pPr>
      <w:r>
        <w:rPr>
          <w:noProof/>
        </w:rPr>
        <w:lastRenderedPageBreak/>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2555D8C2" w14:textId="743D6A8B" w:rsidR="00F3419E" w:rsidRPr="00F0786E" w:rsidDel="004C78E5" w:rsidRDefault="00F3419E" w:rsidP="00577A2C">
      <w:pPr>
        <w:pStyle w:val="Caption"/>
        <w:spacing w:line="360" w:lineRule="auto"/>
        <w:rPr>
          <w:del w:id="464" w:author="Yoav Ram" w:date="2018-11-13T16:12:00Z"/>
          <w:strike/>
          <w:rPrChange w:id="465" w:author="Yoav Ram" w:date="2018-11-14T11:38:00Z">
            <w:rPr>
              <w:del w:id="466" w:author="Yoav Ram" w:date="2018-11-13T16:12:00Z"/>
            </w:rPr>
          </w:rPrChange>
        </w:rPr>
      </w:pPr>
      <w:bookmarkStart w:id="467"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467"/>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r w:rsidRPr="00F0786E">
        <w:rPr>
          <w:b w:val="0"/>
          <w:bCs w:val="0"/>
          <w:strike/>
          <w:color w:val="auto"/>
          <w:sz w:val="22"/>
          <w:szCs w:val="22"/>
          <w:highlight w:val="yellow"/>
          <w:rPrChange w:id="468" w:author="Yoav Ram" w:date="2018-11-14T11:38:00Z">
            <w:rPr>
              <w:b w:val="0"/>
              <w:bCs w:val="0"/>
              <w:color w:val="auto"/>
              <w:sz w:val="22"/>
              <w:szCs w:val="22"/>
            </w:rPr>
          </w:rPrChange>
        </w:rPr>
        <w:t>Inferred time-averaged selection coefficients</w:t>
      </w:r>
      <w:r w:rsidR="00F80E79" w:rsidRPr="00F0786E">
        <w:rPr>
          <w:b w:val="0"/>
          <w:bCs w:val="0"/>
          <w:strike/>
          <w:color w:val="auto"/>
          <w:sz w:val="22"/>
          <w:szCs w:val="22"/>
          <w:highlight w:val="yellow"/>
          <w:rPrChange w:id="469" w:author="Yoav Ram" w:date="2018-11-14T11:38:00Z">
            <w:rPr>
              <w:b w:val="0"/>
              <w:bCs w:val="0"/>
              <w:color w:val="auto"/>
              <w:sz w:val="22"/>
              <w:szCs w:val="22"/>
            </w:rPr>
          </w:rPrChange>
        </w:rPr>
        <w:t xml:space="preserve"> of red strains</w:t>
      </w:r>
      <w:r w:rsidR="003D0037" w:rsidRPr="00F0786E">
        <w:rPr>
          <w:b w:val="0"/>
          <w:bCs w:val="0"/>
          <w:strike/>
          <w:color w:val="auto"/>
          <w:sz w:val="22"/>
          <w:szCs w:val="22"/>
          <w:highlight w:val="yellow"/>
          <w:rPrChange w:id="470" w:author="Yoav Ram" w:date="2018-11-14T11:38:00Z">
            <w:rPr>
              <w:b w:val="0"/>
              <w:bCs w:val="0"/>
              <w:color w:val="auto"/>
              <w:sz w:val="22"/>
              <w:szCs w:val="22"/>
            </w:rPr>
          </w:rPrChange>
        </w:rPr>
        <w:t xml:space="preserve"> </w:t>
      </w:r>
      <w:r w:rsidR="003E3C9C" w:rsidRPr="00F0786E">
        <w:rPr>
          <w:b w:val="0"/>
          <w:bCs w:val="0"/>
          <w:strike/>
          <w:color w:val="auto"/>
          <w:sz w:val="22"/>
          <w:szCs w:val="22"/>
          <w:highlight w:val="yellow"/>
          <w:rPrChange w:id="471" w:author="Yoav Ram" w:date="2018-11-14T11:38:00Z">
            <w:rPr>
              <w:b w:val="0"/>
              <w:bCs w:val="0"/>
              <w:color w:val="auto"/>
              <w:sz w:val="22"/>
              <w:szCs w:val="22"/>
            </w:rPr>
          </w:rPrChange>
        </w:rPr>
        <w:t xml:space="preserve">are </w:t>
      </w:r>
      <w:r w:rsidR="003D0037" w:rsidRPr="00F0786E">
        <w:rPr>
          <w:b w:val="0"/>
          <w:bCs w:val="0"/>
          <w:i/>
          <w:iCs/>
          <w:strike/>
          <w:color w:val="auto"/>
          <w:sz w:val="22"/>
          <w:szCs w:val="22"/>
          <w:highlight w:val="yellow"/>
          <w:rPrChange w:id="472" w:author="Yoav Ram" w:date="2018-11-14T11:38:00Z">
            <w:rPr>
              <w:b w:val="0"/>
              <w:bCs w:val="0"/>
              <w:i/>
              <w:iCs/>
              <w:color w:val="auto"/>
              <w:sz w:val="22"/>
              <w:szCs w:val="22"/>
            </w:rPr>
          </w:rPrChange>
        </w:rPr>
        <w:t>s=</w:t>
      </w:r>
      <w:r w:rsidR="003E3C9C" w:rsidRPr="00F0786E">
        <w:rPr>
          <w:b w:val="0"/>
          <w:bCs w:val="0"/>
          <w:i/>
          <w:iCs/>
          <w:strike/>
          <w:color w:val="auto"/>
          <w:sz w:val="22"/>
          <w:szCs w:val="22"/>
          <w:highlight w:val="yellow"/>
          <w:rPrChange w:id="473" w:author="Yoav Ram" w:date="2018-11-14T11:38:00Z">
            <w:rPr>
              <w:b w:val="0"/>
              <w:bCs w:val="0"/>
              <w:i/>
              <w:iCs/>
              <w:color w:val="auto"/>
              <w:sz w:val="22"/>
              <w:szCs w:val="22"/>
            </w:rPr>
          </w:rPrChange>
        </w:rPr>
        <w:t>0.</w:t>
      </w:r>
      <w:r w:rsidRPr="00F0786E">
        <w:rPr>
          <w:b w:val="0"/>
          <w:bCs w:val="0"/>
          <w:i/>
          <w:iCs/>
          <w:strike/>
          <w:color w:val="auto"/>
          <w:sz w:val="22"/>
          <w:szCs w:val="22"/>
          <w:highlight w:val="yellow"/>
          <w:rPrChange w:id="474" w:author="Yoav Ram" w:date="2018-11-14T11:38:00Z">
            <w:rPr>
              <w:b w:val="0"/>
              <w:bCs w:val="0"/>
              <w:i/>
              <w:iCs/>
              <w:color w:val="auto"/>
              <w:sz w:val="22"/>
              <w:szCs w:val="22"/>
            </w:rPr>
          </w:rPrChange>
        </w:rPr>
        <w:t xml:space="preserve"> 376</w:t>
      </w:r>
      <w:r w:rsidRPr="00F0786E">
        <w:rPr>
          <w:b w:val="0"/>
          <w:bCs w:val="0"/>
          <w:strike/>
          <w:color w:val="auto"/>
          <w:sz w:val="22"/>
          <w:szCs w:val="22"/>
          <w:highlight w:val="yellow"/>
          <w:rPrChange w:id="475" w:author="Yoav Ram" w:date="2018-11-14T11:38:00Z">
            <w:rPr>
              <w:b w:val="0"/>
              <w:bCs w:val="0"/>
              <w:color w:val="auto"/>
              <w:sz w:val="22"/>
              <w:szCs w:val="22"/>
            </w:rPr>
          </w:rPrChange>
        </w:rPr>
        <w:t xml:space="preserve"> </w:t>
      </w:r>
      <w:r w:rsidR="005C5B17" w:rsidRPr="00F0786E">
        <w:rPr>
          <w:b w:val="0"/>
          <w:bCs w:val="0"/>
          <w:strike/>
          <w:color w:val="auto"/>
          <w:sz w:val="22"/>
          <w:szCs w:val="22"/>
          <w:highlight w:val="yellow"/>
          <w:rPrChange w:id="476" w:author="Yoav Ram" w:date="2018-11-14T11:38:00Z">
            <w:rPr>
              <w:b w:val="0"/>
              <w:bCs w:val="0"/>
              <w:color w:val="auto"/>
              <w:sz w:val="22"/>
              <w:szCs w:val="22"/>
            </w:rPr>
          </w:rPrChange>
        </w:rPr>
        <w:t xml:space="preserve">in </w:t>
      </w:r>
      <w:r w:rsidR="003E3C9C" w:rsidRPr="00F0786E">
        <w:rPr>
          <w:b w:val="0"/>
          <w:bCs w:val="0"/>
          <w:strike/>
          <w:color w:val="auto"/>
          <w:sz w:val="22"/>
          <w:szCs w:val="22"/>
          <w:highlight w:val="yellow"/>
          <w:rPrChange w:id="477" w:author="Yoav Ram" w:date="2018-11-14T11:38:00Z">
            <w:rPr>
              <w:b w:val="0"/>
              <w:bCs w:val="0"/>
              <w:color w:val="auto"/>
              <w:sz w:val="22"/>
              <w:szCs w:val="22"/>
            </w:rPr>
          </w:rPrChange>
        </w:rPr>
        <w:t>experiment A</w:t>
      </w:r>
      <w:r w:rsidRPr="00F0786E">
        <w:rPr>
          <w:b w:val="0"/>
          <w:bCs w:val="0"/>
          <w:strike/>
          <w:color w:val="auto"/>
          <w:sz w:val="22"/>
          <w:szCs w:val="22"/>
          <w:highlight w:val="yellow"/>
          <w:rPrChange w:id="478" w:author="Yoav Ram" w:date="2018-11-14T11:38:00Z">
            <w:rPr>
              <w:b w:val="0"/>
              <w:bCs w:val="0"/>
              <w:color w:val="auto"/>
              <w:sz w:val="22"/>
              <w:szCs w:val="22"/>
            </w:rPr>
          </w:rPrChange>
        </w:rPr>
        <w:t xml:space="preserve">, </w:t>
      </w:r>
      <w:r w:rsidR="003D0037" w:rsidRPr="00F0786E">
        <w:rPr>
          <w:b w:val="0"/>
          <w:bCs w:val="0"/>
          <w:i/>
          <w:iCs/>
          <w:strike/>
          <w:color w:val="auto"/>
          <w:sz w:val="22"/>
          <w:szCs w:val="22"/>
          <w:highlight w:val="yellow"/>
          <w:rPrChange w:id="479" w:author="Yoav Ram" w:date="2018-11-14T11:38:00Z">
            <w:rPr>
              <w:b w:val="0"/>
              <w:bCs w:val="0"/>
              <w:i/>
              <w:iCs/>
              <w:color w:val="auto"/>
              <w:sz w:val="22"/>
              <w:szCs w:val="22"/>
            </w:rPr>
          </w:rPrChange>
        </w:rPr>
        <w:t>s=</w:t>
      </w:r>
      <w:r w:rsidRPr="00F0786E">
        <w:rPr>
          <w:b w:val="0"/>
          <w:bCs w:val="0"/>
          <w:i/>
          <w:iCs/>
          <w:strike/>
          <w:color w:val="auto"/>
          <w:sz w:val="22"/>
          <w:szCs w:val="22"/>
          <w:highlight w:val="yellow"/>
          <w:rPrChange w:id="480" w:author="Yoav Ram" w:date="2018-11-14T11:38:00Z">
            <w:rPr>
              <w:b w:val="0"/>
              <w:bCs w:val="0"/>
              <w:i/>
              <w:iCs/>
              <w:color w:val="auto"/>
              <w:sz w:val="22"/>
              <w:szCs w:val="22"/>
            </w:rPr>
          </w:rPrChange>
        </w:rPr>
        <w:t>0.182</w:t>
      </w:r>
      <w:r w:rsidRPr="00F0786E">
        <w:rPr>
          <w:b w:val="0"/>
          <w:bCs w:val="0"/>
          <w:strike/>
          <w:color w:val="auto"/>
          <w:sz w:val="22"/>
          <w:szCs w:val="22"/>
          <w:highlight w:val="yellow"/>
          <w:rPrChange w:id="481" w:author="Yoav Ram" w:date="2018-11-14T11:38:00Z">
            <w:rPr>
              <w:b w:val="0"/>
              <w:bCs w:val="0"/>
              <w:color w:val="auto"/>
              <w:sz w:val="22"/>
              <w:szCs w:val="22"/>
            </w:rPr>
          </w:rPrChange>
        </w:rPr>
        <w:t xml:space="preserve"> </w:t>
      </w:r>
      <w:r w:rsidR="005C5B17" w:rsidRPr="00F0786E">
        <w:rPr>
          <w:b w:val="0"/>
          <w:bCs w:val="0"/>
          <w:strike/>
          <w:color w:val="auto"/>
          <w:sz w:val="22"/>
          <w:szCs w:val="22"/>
          <w:highlight w:val="yellow"/>
          <w:rPrChange w:id="482" w:author="Yoav Ram" w:date="2018-11-14T11:38:00Z">
            <w:rPr>
              <w:b w:val="0"/>
              <w:bCs w:val="0"/>
              <w:color w:val="auto"/>
              <w:sz w:val="22"/>
              <w:szCs w:val="22"/>
            </w:rPr>
          </w:rPrChange>
        </w:rPr>
        <w:t xml:space="preserve">in </w:t>
      </w:r>
      <w:r w:rsidR="003E3C9C" w:rsidRPr="00F0786E">
        <w:rPr>
          <w:b w:val="0"/>
          <w:bCs w:val="0"/>
          <w:strike/>
          <w:color w:val="auto"/>
          <w:sz w:val="22"/>
          <w:szCs w:val="22"/>
          <w:highlight w:val="yellow"/>
          <w:rPrChange w:id="483" w:author="Yoav Ram" w:date="2018-11-14T11:38:00Z">
            <w:rPr>
              <w:b w:val="0"/>
              <w:bCs w:val="0"/>
              <w:color w:val="auto"/>
              <w:sz w:val="22"/>
              <w:szCs w:val="22"/>
            </w:rPr>
          </w:rPrChange>
        </w:rPr>
        <w:t>experiment B</w:t>
      </w:r>
      <w:r w:rsidRPr="00F0786E">
        <w:rPr>
          <w:b w:val="0"/>
          <w:bCs w:val="0"/>
          <w:strike/>
          <w:color w:val="auto"/>
          <w:sz w:val="22"/>
          <w:szCs w:val="22"/>
          <w:highlight w:val="yellow"/>
          <w:rPrChange w:id="484" w:author="Yoav Ram" w:date="2018-11-14T11:38:00Z">
            <w:rPr>
              <w:b w:val="0"/>
              <w:bCs w:val="0"/>
              <w:color w:val="auto"/>
              <w:sz w:val="22"/>
              <w:szCs w:val="22"/>
            </w:rPr>
          </w:rPrChange>
        </w:rPr>
        <w:t xml:space="preserve">, and </w:t>
      </w:r>
      <w:r w:rsidR="003D0037" w:rsidRPr="00F0786E">
        <w:rPr>
          <w:b w:val="0"/>
          <w:bCs w:val="0"/>
          <w:i/>
          <w:iCs/>
          <w:strike/>
          <w:color w:val="auto"/>
          <w:sz w:val="22"/>
          <w:szCs w:val="22"/>
          <w:highlight w:val="yellow"/>
          <w:rPrChange w:id="485" w:author="Yoav Ram" w:date="2018-11-14T11:38:00Z">
            <w:rPr>
              <w:b w:val="0"/>
              <w:bCs w:val="0"/>
              <w:i/>
              <w:iCs/>
              <w:color w:val="auto"/>
              <w:sz w:val="22"/>
              <w:szCs w:val="22"/>
            </w:rPr>
          </w:rPrChange>
        </w:rPr>
        <w:t>s=</w:t>
      </w:r>
      <w:r w:rsidRPr="00F0786E">
        <w:rPr>
          <w:b w:val="0"/>
          <w:bCs w:val="0"/>
          <w:i/>
          <w:iCs/>
          <w:strike/>
          <w:color w:val="auto"/>
          <w:sz w:val="22"/>
          <w:szCs w:val="22"/>
          <w:highlight w:val="yellow"/>
          <w:rPrChange w:id="486" w:author="Yoav Ram" w:date="2018-11-14T11:38:00Z">
            <w:rPr>
              <w:b w:val="0"/>
              <w:bCs w:val="0"/>
              <w:i/>
              <w:iCs/>
              <w:color w:val="auto"/>
              <w:sz w:val="22"/>
              <w:szCs w:val="22"/>
            </w:rPr>
          </w:rPrChange>
        </w:rPr>
        <w:t>0.124</w:t>
      </w:r>
      <w:r w:rsidRPr="00F0786E">
        <w:rPr>
          <w:b w:val="0"/>
          <w:bCs w:val="0"/>
          <w:strike/>
          <w:color w:val="auto"/>
          <w:sz w:val="22"/>
          <w:szCs w:val="22"/>
          <w:highlight w:val="yellow"/>
          <w:rPrChange w:id="487" w:author="Yoav Ram" w:date="2018-11-14T11:38:00Z">
            <w:rPr>
              <w:b w:val="0"/>
              <w:bCs w:val="0"/>
              <w:color w:val="auto"/>
              <w:sz w:val="22"/>
              <w:szCs w:val="22"/>
            </w:rPr>
          </w:rPrChange>
        </w:rPr>
        <w:t xml:space="preserve"> </w:t>
      </w:r>
      <w:r w:rsidR="005C5B17" w:rsidRPr="00F0786E">
        <w:rPr>
          <w:b w:val="0"/>
          <w:bCs w:val="0"/>
          <w:strike/>
          <w:color w:val="auto"/>
          <w:sz w:val="22"/>
          <w:szCs w:val="22"/>
          <w:highlight w:val="yellow"/>
          <w:rPrChange w:id="488" w:author="Yoav Ram" w:date="2018-11-14T11:38:00Z">
            <w:rPr>
              <w:b w:val="0"/>
              <w:bCs w:val="0"/>
              <w:color w:val="auto"/>
              <w:sz w:val="22"/>
              <w:szCs w:val="22"/>
            </w:rPr>
          </w:rPrChange>
        </w:rPr>
        <w:t xml:space="preserve">in </w:t>
      </w:r>
      <w:r w:rsidR="003E3C9C" w:rsidRPr="00F0786E">
        <w:rPr>
          <w:b w:val="0"/>
          <w:bCs w:val="0"/>
          <w:strike/>
          <w:color w:val="auto"/>
          <w:sz w:val="22"/>
          <w:szCs w:val="22"/>
          <w:highlight w:val="yellow"/>
          <w:rPrChange w:id="489" w:author="Yoav Ram" w:date="2018-11-14T11:38:00Z">
            <w:rPr>
              <w:b w:val="0"/>
              <w:bCs w:val="0"/>
              <w:color w:val="auto"/>
              <w:sz w:val="22"/>
              <w:szCs w:val="22"/>
            </w:rPr>
          </w:rPrChange>
        </w:rPr>
        <w:t>experiment C</w:t>
      </w:r>
      <w:r w:rsidR="003D0037" w:rsidRPr="00F0786E">
        <w:rPr>
          <w:b w:val="0"/>
          <w:bCs w:val="0"/>
          <w:strike/>
          <w:color w:val="auto"/>
          <w:sz w:val="22"/>
          <w:szCs w:val="22"/>
          <w:highlight w:val="yellow"/>
          <w:rPrChange w:id="490" w:author="Yoav Ram" w:date="2018-11-14T11:38:00Z">
            <w:rPr>
              <w:b w:val="0"/>
              <w:bCs w:val="0"/>
              <w:color w:val="auto"/>
              <w:sz w:val="22"/>
              <w:szCs w:val="22"/>
            </w:rPr>
          </w:rPrChange>
        </w:rPr>
        <w:t xml:space="preserve"> (fitness of red strain relative to green strain is </w:t>
      </w:r>
      <w:r w:rsidR="003D0037" w:rsidRPr="00F0786E">
        <w:rPr>
          <w:b w:val="0"/>
          <w:bCs w:val="0"/>
          <w:i/>
          <w:iCs/>
          <w:strike/>
          <w:color w:val="auto"/>
          <w:sz w:val="22"/>
          <w:szCs w:val="22"/>
          <w:highlight w:val="yellow"/>
          <w:rPrChange w:id="491" w:author="Yoav Ram" w:date="2018-11-14T11:38:00Z">
            <w:rPr>
              <w:b w:val="0"/>
              <w:bCs w:val="0"/>
              <w:i/>
              <w:iCs/>
              <w:color w:val="auto"/>
              <w:sz w:val="22"/>
              <w:szCs w:val="22"/>
            </w:rPr>
          </w:rPrChange>
        </w:rPr>
        <w:t>1+s</w:t>
      </w:r>
      <w:r w:rsidR="003D0037" w:rsidRPr="00F0786E">
        <w:rPr>
          <w:b w:val="0"/>
          <w:bCs w:val="0"/>
          <w:strike/>
          <w:color w:val="auto"/>
          <w:sz w:val="22"/>
          <w:szCs w:val="22"/>
          <w:highlight w:val="yellow"/>
          <w:rPrChange w:id="492" w:author="Yoav Ram" w:date="2018-11-14T11:38:00Z">
            <w:rPr>
              <w:b w:val="0"/>
              <w:bCs w:val="0"/>
              <w:color w:val="auto"/>
              <w:sz w:val="22"/>
              <w:szCs w:val="22"/>
            </w:rPr>
          </w:rPrChange>
        </w:rPr>
        <w:t>).</w:t>
      </w:r>
    </w:p>
    <w:p w14:paraId="1BDD8B81" w14:textId="7F0D8F5E" w:rsidR="00D45D2D" w:rsidRPr="00F0786E" w:rsidRDefault="00D45D2D">
      <w:pPr>
        <w:pStyle w:val="Caption"/>
        <w:spacing w:line="360" w:lineRule="auto"/>
        <w:rPr>
          <w:strike/>
          <w:rPrChange w:id="493" w:author="Yoav Ram" w:date="2018-11-14T11:38:00Z">
            <w:rPr/>
          </w:rPrChange>
        </w:rPr>
        <w:pPrChange w:id="494" w:author="Yoav Ram" w:date="2018-11-13T16:12:00Z">
          <w:pPr>
            <w:spacing w:after="200" w:line="480" w:lineRule="auto"/>
            <w:ind w:firstLine="0"/>
          </w:pPr>
        </w:pPrChange>
      </w:pPr>
    </w:p>
    <w:p w14:paraId="27B84746" w14:textId="0EF11357" w:rsidR="003D722E" w:rsidRDefault="003D722E" w:rsidP="003D722E">
      <w:pPr>
        <w:pStyle w:val="Heading2"/>
        <w:spacing w:line="360" w:lineRule="auto"/>
        <w:ind w:firstLine="284"/>
        <w:rPr>
          <w:ins w:id="495" w:author="Yoav Ram" w:date="2018-11-13T13:06:00Z"/>
        </w:rPr>
      </w:pPr>
      <w:ins w:id="496" w:author="Yoav Ram" w:date="2018-11-13T13:05:00Z">
        <w:r w:rsidRPr="00390455">
          <w:rPr>
            <w:highlight w:val="yellow"/>
            <w:rPrChange w:id="497" w:author="Yoav Ram" w:date="2018-11-14T09:40:00Z">
              <w:rPr/>
            </w:rPrChange>
          </w:rPr>
          <w:t xml:space="preserve">Application: inferring relative fitness in </w:t>
        </w:r>
        <w:proofErr w:type="spellStart"/>
        <w:r w:rsidRPr="00390455">
          <w:rPr>
            <w:i/>
            <w:iCs/>
            <w:highlight w:val="yellow"/>
            <w:rPrChange w:id="498" w:author="Yoav Ram" w:date="2018-11-14T09:40:00Z">
              <w:rPr/>
            </w:rPrChange>
          </w:rPr>
          <w:t>lacI</w:t>
        </w:r>
        <w:proofErr w:type="spellEnd"/>
        <w:r w:rsidRPr="00390455">
          <w:rPr>
            <w:highlight w:val="yellow"/>
            <w:rPrChange w:id="499" w:author="Yoav Ram" w:date="2018-11-14T09:40:00Z">
              <w:rPr/>
            </w:rPrChange>
          </w:rPr>
          <w:t xml:space="preserve"> mutants</w:t>
        </w:r>
      </w:ins>
    </w:p>
    <w:p w14:paraId="2800F77C" w14:textId="7CF16B80" w:rsidR="0079638A" w:rsidRDefault="003D722E" w:rsidP="00213BB8">
      <w:pPr>
        <w:rPr>
          <w:ins w:id="500" w:author="Yoav Ram" w:date="2018-11-13T15:32:00Z"/>
        </w:rPr>
        <w:pPrChange w:id="501" w:author="Yoav Ram" w:date="2018-11-14T10:53:00Z">
          <w:pPr/>
        </w:pPrChange>
      </w:pPr>
      <w:ins w:id="502" w:author="Yoav Ram" w:date="2018-11-13T13:06:00Z">
        <w:r>
          <w:t>In a</w:t>
        </w:r>
      </w:ins>
      <w:ins w:id="503" w:author="Yoav Ram" w:date="2018-11-14T10:52:00Z">
        <w:r w:rsidR="00213BB8">
          <w:t>n independent</w:t>
        </w:r>
      </w:ins>
      <w:ins w:id="504" w:author="Yoav Ram" w:date="2018-11-13T13:07:00Z">
        <w:r w:rsidR="00781A4F">
          <w:t xml:space="preserve"> </w:t>
        </w:r>
      </w:ins>
      <w:ins w:id="505" w:author="Yoav Ram" w:date="2018-11-13T13:06:00Z">
        <w:r>
          <w:t>study performed at the Cooper lab</w:t>
        </w:r>
      </w:ins>
      <w:ins w:id="506" w:author="Yoav Ram" w:date="2018-11-13T13:07:00Z">
        <w:r>
          <w:t xml:space="preserve"> (</w:t>
        </w:r>
        <w:r w:rsidRPr="003D722E">
          <w:rPr>
            <w:rFonts w:ascii="Courier New" w:hAnsi="Courier New" w:cs="Courier New"/>
          </w:rPr>
          <w:t>﻿</w:t>
        </w:r>
        <w:r w:rsidRPr="003D722E">
          <w:t>University of Houston</w:t>
        </w:r>
        <w:r>
          <w:t xml:space="preserve">), </w:t>
        </w:r>
        <w:r w:rsidR="00781A4F">
          <w:t xml:space="preserve">our approach was used to </w:t>
        </w:r>
      </w:ins>
      <w:ins w:id="507" w:author="Yoav Ram" w:date="2018-11-13T13:08:00Z">
        <w:r w:rsidR="00781A4F">
          <w:t>estimate</w:t>
        </w:r>
      </w:ins>
      <w:ins w:id="508" w:author="Yoav Ram" w:date="2018-11-13T13:07:00Z">
        <w:r w:rsidR="00781A4F">
          <w:t xml:space="preserve"> the fitne</w:t>
        </w:r>
      </w:ins>
      <w:ins w:id="509" w:author="Yoav Ram" w:date="2018-11-13T13:08:00Z">
        <w:r w:rsidR="00781A4F">
          <w:t xml:space="preserve">ss </w:t>
        </w:r>
      </w:ins>
      <w:ins w:id="510" w:author="Yoav Ram" w:date="2018-11-13T13:38:00Z">
        <w:r w:rsidR="008C0ECC">
          <w:t>cost</w:t>
        </w:r>
      </w:ins>
      <w:ins w:id="511" w:author="Yoav Ram" w:date="2018-11-13T13:08:00Z">
        <w:r w:rsidR="00781A4F">
          <w:t xml:space="preserve"> of expressi</w:t>
        </w:r>
      </w:ins>
      <w:ins w:id="512" w:author="Yoav Ram" w:date="2018-11-13T13:39:00Z">
        <w:r w:rsidR="008C0ECC">
          <w:t>ng</w:t>
        </w:r>
      </w:ins>
      <w:ins w:id="513" w:author="Yoav Ram" w:date="2018-11-13T13:08:00Z">
        <w:r w:rsidR="00781A4F">
          <w:t xml:space="preserve"> </w:t>
        </w:r>
      </w:ins>
      <w:ins w:id="514" w:author="Yoav Ram" w:date="2018-11-14T11:02:00Z">
        <w:r w:rsidR="00F74E04">
          <w:t>the</w:t>
        </w:r>
      </w:ins>
      <w:ins w:id="515" w:author="Yoav Ram" w:date="2018-11-13T13:09:00Z">
        <w:r w:rsidR="00781A4F">
          <w:t xml:space="preserve"> </w:t>
        </w:r>
        <w:r w:rsidR="00781A4F" w:rsidRPr="007B5768">
          <w:rPr>
            <w:i/>
            <w:iCs/>
          </w:rPr>
          <w:t>lac</w:t>
        </w:r>
      </w:ins>
      <w:ins w:id="516" w:author="Yoav Ram" w:date="2018-11-13T13:41:00Z">
        <w:r w:rsidR="008C0ECC">
          <w:rPr>
            <w:i/>
            <w:iCs/>
          </w:rPr>
          <w:t xml:space="preserve"> </w:t>
        </w:r>
        <w:r w:rsidR="008C0ECC">
          <w:t>operon</w:t>
        </w:r>
      </w:ins>
      <w:ins w:id="517" w:author="Yoav Ram" w:date="2018-11-13T13:37:00Z">
        <w:r w:rsidR="008C0ECC">
          <w:t>.</w:t>
        </w:r>
      </w:ins>
      <w:ins w:id="518" w:author="Yoav Ram" w:date="2018-11-13T13:09:00Z">
        <w:r w:rsidR="00781A4F">
          <w:t xml:space="preserve"> </w:t>
        </w:r>
      </w:ins>
      <w:ins w:id="519" w:author="Yoav Ram" w:date="2018-11-13T13:29:00Z">
        <w:r w:rsidR="001B606A">
          <w:rPr>
            <w:i/>
            <w:iCs/>
          </w:rPr>
          <w:t>E. coli</w:t>
        </w:r>
        <w:r w:rsidR="001B606A">
          <w:t xml:space="preserve"> </w:t>
        </w:r>
      </w:ins>
      <w:ins w:id="520" w:author="Yoav Ram" w:date="2018-11-13T13:30:00Z">
        <w:r w:rsidR="001B606A">
          <w:t>strains from</w:t>
        </w:r>
      </w:ins>
      <w:ins w:id="521" w:author="Yoav Ram" w:date="2018-11-13T13:32:00Z">
        <w:r w:rsidR="001B606A">
          <w:t xml:space="preserve"> a long-term evolution experiment in diverse environmental conditions </w:t>
        </w:r>
        <w:r w:rsidR="001B606A">
          <w:fldChar w:fldCharType="begin" w:fldLock="1"/>
        </w:r>
      </w:ins>
      <w:r w:rsidR="00F74E04">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1B606A">
        <w:fldChar w:fldCharType="separate"/>
      </w:r>
      <w:r w:rsidR="00667056" w:rsidRPr="00667056">
        <w:rPr>
          <w:noProof/>
        </w:rPr>
        <w:t>(15)</w:t>
      </w:r>
      <w:ins w:id="522" w:author="Yoav Ram" w:date="2018-11-13T13:32:00Z">
        <w:r w:rsidR="001B606A">
          <w:fldChar w:fldCharType="end"/>
        </w:r>
      </w:ins>
      <w:ins w:id="523" w:author="Yoav Ram" w:date="2018-11-13T13:37:00Z">
        <w:r w:rsidR="008C0ECC">
          <w:t xml:space="preserve"> were </w:t>
        </w:r>
      </w:ins>
      <w:ins w:id="524" w:author="Yoav Ram" w:date="2018-11-13T13:42:00Z">
        <w:r w:rsidR="008C0ECC">
          <w:t>sorted by the identity of t</w:t>
        </w:r>
      </w:ins>
      <w:ins w:id="525" w:author="Yoav Ram" w:date="2018-11-13T13:43:00Z">
        <w:r w:rsidR="008C0ECC">
          <w:t xml:space="preserve">heir </w:t>
        </w:r>
        <w:proofErr w:type="spellStart"/>
        <w:r w:rsidR="008C0ECC">
          <w:rPr>
            <w:i/>
            <w:iCs/>
          </w:rPr>
          <w:t>lacI</w:t>
        </w:r>
        <w:proofErr w:type="spellEnd"/>
        <w:r w:rsidR="008C0ECC">
          <w:t xml:space="preserve"> gene, which represses the </w:t>
        </w:r>
        <w:r w:rsidR="008C0ECC" w:rsidRPr="007B5768">
          <w:rPr>
            <w:i/>
            <w:iCs/>
          </w:rPr>
          <w:t>lac</w:t>
        </w:r>
        <w:r w:rsidR="008C0ECC">
          <w:t xml:space="preserve"> operon. Strains were </w:t>
        </w:r>
      </w:ins>
      <w:ins w:id="526" w:author="Yoav Ram" w:date="2018-11-13T13:37:00Z">
        <w:r w:rsidR="008C0ECC">
          <w:t xml:space="preserve">designated </w:t>
        </w:r>
        <w:proofErr w:type="spellStart"/>
        <w:r w:rsidR="008C0ECC">
          <w:rPr>
            <w:i/>
            <w:iCs/>
          </w:rPr>
          <w:t>lacI</w:t>
        </w:r>
        <w:r w:rsidR="008C0ECC" w:rsidRPr="008C0ECC">
          <w:rPr>
            <w:i/>
            <w:iCs/>
          </w:rPr>
          <w:t>-</w:t>
        </w:r>
        <w:r w:rsidR="008C0ECC">
          <w:rPr>
            <w:i/>
            <w:iCs/>
            <w:vertAlign w:val="subscript"/>
          </w:rPr>
          <w:t>ev</w:t>
        </w:r>
        <w:proofErr w:type="spellEnd"/>
        <w:r w:rsidR="008C0ECC">
          <w:rPr>
            <w:vertAlign w:val="subscript"/>
          </w:rPr>
          <w:t xml:space="preserve"> </w:t>
        </w:r>
        <w:r w:rsidR="008C0ECC" w:rsidRPr="008C0ECC">
          <w:rPr>
            <w:rPrChange w:id="527" w:author="Yoav Ram" w:date="2018-11-13T13:37:00Z">
              <w:rPr>
                <w:i/>
                <w:iCs/>
              </w:rPr>
            </w:rPrChange>
          </w:rPr>
          <w:t>if</w:t>
        </w:r>
      </w:ins>
      <w:ins w:id="528" w:author="Yoav Ram" w:date="2018-11-13T13:33:00Z">
        <w:r w:rsidR="001B606A">
          <w:t xml:space="preserve"> </w:t>
        </w:r>
      </w:ins>
      <w:ins w:id="529" w:author="Yoav Ram" w:date="2018-11-13T13:37:00Z">
        <w:r w:rsidR="008C0ECC">
          <w:t xml:space="preserve">they </w:t>
        </w:r>
      </w:ins>
      <w:ins w:id="530" w:author="Yoav Ram" w:date="2018-11-13T13:33:00Z">
        <w:r w:rsidR="001B606A">
          <w:t xml:space="preserve">fixed a </w:t>
        </w:r>
        <w:proofErr w:type="spellStart"/>
        <w:r w:rsidR="001B606A">
          <w:rPr>
            <w:i/>
            <w:iCs/>
          </w:rPr>
          <w:t>lacI</w:t>
        </w:r>
        <w:proofErr w:type="spellEnd"/>
        <w:r w:rsidR="001B606A">
          <w:rPr>
            <w:i/>
            <w:iCs/>
          </w:rPr>
          <w:t>-</w:t>
        </w:r>
        <w:r w:rsidR="001B606A">
          <w:t xml:space="preserve"> mutation</w:t>
        </w:r>
      </w:ins>
      <w:ins w:id="531" w:author="Yoav Ram" w:date="2018-11-14T10:52:00Z">
        <w:r w:rsidR="00213BB8">
          <w:t xml:space="preserve"> during the long-term </w:t>
        </w:r>
      </w:ins>
      <w:ins w:id="532" w:author="Yoav Ram" w:date="2018-11-14T10:53:00Z">
        <w:r w:rsidR="00213BB8">
          <w:t xml:space="preserve">evolution </w:t>
        </w:r>
      </w:ins>
      <w:ins w:id="533" w:author="Yoav Ram" w:date="2018-11-14T10:52:00Z">
        <w:r w:rsidR="00213BB8">
          <w:t>experiment</w:t>
        </w:r>
      </w:ins>
      <w:ins w:id="534" w:author="Yoav Ram" w:date="2018-11-14T10:53:00Z">
        <w:r w:rsidR="00213BB8">
          <w:t>,</w:t>
        </w:r>
      </w:ins>
      <w:ins w:id="535" w:author="Yoav Ram" w:date="2018-11-13T13:35:00Z">
        <w:r w:rsidR="008C0ECC">
          <w:t xml:space="preserve"> or </w:t>
        </w:r>
      </w:ins>
      <w:proofErr w:type="spellStart"/>
      <w:ins w:id="536" w:author="Yoav Ram" w:date="2018-11-13T13:38:00Z">
        <w:r w:rsidR="008C0ECC">
          <w:rPr>
            <w:i/>
            <w:iCs/>
          </w:rPr>
          <w:t>lacI+</w:t>
        </w:r>
        <w:r w:rsidR="008C0ECC">
          <w:rPr>
            <w:i/>
            <w:iCs/>
            <w:vertAlign w:val="subscript"/>
          </w:rPr>
          <w:t>ev</w:t>
        </w:r>
        <w:proofErr w:type="spellEnd"/>
        <w:r w:rsidR="008C0ECC">
          <w:t xml:space="preserve"> if they </w:t>
        </w:r>
      </w:ins>
      <w:ins w:id="537" w:author="Yoav Ram" w:date="2018-11-13T13:35:00Z">
        <w:r w:rsidR="008C0ECC">
          <w:t>maintained the ancestral allele</w:t>
        </w:r>
      </w:ins>
      <w:ins w:id="538" w:author="Yoav Ram" w:date="2018-11-13T13:43:00Z">
        <w:r w:rsidR="008C0ECC">
          <w:t>.</w:t>
        </w:r>
      </w:ins>
      <w:ins w:id="539" w:author="Yoav Ram" w:date="2018-11-13T15:17:00Z">
        <w:r w:rsidR="0079638A">
          <w:t xml:space="preserve"> Growth and competitions experiments were then performed</w:t>
        </w:r>
      </w:ins>
      <w:ins w:id="540" w:author="Yoav Ram" w:date="2018-11-13T15:18:00Z">
        <w:r w:rsidR="0079638A">
          <w:t xml:space="preserve"> and analyzed (see</w:t>
        </w:r>
      </w:ins>
      <w:ins w:id="541" w:author="Yoav Ram" w:date="2018-11-14T10:58:00Z">
        <w:r w:rsidR="00F74E04">
          <w:rPr>
            <w:b/>
            <w:bCs/>
          </w:rPr>
          <w:t xml:space="preserve"> </w:t>
        </w:r>
        <w:r w:rsidR="00F74E04" w:rsidRPr="00F74E04">
          <w:rPr>
            <w:b/>
            <w:bCs/>
            <w:rPrChange w:id="542" w:author="Yoav Ram" w:date="2018-11-14T10:59:00Z">
              <w:rPr>
                <w:b/>
                <w:bCs/>
              </w:rPr>
            </w:rPrChange>
          </w:rPr>
          <w:fldChar w:fldCharType="begin"/>
        </w:r>
        <w:r w:rsidR="00F74E04" w:rsidRPr="00F74E04">
          <w:rPr>
            <w:b/>
            <w:bCs/>
            <w:rPrChange w:id="543" w:author="Yoav Ram" w:date="2018-11-14T10:59:00Z">
              <w:rPr>
                <w:b/>
                <w:bCs/>
              </w:rPr>
            </w:rPrChange>
          </w:rPr>
          <w:instrText xml:space="preserve"> REF _Ref529956456 \h </w:instrText>
        </w:r>
        <w:r w:rsidR="00F74E04" w:rsidRPr="00F74E04">
          <w:rPr>
            <w:b/>
            <w:bCs/>
            <w:rPrChange w:id="544" w:author="Yoav Ram" w:date="2018-11-14T10:59:00Z">
              <w:rPr>
                <w:b/>
                <w:bCs/>
              </w:rPr>
            </w:rPrChange>
          </w:rPr>
        </w:r>
      </w:ins>
      <w:r w:rsidR="00F74E04" w:rsidRPr="00F74E04">
        <w:rPr>
          <w:b/>
          <w:bCs/>
          <w:rPrChange w:id="545" w:author="Yoav Ram" w:date="2018-11-14T10:59:00Z">
            <w:rPr/>
          </w:rPrChange>
        </w:rPr>
        <w:instrText xml:space="preserve"> \* MERGEFORMAT </w:instrText>
      </w:r>
      <w:r w:rsidR="00F74E04" w:rsidRPr="00F74E04">
        <w:rPr>
          <w:b/>
          <w:bCs/>
          <w:rPrChange w:id="546" w:author="Yoav Ram" w:date="2018-11-14T10:59:00Z">
            <w:rPr>
              <w:b/>
              <w:bCs/>
            </w:rPr>
          </w:rPrChange>
        </w:rPr>
        <w:fldChar w:fldCharType="separate"/>
      </w:r>
      <w:ins w:id="547" w:author="Yoav Ram" w:date="2018-11-14T10:58:00Z">
        <w:r w:rsidR="00F74E04" w:rsidRPr="00F74E04">
          <w:rPr>
            <w:b/>
            <w:bCs/>
            <w:rPrChange w:id="548" w:author="Yoav Ram" w:date="2018-11-14T10:59:00Z">
              <w:rPr/>
            </w:rPrChange>
          </w:rPr>
          <w:t>Materials and Methods</w:t>
        </w:r>
        <w:r w:rsidR="00F74E04" w:rsidRPr="00F74E04">
          <w:rPr>
            <w:b/>
            <w:bCs/>
            <w:rPrChange w:id="549" w:author="Yoav Ram" w:date="2018-11-14T10:59:00Z">
              <w:rPr>
                <w:b/>
                <w:bCs/>
              </w:rPr>
            </w:rPrChange>
          </w:rPr>
          <w:fldChar w:fldCharType="end"/>
        </w:r>
      </w:ins>
      <w:ins w:id="550" w:author="Yoav Ram" w:date="2018-11-13T15:18:00Z">
        <w:r w:rsidR="0079638A">
          <w:t xml:space="preserve">). Importantly, analysis of </w:t>
        </w:r>
      </w:ins>
      <w:ins w:id="551" w:author="Yoav Ram" w:date="2018-11-13T15:19:00Z">
        <w:r w:rsidR="0079638A">
          <w:t xml:space="preserve">growth curves, including </w:t>
        </w:r>
      </w:ins>
      <w:ins w:id="552" w:author="Yoav Ram" w:date="2018-11-13T15:20:00Z">
        <w:r w:rsidR="0079638A">
          <w:t xml:space="preserve">estimation of </w:t>
        </w:r>
      </w:ins>
      <w:ins w:id="553" w:author="Yoav Ram" w:date="2018-11-13T15:19:00Z">
        <w:r w:rsidR="0079638A">
          <w:t>growth parameter</w:t>
        </w:r>
      </w:ins>
      <w:ins w:id="554" w:author="Yoav Ram" w:date="2018-11-13T15:20:00Z">
        <w:r w:rsidR="0079638A">
          <w:t>s</w:t>
        </w:r>
      </w:ins>
      <w:ins w:id="555" w:author="Yoav Ram" w:date="2018-11-13T15:19:00Z">
        <w:r w:rsidR="0079638A">
          <w:t xml:space="preserve"> and prediction of </w:t>
        </w:r>
      </w:ins>
      <w:ins w:id="556" w:author="Yoav Ram" w:date="2018-11-13T15:20:00Z">
        <w:r w:rsidR="0079638A">
          <w:t xml:space="preserve">relative growth in mixed culture (i.e. competition dynamics) was </w:t>
        </w:r>
      </w:ins>
      <w:ins w:id="557" w:author="Yoav Ram" w:date="2018-11-13T15:21:00Z">
        <w:r w:rsidR="0079638A">
          <w:t>done by the Cooper lab independently</w:t>
        </w:r>
      </w:ins>
      <w:ins w:id="558" w:author="Yoav Ram" w:date="2018-11-13T15:24:00Z">
        <w:r w:rsidR="0079638A">
          <w:t xml:space="preserve"> (without collaboration)</w:t>
        </w:r>
      </w:ins>
      <w:ins w:id="559" w:author="Yoav Ram" w:date="2018-11-13T15:21:00Z">
        <w:r w:rsidR="0079638A">
          <w:t xml:space="preserve"> from the </w:t>
        </w:r>
        <w:proofErr w:type="spellStart"/>
        <w:r w:rsidR="0079638A">
          <w:t>Hadany</w:t>
        </w:r>
        <w:proofErr w:type="spellEnd"/>
        <w:r w:rsidR="0079638A">
          <w:t xml:space="preserve"> and Berman labs, using the </w:t>
        </w:r>
      </w:ins>
      <w:ins w:id="560" w:author="Yoav Ram" w:date="2018-11-13T15:22:00Z">
        <w:r w:rsidR="0079638A">
          <w:t>information provided in a preprint version of this manuscript</w:t>
        </w:r>
      </w:ins>
      <w:ins w:id="561" w:author="Yoav Ram" w:date="2018-11-13T15:23:00Z">
        <w:r w:rsidR="0079638A">
          <w:t xml:space="preserve"> deposited on</w:t>
        </w:r>
      </w:ins>
      <w:ins w:id="562" w:author="Yoav Ram" w:date="2018-11-14T10:59:00Z">
        <w:r w:rsidR="00F74E04">
          <w:t xml:space="preserve"> the </w:t>
        </w:r>
      </w:ins>
      <w:proofErr w:type="spellStart"/>
      <w:ins w:id="563" w:author="Yoav Ram" w:date="2018-11-14T11:00:00Z">
        <w:r w:rsidR="00F74E04" w:rsidRPr="00F74E04">
          <w:rPr>
            <w:i/>
            <w:iCs/>
          </w:rPr>
          <w:t>bioRxiv</w:t>
        </w:r>
        <w:proofErr w:type="spellEnd"/>
        <w:r w:rsidR="00F74E04" w:rsidRPr="00F74E04">
          <w:rPr>
            <w:rPrChange w:id="564" w:author="Yoav Ram" w:date="2018-11-14T11:00:00Z">
              <w:rPr>
                <w:i/>
                <w:iCs/>
              </w:rPr>
            </w:rPrChange>
          </w:rPr>
          <w:t>, a free online archive and distribution service for unpublished preprints in the life sciences</w:t>
        </w:r>
        <w:r w:rsidR="00F74E04">
          <w:t xml:space="preserve"> </w:t>
        </w:r>
      </w:ins>
      <w:ins w:id="565" w:author="Yoav Ram" w:date="2018-11-13T15:22:00Z">
        <w:r w:rsidR="0079638A">
          <w:fldChar w:fldCharType="begin" w:fldLock="1"/>
        </w:r>
      </w:ins>
      <w:r w:rsidR="00F74E04">
        <w:instrText>ADDIN CSL_CITATION {"citationItems":[{"id":"ITEM-1","itemData":{"DOI":"10.1101/022640","author":[{"dropping-particle":"","family":"Ram","given":"Yoav","non-dropping-particle":"","parse-names":false,"suffix":""},{"dropping-particle":"","family":"Dellus-Gur","given":"Eynat","non-dropping-particle":"","parse-names":false,"suffix":""},{"dropping-particle":"","family":"Bibi","given":"Maayan","non-dropping-particle":"","parse-names":false,"suffix":""},{"dropping-particle":"","family":"Obolski","given":"Uri","non-dropping-particle":"","parse-names":false,"suffix":""},{"dropping-particle":"","family":"Berman","given":"Judith","non-dropping-particle":"","parse-names":false,"suffix":""},{"dropping-particle":"","family":"Hadany","given":"Lilach","non-dropping-particle":"","parse-names":false,"suffix":""}],"container-title":"bioRxiv","id":"ITEM-1","issued":{"date-parts":[["2016","7","23"]]},"title":"Predicting microbial relative growth in a mixed culture from growth curve data","type":"article-journal"},"uris":["http://www.mendeley.com/documents/?uuid=74714f21-0893-496e-8028-098db0761b6f"]}],"mendeley":{"formattedCitation":"(16)","plainTextFormattedCitation":"(16)","previouslyFormattedCitation":"(16)"},"properties":{"noteIndex":0},"schema":"https://github.com/citation-style-language/schema/raw/master/csl-citation.json"}</w:instrText>
      </w:r>
      <w:r w:rsidR="0079638A">
        <w:fldChar w:fldCharType="separate"/>
      </w:r>
      <w:r w:rsidR="00667056" w:rsidRPr="00667056">
        <w:rPr>
          <w:noProof/>
        </w:rPr>
        <w:t>(16)</w:t>
      </w:r>
      <w:ins w:id="566" w:author="Yoav Ram" w:date="2018-11-13T15:22:00Z">
        <w:r w:rsidR="0079638A">
          <w:fldChar w:fldCharType="end"/>
        </w:r>
      </w:ins>
      <w:ins w:id="567" w:author="Yoav Ram" w:date="2018-11-13T15:23:00Z">
        <w:r w:rsidR="0079638A">
          <w:t xml:space="preserve">. </w:t>
        </w:r>
      </w:ins>
      <w:ins w:id="568" w:author="Yoav Ram" w:date="2018-11-13T15:24:00Z">
        <w:r w:rsidR="0079638A">
          <w:t>The results from Cooper lab, which will be described next, were only communicated after the expe</w:t>
        </w:r>
      </w:ins>
      <w:ins w:id="569" w:author="Yoav Ram" w:date="2018-11-13T15:25:00Z">
        <w:r w:rsidR="0079638A">
          <w:t xml:space="preserve">riments and </w:t>
        </w:r>
      </w:ins>
      <w:ins w:id="570" w:author="Yoav Ram" w:date="2018-11-13T15:24:00Z">
        <w:r w:rsidR="0079638A">
          <w:t>analysis</w:t>
        </w:r>
      </w:ins>
      <w:ins w:id="571" w:author="Yoav Ram" w:date="2018-11-13T15:25:00Z">
        <w:r w:rsidR="0079638A">
          <w:t xml:space="preserve"> were completed.</w:t>
        </w:r>
      </w:ins>
    </w:p>
    <w:p w14:paraId="1D4D17B3" w14:textId="073535B2" w:rsidR="00390455" w:rsidRPr="001C0C2F" w:rsidRDefault="001C0C2F" w:rsidP="00F74E04">
      <w:pPr>
        <w:rPr>
          <w:ins w:id="572" w:author="Yoav Ram" w:date="2018-11-13T15:31:00Z"/>
        </w:rPr>
        <w:pPrChange w:id="573" w:author="Yoav Ram" w:date="2018-11-14T11:02:00Z">
          <w:pPr/>
        </w:pPrChange>
      </w:pPr>
      <w:ins w:id="574" w:author="Yoav Ram" w:date="2018-11-13T15:32:00Z">
        <w:r>
          <w:rPr>
            <w:b/>
            <w:bCs/>
          </w:rPr>
          <w:t>Analy</w:t>
        </w:r>
      </w:ins>
      <w:ins w:id="575" w:author="Yoav Ram" w:date="2018-11-13T15:33:00Z">
        <w:r>
          <w:rPr>
            <w:b/>
            <w:bCs/>
          </w:rPr>
          <w:t>sis</w:t>
        </w:r>
        <w:r>
          <w:t xml:space="preserve">. </w:t>
        </w:r>
      </w:ins>
      <w:ins w:id="576" w:author="Yoav Ram" w:date="2018-11-13T15:34:00Z">
        <w:r>
          <w:t>As above, g</w:t>
        </w:r>
      </w:ins>
      <w:ins w:id="577" w:author="Yoav Ram" w:date="2018-11-13T15:33:00Z">
        <w:r w:rsidRPr="0025589C">
          <w:t xml:space="preserve">rowth model parameters </w:t>
        </w:r>
        <w:r>
          <w:t xml:space="preserve">were estimated </w:t>
        </w:r>
        <w:r w:rsidRPr="0025589C">
          <w:t xml:space="preserve">by fitting the </w:t>
        </w:r>
      </w:ins>
      <w:ins w:id="578" w:author="Yoav Ram" w:date="2018-11-14T10:53:00Z">
        <w:r w:rsidR="003E49EA">
          <w:t xml:space="preserve">growth </w:t>
        </w:r>
      </w:ins>
      <w:ins w:id="579" w:author="Yoav Ram" w:date="2018-11-13T15:33:00Z">
        <w:r w:rsidRPr="0025589C">
          <w:t>model (</w:t>
        </w:r>
        <w:proofErr w:type="spellStart"/>
        <w:r w:rsidRPr="0025589C">
          <w:t>eq</w:t>
        </w:r>
        <w:r>
          <w:t>s</w:t>
        </w:r>
        <w:proofErr w:type="spellEnd"/>
        <w:r w:rsidRPr="0025589C">
          <w:t>. 2) to the mono</w:t>
        </w:r>
      </w:ins>
      <w:ins w:id="580" w:author="Yoav Ram" w:date="2018-11-14T10:53:00Z">
        <w:r w:rsidR="003E49EA">
          <w:t>-</w:t>
        </w:r>
      </w:ins>
      <w:ins w:id="581" w:author="Yoav Ram" w:date="2018-11-13T15:33:00Z">
        <w:r w:rsidRPr="0025589C">
          <w:t>culture growth curve data</w:t>
        </w:r>
      </w:ins>
      <w:ins w:id="582" w:author="Yoav Ram" w:date="2018-11-14T11:01:00Z">
        <w:r w:rsidR="00F74E04">
          <w:t>.</w:t>
        </w:r>
      </w:ins>
      <w:ins w:id="583" w:author="Yoav Ram" w:date="2018-11-13T15:34:00Z">
        <w:r>
          <w:t xml:space="preserve"> </w:t>
        </w:r>
      </w:ins>
      <w:ins w:id="584" w:author="Yoav Ram" w:date="2018-11-14T11:01:00Z">
        <w:r w:rsidR="00F74E04">
          <w:t>T</w:t>
        </w:r>
      </w:ins>
      <w:ins w:id="585" w:author="Yoav Ram" w:date="2018-11-13T15:35:00Z">
        <w:r w:rsidRPr="0025589C">
          <w:t>he rate at which the physiological state adjusts to the new growth conditions</w:t>
        </w:r>
        <w:r>
          <w:t xml:space="preserve"> was assumed equal to the specific growth rate at low density </w:t>
        </w:r>
      </w:ins>
      <w:ins w:id="586" w:author="Yoav Ram" w:date="2018-11-14T10:54:00Z">
        <w:r w:rsidR="00477334">
          <w:t>(</w:t>
        </w:r>
      </w:ins>
      <m:oMath>
        <m:r>
          <w:ins w:id="587" w:author="Yoav Ram" w:date="2018-11-13T15:35:00Z">
            <w:rPr>
              <w:rFonts w:ascii="Cambria Math" w:hAnsi="Cambria Math"/>
            </w:rPr>
            <m:t>m=r</m:t>
          </w:ins>
        </m:r>
      </m:oMath>
      <w:ins w:id="588" w:author="Yoav Ram" w:date="2018-11-14T10:54:00Z">
        <w:r w:rsidR="00477334">
          <w:t>)</w:t>
        </w:r>
      </w:ins>
      <w:ins w:id="589" w:author="Yoav Ram" w:date="2018-11-14T11:01:00Z">
        <w:r w:rsidR="00F74E04">
          <w:t xml:space="preserve">, in order </w:t>
        </w:r>
      </w:ins>
      <w:ins w:id="590" w:author="Yoav Ram" w:date="2018-11-13T15:35:00Z">
        <w:r w:rsidR="00B66EEC">
          <w:t>to achieve more stable model fitting</w:t>
        </w:r>
      </w:ins>
      <w:ins w:id="591" w:author="Yoav Ram" w:date="2018-11-13T15:36:00Z">
        <w:r w:rsidR="00B66EEC">
          <w:t xml:space="preserve">, as suggested by </w:t>
        </w:r>
        <w:proofErr w:type="spellStart"/>
        <w:r w:rsidR="00B66EEC">
          <w:t>Baranyi</w:t>
        </w:r>
        <w:proofErr w:type="spellEnd"/>
        <w:r w:rsidR="00B66EEC">
          <w:t xml:space="preserve"> </w:t>
        </w:r>
        <w:r w:rsidR="00B66EEC">
          <w:fldChar w:fldCharType="begin" w:fldLock="1"/>
        </w:r>
      </w:ins>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B66EEC">
        <w:fldChar w:fldCharType="separate"/>
      </w:r>
      <w:r w:rsidR="00667056" w:rsidRPr="00667056">
        <w:rPr>
          <w:noProof/>
        </w:rPr>
        <w:t>(17)</w:t>
      </w:r>
      <w:ins w:id="592" w:author="Yoav Ram" w:date="2018-11-13T15:36:00Z">
        <w:r w:rsidR="00B66EEC">
          <w:fldChar w:fldCharType="end"/>
        </w:r>
        <w:r w:rsidR="00B66EEC">
          <w:t xml:space="preserve">. </w:t>
        </w:r>
      </w:ins>
      <w:ins w:id="593" w:author="Yoav Ram" w:date="2018-11-13T15:37:00Z">
        <w:r w:rsidR="00B66EEC">
          <w:t>Competitions were then predicted by plugging the estimated growth parameters for each strain i</w:t>
        </w:r>
      </w:ins>
      <w:ins w:id="594" w:author="Yoav Ram" w:date="2018-11-13T15:38:00Z">
        <w:r w:rsidR="00B66EEC">
          <w:t>n</w:t>
        </w:r>
      </w:ins>
      <w:ins w:id="595" w:author="Yoav Ram" w:date="2018-11-14T10:55:00Z">
        <w:r w:rsidR="00477334">
          <w:t xml:space="preserve"> the competition model</w:t>
        </w:r>
      </w:ins>
      <w:ins w:id="596" w:author="Yoav Ram" w:date="2018-11-13T15:38:00Z">
        <w:r w:rsidR="00B66EEC">
          <w:t xml:space="preserve"> </w:t>
        </w:r>
      </w:ins>
      <w:ins w:id="597" w:author="Yoav Ram" w:date="2018-11-14T10:55:00Z">
        <w:r w:rsidR="00477334">
          <w:t>(</w:t>
        </w:r>
      </w:ins>
      <w:proofErr w:type="spellStart"/>
      <w:ins w:id="598" w:author="Yoav Ram" w:date="2018-11-13T15:38:00Z">
        <w:r w:rsidR="00B66EEC">
          <w:t>eqs</w:t>
        </w:r>
        <w:proofErr w:type="spellEnd"/>
        <w:r w:rsidR="00B66EEC">
          <w:t>. 3</w:t>
        </w:r>
      </w:ins>
      <w:ins w:id="599" w:author="Yoav Ram" w:date="2018-11-14T10:55:00Z">
        <w:r w:rsidR="00477334">
          <w:t>),</w:t>
        </w:r>
      </w:ins>
      <w:ins w:id="600" w:author="Yoav Ram" w:date="2018-11-13T15:38:00Z">
        <w:r w:rsidR="00B66EEC">
          <w:t xml:space="preserve"> fixing the competition coefficients to unit</w:t>
        </w:r>
      </w:ins>
      <w:ins w:id="601" w:author="Yoav Ram" w:date="2018-11-13T15:39:00Z">
        <w:r w:rsidR="00B66EEC">
          <w:t>y</w:t>
        </w:r>
      </w:ins>
      <w:ins w:id="602" w:author="Yoav Ram" w:date="2018-11-13T15:38:00Z">
        <w:r w:rsidR="00B66EEC">
          <w:t xml:space="preserve"> </w:t>
        </w:r>
      </w:ins>
      <w:ins w:id="603" w:author="Yoav Ram" w:date="2018-11-14T10:57:00Z">
        <w:r w:rsidR="00F74E04">
          <w:t>(</w:t>
        </w:r>
      </w:ins>
      <m:oMath>
        <m:sSub>
          <m:sSubPr>
            <m:ctrlPr>
              <w:ins w:id="604" w:author="Yoav Ram" w:date="2018-11-13T15:38:00Z">
                <w:rPr>
                  <w:rFonts w:ascii="Cambria Math" w:hAnsi="Cambria Math"/>
                  <w:i/>
                </w:rPr>
              </w:ins>
            </m:ctrlPr>
          </m:sSubPr>
          <m:e>
            <m:r>
              <w:ins w:id="605" w:author="Yoav Ram" w:date="2018-11-13T15:38:00Z">
                <w:rPr>
                  <w:rFonts w:ascii="Cambria Math" w:hAnsi="Cambria Math"/>
                </w:rPr>
                <m:t>c</m:t>
              </w:ins>
            </m:r>
          </m:e>
          <m:sub>
            <m:r>
              <w:ins w:id="606" w:author="Yoav Ram" w:date="2018-11-13T15:38:00Z">
                <w:rPr>
                  <w:rFonts w:ascii="Cambria Math" w:hAnsi="Cambria Math"/>
                </w:rPr>
                <m:t>i</m:t>
              </w:ins>
            </m:r>
          </m:sub>
        </m:sSub>
        <m:r>
          <w:ins w:id="607" w:author="Yoav Ram" w:date="2018-11-13T15:38:00Z">
            <w:rPr>
              <w:rFonts w:ascii="Cambria Math" w:hAnsi="Cambria Math"/>
            </w:rPr>
            <m:t>=1</m:t>
          </w:ins>
        </m:r>
      </m:oMath>
      <w:ins w:id="608" w:author="Yoav Ram" w:date="2018-11-14T10:58:00Z">
        <w:r w:rsidR="00F74E04">
          <w:t>)</w:t>
        </w:r>
      </w:ins>
      <w:ins w:id="609" w:author="Yoav Ram" w:date="2018-11-14T11:01:00Z">
        <w:r w:rsidR="00F74E04">
          <w:t>,</w:t>
        </w:r>
      </w:ins>
      <w:ins w:id="610" w:author="Yoav Ram" w:date="2018-11-13T15:39:00Z">
        <w:r w:rsidR="00B66EEC">
          <w:t xml:space="preserve"> as the purpose was to predict growth in mixed culture without performing mixed culture experiments.</w:t>
        </w:r>
      </w:ins>
      <w:ins w:id="611" w:author="Yoav Ram" w:date="2018-11-13T16:07:00Z">
        <w:r w:rsidR="00872EE1">
          <w:t xml:space="preserve"> D</w:t>
        </w:r>
        <w:r w:rsidR="00872EE1" w:rsidRPr="00872EE1">
          <w:t xml:space="preserve">ue to noise in the growth curve data, model fitting </w:t>
        </w:r>
        <w:r w:rsidR="00872EE1" w:rsidRPr="00872EE1">
          <w:lastRenderedPageBreak/>
          <w:t xml:space="preserve">was unstable and some </w:t>
        </w:r>
        <w:r w:rsidR="00872EE1">
          <w:t xml:space="preserve">predicted </w:t>
        </w:r>
        <w:r w:rsidR="00872EE1" w:rsidRPr="00872EE1">
          <w:t xml:space="preserve">competitions resulted in no growth (or even a decrease in OD) for one strain. </w:t>
        </w:r>
      </w:ins>
      <w:ins w:id="612" w:author="Yoav Ram" w:date="2018-11-13T16:08:00Z">
        <w:r w:rsidR="00872EE1">
          <w:t>S</w:t>
        </w:r>
      </w:ins>
      <w:ins w:id="613" w:author="Yoav Ram" w:date="2018-11-13T16:07:00Z">
        <w:r w:rsidR="00872EE1" w:rsidRPr="00872EE1">
          <w:t xml:space="preserve">uch outliers </w:t>
        </w:r>
      </w:ins>
      <w:ins w:id="614" w:author="Yoav Ram" w:date="2018-11-13T16:08:00Z">
        <w:r w:rsidR="00872EE1">
          <w:t>were excluded</w:t>
        </w:r>
      </w:ins>
      <w:ins w:id="615" w:author="Yoav Ram" w:date="2018-11-14T11:02:00Z">
        <w:r w:rsidR="00F74E04">
          <w:t xml:space="preserve">. </w:t>
        </w:r>
      </w:ins>
      <w:ins w:id="616" w:author="Yoav Ram" w:date="2018-11-14T11:04:00Z">
        <w:r w:rsidR="00F74E04">
          <w:t>The r</w:t>
        </w:r>
      </w:ins>
      <w:ins w:id="617" w:author="Yoav Ram" w:date="2018-11-13T15:41:00Z">
        <w:r w:rsidR="00B66EEC">
          <w:t xml:space="preserve">elative fitness </w:t>
        </w:r>
      </w:ins>
      <m:oMath>
        <m:r>
          <w:ins w:id="618" w:author="Yoav Ram" w:date="2018-11-14T11:04:00Z">
            <w:rPr>
              <w:rFonts w:ascii="Cambria Math" w:hAnsi="Cambria Math"/>
            </w:rPr>
            <m:t>W</m:t>
          </w:ins>
        </m:r>
      </m:oMath>
      <w:ins w:id="619" w:author="Yoav Ram" w:date="2018-11-14T11:04:00Z">
        <w:r w:rsidR="00121A11">
          <w:t xml:space="preserve"> </w:t>
        </w:r>
      </w:ins>
      <w:ins w:id="620" w:author="Yoav Ram" w:date="2018-11-13T15:43:00Z">
        <w:r w:rsidR="00B66EEC">
          <w:t>of a strain</w:t>
        </w:r>
      </w:ins>
      <w:ins w:id="621" w:author="Yoav Ram" w:date="2018-11-13T15:44:00Z">
        <w:r w:rsidR="00B66EEC">
          <w:t xml:space="preserve"> </w:t>
        </w:r>
      </w:ins>
      <w:ins w:id="622" w:author="Yoav Ram" w:date="2018-11-14T11:03:00Z">
        <w:r w:rsidR="00F74E04">
          <w:t xml:space="preserve">expressing the </w:t>
        </w:r>
        <w:r w:rsidR="00F74E04">
          <w:rPr>
            <w:i/>
            <w:iCs/>
          </w:rPr>
          <w:t>lac</w:t>
        </w:r>
        <w:r w:rsidR="00F74E04">
          <w:t xml:space="preserve"> operon</w:t>
        </w:r>
      </w:ins>
      <w:ins w:id="623" w:author="Yoav Ram" w:date="2018-11-14T11:05:00Z">
        <w:r w:rsidR="00121A11">
          <w:t xml:space="preserve"> (den</w:t>
        </w:r>
      </w:ins>
      <w:ins w:id="624" w:author="Yoav Ram" w:date="2018-11-14T11:06:00Z">
        <w:r w:rsidR="00121A11">
          <w:t>oted strain 1)</w:t>
        </w:r>
      </w:ins>
      <w:ins w:id="625" w:author="Yoav Ram" w:date="2018-11-14T11:04:00Z">
        <w:r w:rsidR="00F74E04">
          <w:t xml:space="preserve"> </w:t>
        </w:r>
      </w:ins>
      <w:ins w:id="626" w:author="Yoav Ram" w:date="2018-11-13T15:44:00Z">
        <w:r w:rsidR="00B66EEC">
          <w:t xml:space="preserve">compared to </w:t>
        </w:r>
      </w:ins>
      <w:ins w:id="627" w:author="Yoav Ram" w:date="2018-11-14T11:04:00Z">
        <w:r w:rsidR="00F74E04">
          <w:t xml:space="preserve">the same </w:t>
        </w:r>
      </w:ins>
      <w:ins w:id="628" w:author="Yoav Ram" w:date="2018-11-13T15:44:00Z">
        <w:r w:rsidR="00B66EEC">
          <w:t xml:space="preserve">strain </w:t>
        </w:r>
      </w:ins>
      <w:ins w:id="629" w:author="Yoav Ram" w:date="2018-11-14T11:03:00Z">
        <w:r w:rsidR="00F74E04">
          <w:t xml:space="preserve">not expressing </w:t>
        </w:r>
      </w:ins>
      <w:ins w:id="630" w:author="Yoav Ram" w:date="2018-11-14T11:04:00Z">
        <w:r w:rsidR="00F74E04">
          <w:t>the operon</w:t>
        </w:r>
      </w:ins>
      <w:ins w:id="631" w:author="Yoav Ram" w:date="2018-11-14T11:06:00Z">
        <w:r w:rsidR="00121A11">
          <w:t xml:space="preserve"> (denoted strain 2)</w:t>
        </w:r>
      </w:ins>
      <w:ins w:id="632" w:author="Yoav Ram" w:date="2018-11-14T11:04:00Z">
        <w:r w:rsidR="00F74E04">
          <w:t xml:space="preserve"> was estimated</w:t>
        </w:r>
        <w:r w:rsidR="00121A11">
          <w:t xml:space="preserve"> </w:t>
        </w:r>
        <w:r w:rsidR="00F74E04">
          <w:t xml:space="preserve">from </w:t>
        </w:r>
      </w:ins>
      <w:ins w:id="633" w:author="Yoav Ram" w:date="2018-11-13T15:42:00Z">
        <w:r w:rsidR="00B66EEC">
          <w:t xml:space="preserve">the ratio </w:t>
        </w:r>
      </w:ins>
      <w:ins w:id="634" w:author="Yoav Ram" w:date="2018-11-14T11:05:00Z">
        <w:r w:rsidR="00121A11">
          <w:t>of</w:t>
        </w:r>
      </w:ins>
      <w:ins w:id="635" w:author="Yoav Ram" w:date="2018-11-13T15:42:00Z">
        <w:r w:rsidR="00B66EEC">
          <w:t xml:space="preserve"> the </w:t>
        </w:r>
      </w:ins>
      <w:ins w:id="636" w:author="Yoav Ram" w:date="2018-11-13T15:43:00Z">
        <w:r w:rsidR="00B66EEC">
          <w:t>log fold change</w:t>
        </w:r>
      </w:ins>
      <w:ins w:id="637" w:author="Yoav Ram" w:date="2018-11-14T11:05:00Z">
        <w:r w:rsidR="00121A11">
          <w:t>s</w:t>
        </w:r>
      </w:ins>
      <w:ins w:id="638" w:author="Yoav Ram" w:date="2018-11-13T15:43:00Z">
        <w:r w:rsidR="00B66EEC">
          <w:t xml:space="preserve"> in density over a single growth day</w:t>
        </w:r>
      </w:ins>
      <w:ins w:id="639" w:author="Yoav Ram" w:date="2018-11-14T11:05:00Z">
        <w:r w:rsidR="00121A11">
          <w:t xml:space="preserve">, following Lenski et. al. </w:t>
        </w:r>
        <w:r w:rsidR="00121A11">
          <w:fldChar w:fldCharType="begin" w:fldLock="1"/>
        </w:r>
        <w:r w:rsidR="00121A11">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rsidR="00121A11">
          <w:fldChar w:fldCharType="separate"/>
        </w:r>
        <w:r w:rsidR="00121A11" w:rsidRPr="00B66EEC">
          <w:rPr>
            <w:noProof/>
          </w:rPr>
          <w:t>(7)</w:t>
        </w:r>
        <w:r w:rsidR="00121A11">
          <w:fldChar w:fldCharType="end"/>
        </w:r>
        <w:r w:rsidR="00121A11">
          <w:t>:</w:t>
        </w:r>
      </w:ins>
    </w:p>
    <w:p w14:paraId="0B11C640" w14:textId="684531B4" w:rsidR="00B66EEC" w:rsidRPr="006E7346" w:rsidRDefault="00B66EEC">
      <w:pPr>
        <w:jc w:val="right"/>
        <w:rPr>
          <w:ins w:id="640" w:author="Yoav Ram" w:date="2018-11-13T15:47:00Z"/>
          <w:rPrChange w:id="641" w:author="Yoav Ram" w:date="2018-11-13T15:48:00Z">
            <w:rPr>
              <w:ins w:id="642" w:author="Yoav Ram" w:date="2018-11-13T15:47:00Z"/>
              <w:b/>
              <w:bCs/>
            </w:rPr>
          </w:rPrChange>
        </w:rPr>
        <w:pPrChange w:id="643" w:author="Yoav Ram" w:date="2018-11-13T15:48:00Z">
          <w:pPr/>
        </w:pPrChange>
      </w:pPr>
      <m:oMath>
        <m:r>
          <w:ins w:id="644" w:author="Yoav Ram" w:date="2018-11-13T15:48:00Z">
            <w:rPr>
              <w:rFonts w:ascii="Cambria Math" w:hAnsi="Cambria Math"/>
            </w:rPr>
            <m:t>W=</m:t>
          </w:ins>
        </m:r>
        <m:f>
          <m:fPr>
            <m:type m:val="lin"/>
            <m:ctrlPr>
              <w:ins w:id="645" w:author="Yoav Ram" w:date="2018-11-13T15:48:00Z">
                <w:rPr>
                  <w:rFonts w:ascii="Cambria Math" w:hAnsi="Cambria Math"/>
                  <w:i/>
                  <w:iCs/>
                  <w:rPrChange w:id="646" w:author="Yoav Ram" w:date="2018-11-14T11:05:00Z">
                    <w:rPr>
                      <w:rFonts w:ascii="Cambria Math" w:hAnsi="Cambria Math"/>
                      <w:i/>
                      <w:iCs/>
                    </w:rPr>
                  </w:rPrChange>
                </w:rPr>
              </w:ins>
            </m:ctrlPr>
          </m:fPr>
          <m:num>
            <m:func>
              <m:funcPr>
                <m:ctrlPr>
                  <w:ins w:id="647" w:author="Yoav Ram" w:date="2018-11-13T15:48:00Z">
                    <w:rPr>
                      <w:rFonts w:ascii="Cambria Math" w:hAnsi="Cambria Math"/>
                      <w:i/>
                      <w:iCs/>
                    </w:rPr>
                  </w:ins>
                </m:ctrlPr>
              </m:funcPr>
              <m:fName>
                <m:r>
                  <w:ins w:id="648" w:author="Yoav Ram" w:date="2018-11-13T15:48:00Z">
                    <m:rPr>
                      <m:sty m:val="p"/>
                    </m:rPr>
                    <w:rPr>
                      <w:rFonts w:ascii="Cambria Math" w:hAnsi="Cambria Math"/>
                    </w:rPr>
                    <m:t>log</m:t>
                  </w:ins>
                </m:r>
              </m:fName>
              <m:e>
                <m:d>
                  <m:dPr>
                    <m:ctrlPr>
                      <w:ins w:id="649" w:author="Yoav Ram" w:date="2018-11-13T15:48:00Z">
                        <w:rPr>
                          <w:rFonts w:ascii="Cambria Math" w:hAnsi="Cambria Math"/>
                          <w:i/>
                          <w:iCs/>
                        </w:rPr>
                      </w:ins>
                    </m:ctrlPr>
                  </m:dPr>
                  <m:e>
                    <m:f>
                      <m:fPr>
                        <m:ctrlPr>
                          <w:ins w:id="650" w:author="Yoav Ram" w:date="2018-11-13T15:48:00Z">
                            <w:rPr>
                              <w:rFonts w:ascii="Cambria Math" w:hAnsi="Cambria Math"/>
                              <w:i/>
                              <w:iCs/>
                            </w:rPr>
                          </w:ins>
                        </m:ctrlPr>
                      </m:fPr>
                      <m:num>
                        <m:sSub>
                          <m:sSubPr>
                            <m:ctrlPr>
                              <w:ins w:id="651" w:author="Yoav Ram" w:date="2018-11-13T15:48:00Z">
                                <w:rPr>
                                  <w:rFonts w:ascii="Cambria Math" w:hAnsi="Cambria Math"/>
                                  <w:i/>
                                  <w:iCs/>
                                </w:rPr>
                              </w:ins>
                            </m:ctrlPr>
                          </m:sSubPr>
                          <m:e>
                            <m:r>
                              <w:ins w:id="652" w:author="Yoav Ram" w:date="2018-11-13T15:48:00Z">
                                <w:rPr>
                                  <w:rFonts w:ascii="Cambria Math" w:hAnsi="Cambria Math"/>
                                </w:rPr>
                                <m:t>N</m:t>
                              </w:ins>
                            </m:r>
                          </m:e>
                          <m:sub>
                            <m:r>
                              <w:ins w:id="653" w:author="Yoav Ram" w:date="2018-11-13T15:48:00Z">
                                <w:rPr>
                                  <w:rFonts w:ascii="Cambria Math" w:hAnsi="Cambria Math"/>
                                </w:rPr>
                                <m:t>1</m:t>
                              </w:ins>
                            </m:r>
                          </m:sub>
                        </m:sSub>
                        <m:d>
                          <m:dPr>
                            <m:ctrlPr>
                              <w:ins w:id="654" w:author="Yoav Ram" w:date="2018-11-13T15:48:00Z">
                                <w:rPr>
                                  <w:rFonts w:ascii="Cambria Math" w:hAnsi="Cambria Math"/>
                                  <w:i/>
                                  <w:iCs/>
                                </w:rPr>
                              </w:ins>
                            </m:ctrlPr>
                          </m:dPr>
                          <m:e>
                            <m:r>
                              <w:ins w:id="655" w:author="Yoav Ram" w:date="2018-11-13T15:48:00Z">
                                <w:rPr>
                                  <w:rFonts w:ascii="Cambria Math" w:hAnsi="Cambria Math"/>
                                </w:rPr>
                                <m:t>24</m:t>
                              </w:ins>
                            </m:r>
                          </m:e>
                        </m:d>
                      </m:num>
                      <m:den>
                        <m:sSub>
                          <m:sSubPr>
                            <m:ctrlPr>
                              <w:ins w:id="656" w:author="Yoav Ram" w:date="2018-11-13T15:48:00Z">
                                <w:rPr>
                                  <w:rFonts w:ascii="Cambria Math" w:hAnsi="Cambria Math"/>
                                  <w:i/>
                                  <w:iCs/>
                                </w:rPr>
                              </w:ins>
                            </m:ctrlPr>
                          </m:sSubPr>
                          <m:e>
                            <m:r>
                              <w:ins w:id="657" w:author="Yoav Ram" w:date="2018-11-13T15:48:00Z">
                                <w:rPr>
                                  <w:rFonts w:ascii="Cambria Math" w:hAnsi="Cambria Math"/>
                                </w:rPr>
                                <m:t>N</m:t>
                              </w:ins>
                            </m:r>
                          </m:e>
                          <m:sub>
                            <m:r>
                              <w:ins w:id="658" w:author="Yoav Ram" w:date="2018-11-13T15:48:00Z">
                                <w:rPr>
                                  <w:rFonts w:ascii="Cambria Math" w:hAnsi="Cambria Math"/>
                                </w:rPr>
                                <m:t>1</m:t>
                              </w:ins>
                            </m:r>
                          </m:sub>
                        </m:sSub>
                        <m:d>
                          <m:dPr>
                            <m:ctrlPr>
                              <w:ins w:id="659" w:author="Yoav Ram" w:date="2018-11-13T15:48:00Z">
                                <w:rPr>
                                  <w:rFonts w:ascii="Cambria Math" w:hAnsi="Cambria Math"/>
                                  <w:i/>
                                  <w:iCs/>
                                </w:rPr>
                              </w:ins>
                            </m:ctrlPr>
                          </m:dPr>
                          <m:e>
                            <m:r>
                              <w:ins w:id="660" w:author="Yoav Ram" w:date="2018-11-13T15:48:00Z">
                                <w:rPr>
                                  <w:rFonts w:ascii="Cambria Math" w:hAnsi="Cambria Math"/>
                                </w:rPr>
                                <m:t>0</m:t>
                              </w:ins>
                            </m:r>
                          </m:e>
                        </m:d>
                      </m:den>
                    </m:f>
                  </m:e>
                </m:d>
              </m:e>
            </m:func>
          </m:num>
          <m:den>
            <m:func>
              <m:funcPr>
                <m:ctrlPr>
                  <w:ins w:id="661" w:author="Yoav Ram" w:date="2018-11-13T15:48:00Z">
                    <w:rPr>
                      <w:rFonts w:ascii="Cambria Math" w:hAnsi="Cambria Math"/>
                      <w:i/>
                      <w:iCs/>
                    </w:rPr>
                  </w:ins>
                </m:ctrlPr>
              </m:funcPr>
              <m:fName>
                <m:r>
                  <w:ins w:id="662" w:author="Yoav Ram" w:date="2018-11-13T15:48:00Z">
                    <m:rPr>
                      <m:sty m:val="p"/>
                    </m:rPr>
                    <w:rPr>
                      <w:rFonts w:ascii="Cambria Math" w:hAnsi="Cambria Math"/>
                    </w:rPr>
                    <m:t>log</m:t>
                  </w:ins>
                </m:r>
              </m:fName>
              <m:e>
                <m:d>
                  <m:dPr>
                    <m:ctrlPr>
                      <w:ins w:id="663" w:author="Yoav Ram" w:date="2018-11-13T15:48:00Z">
                        <w:rPr>
                          <w:rFonts w:ascii="Cambria Math" w:hAnsi="Cambria Math"/>
                          <w:i/>
                          <w:iCs/>
                        </w:rPr>
                      </w:ins>
                    </m:ctrlPr>
                  </m:dPr>
                  <m:e>
                    <m:f>
                      <m:fPr>
                        <m:ctrlPr>
                          <w:ins w:id="664" w:author="Yoav Ram" w:date="2018-11-13T15:48:00Z">
                            <w:rPr>
                              <w:rFonts w:ascii="Cambria Math" w:hAnsi="Cambria Math"/>
                              <w:i/>
                              <w:iCs/>
                            </w:rPr>
                          </w:ins>
                        </m:ctrlPr>
                      </m:fPr>
                      <m:num>
                        <m:sSub>
                          <m:sSubPr>
                            <m:ctrlPr>
                              <w:ins w:id="665" w:author="Yoav Ram" w:date="2018-11-13T15:48:00Z">
                                <w:rPr>
                                  <w:rFonts w:ascii="Cambria Math" w:hAnsi="Cambria Math"/>
                                  <w:i/>
                                  <w:iCs/>
                                </w:rPr>
                              </w:ins>
                            </m:ctrlPr>
                          </m:sSubPr>
                          <m:e>
                            <m:r>
                              <w:ins w:id="666" w:author="Yoav Ram" w:date="2018-11-13T15:48:00Z">
                                <w:rPr>
                                  <w:rFonts w:ascii="Cambria Math" w:hAnsi="Cambria Math"/>
                                </w:rPr>
                                <m:t>N</m:t>
                              </w:ins>
                            </m:r>
                          </m:e>
                          <m:sub>
                            <m:r>
                              <w:ins w:id="667" w:author="Yoav Ram" w:date="2018-11-13T15:48:00Z">
                                <w:rPr>
                                  <w:rFonts w:ascii="Cambria Math" w:hAnsi="Cambria Math"/>
                                </w:rPr>
                                <m:t>2</m:t>
                              </w:ins>
                            </m:r>
                          </m:sub>
                        </m:sSub>
                        <m:d>
                          <m:dPr>
                            <m:ctrlPr>
                              <w:ins w:id="668" w:author="Yoav Ram" w:date="2018-11-13T15:48:00Z">
                                <w:rPr>
                                  <w:rFonts w:ascii="Cambria Math" w:hAnsi="Cambria Math"/>
                                  <w:i/>
                                  <w:iCs/>
                                </w:rPr>
                              </w:ins>
                            </m:ctrlPr>
                          </m:dPr>
                          <m:e>
                            <m:r>
                              <w:ins w:id="669" w:author="Yoav Ram" w:date="2018-11-13T15:48:00Z">
                                <w:rPr>
                                  <w:rFonts w:ascii="Cambria Math" w:hAnsi="Cambria Math"/>
                                </w:rPr>
                                <m:t>24</m:t>
                              </w:ins>
                            </m:r>
                          </m:e>
                        </m:d>
                      </m:num>
                      <m:den>
                        <m:sSub>
                          <m:sSubPr>
                            <m:ctrlPr>
                              <w:ins w:id="670" w:author="Yoav Ram" w:date="2018-11-13T15:48:00Z">
                                <w:rPr>
                                  <w:rFonts w:ascii="Cambria Math" w:hAnsi="Cambria Math"/>
                                  <w:i/>
                                  <w:iCs/>
                                </w:rPr>
                              </w:ins>
                            </m:ctrlPr>
                          </m:sSubPr>
                          <m:e>
                            <m:r>
                              <w:ins w:id="671" w:author="Yoav Ram" w:date="2018-11-13T15:48:00Z">
                                <w:rPr>
                                  <w:rFonts w:ascii="Cambria Math" w:hAnsi="Cambria Math"/>
                                </w:rPr>
                                <m:t>N</m:t>
                              </w:ins>
                            </m:r>
                          </m:e>
                          <m:sub>
                            <m:r>
                              <w:ins w:id="672" w:author="Yoav Ram" w:date="2018-11-13T15:48:00Z">
                                <w:rPr>
                                  <w:rFonts w:ascii="Cambria Math" w:hAnsi="Cambria Math"/>
                                </w:rPr>
                                <m:t>2</m:t>
                              </w:ins>
                            </m:r>
                          </m:sub>
                        </m:sSub>
                        <m:d>
                          <m:dPr>
                            <m:ctrlPr>
                              <w:ins w:id="673" w:author="Yoav Ram" w:date="2018-11-13T15:48:00Z">
                                <w:rPr>
                                  <w:rFonts w:ascii="Cambria Math" w:hAnsi="Cambria Math"/>
                                  <w:i/>
                                  <w:iCs/>
                                </w:rPr>
                              </w:ins>
                            </m:ctrlPr>
                          </m:dPr>
                          <m:e>
                            <m:r>
                              <w:ins w:id="674" w:author="Yoav Ram" w:date="2018-11-13T15:48:00Z">
                                <w:rPr>
                                  <w:rFonts w:ascii="Cambria Math" w:hAnsi="Cambria Math"/>
                                </w:rPr>
                                <m:t>0</m:t>
                              </w:ins>
                            </m:r>
                          </m:e>
                        </m:d>
                      </m:den>
                    </m:f>
                  </m:e>
                </m:d>
              </m:e>
            </m:func>
          </m:den>
        </m:f>
        <m:r>
          <w:ins w:id="675" w:author="Yoav Ram" w:date="2018-11-13T15:48:00Z">
            <w:rPr>
              <w:rFonts w:ascii="Cambria Math" w:hAnsi="Cambria Math"/>
            </w:rPr>
            <m:t>.</m:t>
          </w:ins>
        </m:r>
      </m:oMath>
      <w:ins w:id="676" w:author="Yoav Ram" w:date="2018-11-13T15:47:00Z">
        <w:r w:rsidRPr="0025589C">
          <w:t xml:space="preserve">                                    </w:t>
        </w:r>
      </w:ins>
      <w:ins w:id="677" w:author="Yoav Ram" w:date="2018-11-13T15:48:00Z">
        <w:r>
          <w:tab/>
        </w:r>
        <w:r>
          <w:tab/>
        </w:r>
      </w:ins>
      <w:ins w:id="678" w:author="Yoav Ram" w:date="2018-11-13T15:47:00Z">
        <w:r w:rsidRPr="0025589C">
          <w:t xml:space="preserve">    </w:t>
        </w:r>
        <w:r>
          <w:t>(</w:t>
        </w:r>
      </w:ins>
      <w:ins w:id="679" w:author="Yoav Ram" w:date="2018-11-13T15:48:00Z">
        <w:r>
          <w:t>4</w:t>
        </w:r>
      </w:ins>
      <w:ins w:id="680" w:author="Yoav Ram" w:date="2018-11-13T15:47:00Z">
        <w:r>
          <w:t>)</w:t>
        </w:r>
      </w:ins>
    </w:p>
    <w:p w14:paraId="72DC428E" w14:textId="77777777" w:rsidR="00390455" w:rsidRDefault="00390455" w:rsidP="0079638A">
      <w:pPr>
        <w:rPr>
          <w:ins w:id="681" w:author="Yoav Ram" w:date="2018-11-14T09:41:00Z"/>
          <w:b/>
          <w:bCs/>
        </w:rPr>
      </w:pPr>
    </w:p>
    <w:p w14:paraId="0D7EEC59" w14:textId="444B7767" w:rsidR="00577A2C" w:rsidRPr="006E7346" w:rsidRDefault="00577A2C" w:rsidP="0079638A">
      <w:pPr>
        <w:rPr>
          <w:ins w:id="682" w:author="Yoav Ram" w:date="2018-11-13T15:29:00Z"/>
        </w:rPr>
      </w:pPr>
      <w:ins w:id="683" w:author="Yoav Ram" w:date="2018-11-13T15:25:00Z">
        <w:r w:rsidRPr="00BF6B81">
          <w:rPr>
            <w:b/>
            <w:bCs/>
          </w:rPr>
          <w:t>Experimental validation</w:t>
        </w:r>
      </w:ins>
      <w:ins w:id="684" w:author="Yoav Ram" w:date="2018-11-13T15:30:00Z">
        <w:r>
          <w:rPr>
            <w:b/>
            <w:bCs/>
          </w:rPr>
          <w:t>: relative fitness</w:t>
        </w:r>
      </w:ins>
      <w:ins w:id="685" w:author="Yoav Ram" w:date="2018-11-13T15:25:00Z">
        <w:r w:rsidRPr="00BF6B81">
          <w:rPr>
            <w:b/>
            <w:bCs/>
          </w:rPr>
          <w:t>.</w:t>
        </w:r>
        <w:r>
          <w:rPr>
            <w:b/>
            <w:bCs/>
          </w:rPr>
          <w:t xml:space="preserve"> </w:t>
        </w:r>
      </w:ins>
      <w:ins w:id="686" w:author="Yoav Ram" w:date="2018-11-13T15:49:00Z">
        <w:r w:rsidR="006E7346">
          <w:t xml:space="preserve">To validate the use of this new approach for estimation of relative fitness in </w:t>
        </w:r>
        <w:proofErr w:type="spellStart"/>
        <w:r w:rsidR="006E7346">
          <w:rPr>
            <w:i/>
            <w:iCs/>
          </w:rPr>
          <w:t>lacI</w:t>
        </w:r>
        <w:r w:rsidR="006E7346">
          <w:t>+</w:t>
        </w:r>
        <w:r w:rsidR="006E7346">
          <w:rPr>
            <w:vertAlign w:val="subscript"/>
          </w:rPr>
          <w:t>ev</w:t>
        </w:r>
        <w:proofErr w:type="spellEnd"/>
        <w:r w:rsidR="006E7346">
          <w:rPr>
            <w:vertAlign w:val="subscript"/>
          </w:rPr>
          <w:t xml:space="preserve"> </w:t>
        </w:r>
        <w:r w:rsidR="006E7346">
          <w:t>stra</w:t>
        </w:r>
      </w:ins>
      <w:ins w:id="687" w:author="Yoav Ram" w:date="2018-11-13T15:50:00Z">
        <w:r w:rsidR="006E7346">
          <w:t xml:space="preserve">ins, </w:t>
        </w:r>
      </w:ins>
      <w:ins w:id="688" w:author="Yoav Ram" w:date="2018-11-14T11:06:00Z">
        <w:r w:rsidR="00121A11">
          <w:t>the strains</w:t>
        </w:r>
      </w:ins>
      <w:ins w:id="689" w:author="Yoav Ram" w:date="2018-11-13T15:50:00Z">
        <w:r w:rsidR="006E7346">
          <w:t xml:space="preserve"> were mutated to </w:t>
        </w:r>
        <w:proofErr w:type="spellStart"/>
        <w:r w:rsidR="006E7346">
          <w:rPr>
            <w:i/>
            <w:iCs/>
          </w:rPr>
          <w:t>lacI</w:t>
        </w:r>
        <w:proofErr w:type="spellEnd"/>
        <w:r w:rsidR="006E7346">
          <w:t>-</w:t>
        </w:r>
      </w:ins>
      <w:ins w:id="690" w:author="Yoav Ram" w:date="2018-11-13T15:51:00Z">
        <w:r w:rsidR="006E7346">
          <w:t xml:space="preserve">. For each pair of wildtype and mutant, growth curves were measured in </w:t>
        </w:r>
      </w:ins>
      <w:ins w:id="691" w:author="Yoav Ram" w:date="2018-11-14T11:06:00Z">
        <w:r w:rsidR="00121A11">
          <w:t xml:space="preserve">a </w:t>
        </w:r>
      </w:ins>
      <w:ins w:id="692" w:author="Yoav Ram" w:date="2018-11-13T15:51:00Z">
        <w:r w:rsidR="006E7346">
          <w:t xml:space="preserve">mono-culture, and competition experiments were conducted in </w:t>
        </w:r>
      </w:ins>
      <w:ins w:id="693" w:author="Yoav Ram" w:date="2018-11-14T11:06:00Z">
        <w:r w:rsidR="00121A11">
          <w:t xml:space="preserve">a </w:t>
        </w:r>
      </w:ins>
      <w:ins w:id="694" w:author="Yoav Ram" w:date="2018-11-13T15:51:00Z">
        <w:r w:rsidR="006E7346">
          <w:t>mixed</w:t>
        </w:r>
      </w:ins>
      <w:ins w:id="695" w:author="Yoav Ram" w:date="2018-11-14T11:06:00Z">
        <w:r w:rsidR="00121A11">
          <w:t xml:space="preserve"> </w:t>
        </w:r>
      </w:ins>
      <w:ins w:id="696" w:author="Yoav Ram" w:date="2018-11-13T15:51:00Z">
        <w:r w:rsidR="006E7346">
          <w:t xml:space="preserve">culture. </w:t>
        </w:r>
      </w:ins>
      <w:ins w:id="697" w:author="Yoav Ram" w:date="2018-11-14T11:07:00Z">
        <w:r w:rsidR="00121A11">
          <w:t>C</w:t>
        </w:r>
      </w:ins>
      <w:ins w:id="698" w:author="Yoav Ram" w:date="2018-11-13T15:52:00Z">
        <w:r w:rsidR="006E7346">
          <w:t xml:space="preserve">ompetition results </w:t>
        </w:r>
      </w:ins>
      <w:ins w:id="699" w:author="Yoav Ram" w:date="2018-11-14T11:07:00Z">
        <w:r w:rsidR="00121A11">
          <w:t xml:space="preserve">where then predicted </w:t>
        </w:r>
      </w:ins>
      <w:ins w:id="700" w:author="Yoav Ram" w:date="2018-11-13T15:52:00Z">
        <w:r w:rsidR="006E7346">
          <w:t>from the growth curves data</w:t>
        </w:r>
      </w:ins>
      <w:ins w:id="701" w:author="Yoav Ram" w:date="2018-11-14T11:07:00Z">
        <w:r w:rsidR="00121A11">
          <w:t xml:space="preserve"> and compared to experimental results:</w:t>
        </w:r>
      </w:ins>
      <w:ins w:id="702" w:author="Yoav Ram" w:date="2018-11-13T15:52:00Z">
        <w:r w:rsidR="006E7346">
          <w:t xml:space="preserve"> </w:t>
        </w:r>
      </w:ins>
      <w:ins w:id="703" w:author="Yoav Ram" w:date="2018-11-13T15:53:00Z">
        <w:r w:rsidR="006E7346" w:rsidRPr="00390455">
          <w:rPr>
            <w:b/>
            <w:bCs/>
            <w:rPrChange w:id="704" w:author="Yoav Ram" w:date="2018-11-14T09:43:00Z">
              <w:rPr/>
            </w:rPrChange>
          </w:rPr>
          <w:fldChar w:fldCharType="begin"/>
        </w:r>
        <w:r w:rsidR="006E7346" w:rsidRPr="00390455">
          <w:rPr>
            <w:b/>
            <w:bCs/>
            <w:rPrChange w:id="705" w:author="Yoav Ram" w:date="2018-11-14T09:43:00Z">
              <w:rPr/>
            </w:rPrChange>
          </w:rPr>
          <w:instrText xml:space="preserve"> REF _Ref529887764 \h </w:instrText>
        </w:r>
      </w:ins>
      <w:r w:rsidR="00390455">
        <w:rPr>
          <w:b/>
          <w:bCs/>
        </w:rPr>
        <w:instrText xml:space="preserve"> \* MERGEFORMAT </w:instrText>
      </w:r>
      <w:r w:rsidR="006E7346" w:rsidRPr="00390455">
        <w:rPr>
          <w:b/>
          <w:bCs/>
          <w:rPrChange w:id="706" w:author="Yoav Ram" w:date="2018-11-14T09:43:00Z">
            <w:rPr>
              <w:b/>
              <w:bCs/>
            </w:rPr>
          </w:rPrChange>
        </w:rPr>
      </w:r>
      <w:r w:rsidR="006E7346" w:rsidRPr="00390455">
        <w:rPr>
          <w:b/>
          <w:bCs/>
          <w:rPrChange w:id="707" w:author="Yoav Ram" w:date="2018-11-14T09:43:00Z">
            <w:rPr/>
          </w:rPrChange>
        </w:rPr>
        <w:fldChar w:fldCharType="separate"/>
      </w:r>
      <w:ins w:id="708" w:author="Yoav Ram" w:date="2018-11-13T15:53:00Z">
        <w:r w:rsidR="006E7346" w:rsidRPr="00390455">
          <w:rPr>
            <w:b/>
            <w:bCs/>
            <w:color w:val="000000" w:themeColor="text1"/>
            <w:sz w:val="22"/>
            <w:szCs w:val="22"/>
            <w:rPrChange w:id="709" w:author="Yoav Ram" w:date="2018-11-14T09:43:00Z">
              <w:rPr/>
            </w:rPrChange>
          </w:rPr>
          <w:t xml:space="preserve">Figure </w:t>
        </w:r>
        <w:r w:rsidR="006E7346" w:rsidRPr="00390455">
          <w:rPr>
            <w:b/>
            <w:bCs/>
            <w:color w:val="000000" w:themeColor="text1"/>
            <w:sz w:val="22"/>
            <w:szCs w:val="22"/>
            <w:rPrChange w:id="710" w:author="Yoav Ram" w:date="2018-11-14T09:43:00Z">
              <w:rPr>
                <w:noProof/>
              </w:rPr>
            </w:rPrChange>
          </w:rPr>
          <w:t>6</w:t>
        </w:r>
        <w:r w:rsidR="006E7346" w:rsidRPr="00390455">
          <w:rPr>
            <w:b/>
            <w:bCs/>
            <w:rPrChange w:id="711" w:author="Yoav Ram" w:date="2018-11-14T09:43:00Z">
              <w:rPr/>
            </w:rPrChange>
          </w:rPr>
          <w:fldChar w:fldCharType="end"/>
        </w:r>
      </w:ins>
      <w:ins w:id="712" w:author="Yoav Ram" w:date="2018-11-13T15:54:00Z">
        <w:r w:rsidR="006E7346">
          <w:t xml:space="preserve"> compares relative fitness </w:t>
        </w:r>
      </w:ins>
      <w:ins w:id="713" w:author="Yoav Ram" w:date="2018-11-13T15:55:00Z">
        <w:r w:rsidR="006E7346">
          <w:t xml:space="preserve">of a </w:t>
        </w:r>
        <w:proofErr w:type="spellStart"/>
        <w:r w:rsidR="006E7346">
          <w:rPr>
            <w:i/>
            <w:iCs/>
          </w:rPr>
          <w:t>lacI</w:t>
        </w:r>
        <w:proofErr w:type="spellEnd"/>
        <w:r w:rsidR="006E7346">
          <w:rPr>
            <w:i/>
            <w:iCs/>
          </w:rPr>
          <w:t>-</w:t>
        </w:r>
        <w:r w:rsidR="006E7346">
          <w:t xml:space="preserve"> mutant</w:t>
        </w:r>
      </w:ins>
      <w:ins w:id="714" w:author="Yoav Ram" w:date="2018-11-13T15:54:00Z">
        <w:r w:rsidR="006E7346">
          <w:t xml:space="preserve"> from competition experiments (filled circles) and from predicted competition results (open circles) in the </w:t>
        </w:r>
      </w:ins>
      <w:ins w:id="715" w:author="Yoav Ram" w:date="2018-11-14T11:08:00Z">
        <w:r w:rsidR="00121A11">
          <w:t xml:space="preserve">eight </w:t>
        </w:r>
      </w:ins>
      <w:ins w:id="716" w:author="Yoav Ram" w:date="2018-11-13T15:55:00Z">
        <w:r w:rsidR="006E7346">
          <w:t>strains.</w:t>
        </w:r>
      </w:ins>
      <w:ins w:id="717" w:author="Yoav Ram" w:date="2018-11-13T16:00:00Z">
        <w:r w:rsidR="00872EE1">
          <w:t xml:space="preserve"> Clearly, estimates from </w:t>
        </w:r>
      </w:ins>
      <w:ins w:id="718" w:author="Yoav Ram" w:date="2018-11-14T11:08:00Z">
        <w:r w:rsidR="00121A11">
          <w:t xml:space="preserve">experiments and </w:t>
        </w:r>
      </w:ins>
      <w:ins w:id="719" w:author="Yoav Ram" w:date="2018-11-13T16:02:00Z">
        <w:r w:rsidR="00872EE1">
          <w:t xml:space="preserve">model </w:t>
        </w:r>
      </w:ins>
      <w:ins w:id="720" w:author="Yoav Ram" w:date="2018-11-14T11:08:00Z">
        <w:r w:rsidR="00121A11">
          <w:t xml:space="preserve">predictions </w:t>
        </w:r>
      </w:ins>
      <w:ins w:id="721" w:author="Yoav Ram" w:date="2018-11-13T16:02:00Z">
        <w:r w:rsidR="00872EE1">
          <w:t>are very similar.</w:t>
        </w:r>
      </w:ins>
    </w:p>
    <w:p w14:paraId="411EBACD" w14:textId="77777777" w:rsidR="00577A2C" w:rsidRPr="00577A2C" w:rsidRDefault="00577A2C">
      <w:pPr>
        <w:ind w:firstLine="0"/>
        <w:rPr>
          <w:ins w:id="722" w:author="Yoav Ram" w:date="2018-11-13T15:25:00Z"/>
        </w:rPr>
        <w:pPrChange w:id="723" w:author="Yoav Ram" w:date="2018-11-13T16:53:00Z">
          <w:pPr/>
        </w:pPrChange>
      </w:pPr>
    </w:p>
    <w:p w14:paraId="4AE0D496" w14:textId="77777777" w:rsidR="00577A2C" w:rsidRDefault="00577A2C">
      <w:pPr>
        <w:keepNext/>
        <w:jc w:val="center"/>
        <w:rPr>
          <w:ins w:id="724" w:author="Yoav Ram" w:date="2018-11-13T15:30:00Z"/>
        </w:rPr>
        <w:pPrChange w:id="725" w:author="Yoav Ram" w:date="2018-11-13T15:30:00Z">
          <w:pPr>
            <w:jc w:val="center"/>
          </w:pPr>
        </w:pPrChange>
      </w:pPr>
      <w:ins w:id="726" w:author="Yoav Ram" w:date="2018-11-13T15:29:00Z">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3"/>
                      <a:stretch>
                        <a:fillRect/>
                      </a:stretch>
                    </pic:blipFill>
                    <pic:spPr>
                      <a:xfrm>
                        <a:off x="0" y="0"/>
                        <a:ext cx="3134642" cy="2520000"/>
                      </a:xfrm>
                      <a:prstGeom prst="rect">
                        <a:avLst/>
                      </a:prstGeom>
                    </pic:spPr>
                  </pic:pic>
                </a:graphicData>
              </a:graphic>
            </wp:inline>
          </w:drawing>
        </w:r>
      </w:ins>
    </w:p>
    <w:p w14:paraId="0B43EDC5" w14:textId="453D2EA0" w:rsidR="005E07AB" w:rsidRDefault="00577A2C" w:rsidP="00577A2C">
      <w:pPr>
        <w:pStyle w:val="Caption"/>
        <w:jc w:val="center"/>
        <w:rPr>
          <w:ins w:id="727" w:author="Yoav Ram" w:date="2018-11-13T16:43:00Z"/>
          <w:b w:val="0"/>
          <w:bCs w:val="0"/>
          <w:color w:val="000000" w:themeColor="text1"/>
          <w:sz w:val="22"/>
          <w:szCs w:val="22"/>
        </w:rPr>
      </w:pPr>
      <w:bookmarkStart w:id="728" w:name="_Ref529887764"/>
      <w:ins w:id="729" w:author="Yoav Ram" w:date="2018-11-13T15:30:00Z">
        <w:r w:rsidRPr="00577A2C">
          <w:rPr>
            <w:color w:val="000000" w:themeColor="text1"/>
            <w:sz w:val="22"/>
            <w:szCs w:val="22"/>
            <w:rPrChange w:id="730" w:author="Yoav Ram" w:date="2018-11-13T15:30:00Z">
              <w:rPr/>
            </w:rPrChange>
          </w:rPr>
          <w:t xml:space="preserve">Figure </w:t>
        </w:r>
        <w:r w:rsidRPr="00577A2C">
          <w:rPr>
            <w:color w:val="000000" w:themeColor="text1"/>
            <w:sz w:val="22"/>
            <w:szCs w:val="22"/>
            <w:rPrChange w:id="731" w:author="Yoav Ram" w:date="2018-11-13T15:30:00Z">
              <w:rPr/>
            </w:rPrChange>
          </w:rPr>
          <w:fldChar w:fldCharType="begin"/>
        </w:r>
        <w:r w:rsidRPr="00577A2C">
          <w:rPr>
            <w:color w:val="000000" w:themeColor="text1"/>
            <w:sz w:val="22"/>
            <w:szCs w:val="22"/>
            <w:rPrChange w:id="732" w:author="Yoav Ram" w:date="2018-11-13T15:30:00Z">
              <w:rPr/>
            </w:rPrChange>
          </w:rPr>
          <w:instrText xml:space="preserve"> SEQ Figure \* ARABIC </w:instrText>
        </w:r>
      </w:ins>
      <w:r w:rsidRPr="00577A2C">
        <w:rPr>
          <w:color w:val="000000" w:themeColor="text1"/>
          <w:sz w:val="22"/>
          <w:szCs w:val="22"/>
          <w:rPrChange w:id="733" w:author="Yoav Ram" w:date="2018-11-13T15:30:00Z">
            <w:rPr/>
          </w:rPrChange>
        </w:rPr>
        <w:fldChar w:fldCharType="separate"/>
      </w:r>
      <w:ins w:id="734" w:author="Yoav Ram" w:date="2018-11-13T16:32:00Z">
        <w:r w:rsidR="00C94948">
          <w:rPr>
            <w:noProof/>
            <w:color w:val="000000" w:themeColor="text1"/>
            <w:sz w:val="22"/>
            <w:szCs w:val="22"/>
          </w:rPr>
          <w:t>6</w:t>
        </w:r>
      </w:ins>
      <w:ins w:id="735" w:author="Yoav Ram" w:date="2018-11-13T15:30:00Z">
        <w:r w:rsidRPr="00577A2C">
          <w:rPr>
            <w:color w:val="000000" w:themeColor="text1"/>
            <w:sz w:val="22"/>
            <w:szCs w:val="22"/>
            <w:rPrChange w:id="736" w:author="Yoav Ram" w:date="2018-11-13T15:30:00Z">
              <w:rPr/>
            </w:rPrChange>
          </w:rPr>
          <w:fldChar w:fldCharType="end"/>
        </w:r>
        <w:bookmarkEnd w:id="728"/>
        <w:r>
          <w:rPr>
            <w:color w:val="000000" w:themeColor="text1"/>
            <w:sz w:val="22"/>
            <w:szCs w:val="22"/>
          </w:rPr>
          <w:t xml:space="preserve">. </w:t>
        </w:r>
      </w:ins>
      <w:ins w:id="737" w:author="Yoav Ram" w:date="2018-11-13T15:31:00Z">
        <w:r w:rsidR="001C0C2F">
          <w:rPr>
            <w:color w:val="000000" w:themeColor="text1"/>
            <w:sz w:val="22"/>
            <w:szCs w:val="22"/>
          </w:rPr>
          <w:t>Predicting relative f</w:t>
        </w:r>
      </w:ins>
      <w:ins w:id="738" w:author="Yoav Ram" w:date="2018-11-13T15:30:00Z">
        <w:r>
          <w:rPr>
            <w:color w:val="000000" w:themeColor="text1"/>
            <w:sz w:val="22"/>
            <w:szCs w:val="22"/>
          </w:rPr>
          <w:t>itness</w:t>
        </w:r>
      </w:ins>
      <w:ins w:id="739" w:author="Yoav Ram" w:date="2018-11-13T15:31:00Z">
        <w:r w:rsidR="001C0C2F">
          <w:rPr>
            <w:color w:val="000000" w:themeColor="text1"/>
            <w:sz w:val="22"/>
            <w:szCs w:val="22"/>
          </w:rPr>
          <w:t>.</w:t>
        </w:r>
      </w:ins>
      <w:ins w:id="740" w:author="Yoav Ram" w:date="2018-11-13T16:02:00Z">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ins>
      <w:ins w:id="741" w:author="Yoav Ram" w:date="2018-11-13T16:03:00Z">
        <w:r w:rsidR="00872EE1">
          <w:rPr>
            <w:b w:val="0"/>
            <w:bCs w:val="0"/>
            <w:color w:val="000000" w:themeColor="text1"/>
            <w:sz w:val="22"/>
            <w:szCs w:val="22"/>
          </w:rPr>
          <w:t xml:space="preserve">fitness of </w:t>
        </w:r>
        <w:proofErr w:type="spellStart"/>
        <w:r w:rsidR="00872EE1">
          <w:rPr>
            <w:b w:val="0"/>
            <w:bCs w:val="0"/>
            <w:i/>
            <w:iCs/>
            <w:color w:val="000000" w:themeColor="text1"/>
            <w:sz w:val="22"/>
            <w:szCs w:val="22"/>
          </w:rPr>
          <w:t>lacI</w:t>
        </w:r>
        <w:proofErr w:type="spellEnd"/>
        <w:r w:rsidR="00872EE1">
          <w:rPr>
            <w:b w:val="0"/>
            <w:bCs w:val="0"/>
            <w:i/>
            <w:iCs/>
            <w:color w:val="000000" w:themeColor="text1"/>
            <w:sz w:val="22"/>
            <w:szCs w:val="22"/>
          </w:rPr>
          <w:t>-</w:t>
        </w:r>
        <w:r w:rsidR="00872EE1">
          <w:rPr>
            <w:b w:val="0"/>
            <w:bCs w:val="0"/>
            <w:color w:val="000000" w:themeColor="text1"/>
            <w:sz w:val="22"/>
            <w:szCs w:val="22"/>
          </w:rPr>
          <w:t xml:space="preserve"> </w:t>
        </w:r>
      </w:ins>
      <w:ins w:id="742" w:author="Yoav Ram" w:date="2018-11-13T16:05:00Z">
        <w:r w:rsidR="00872EE1">
          <w:rPr>
            <w:b w:val="0"/>
            <w:bCs w:val="0"/>
            <w:color w:val="000000" w:themeColor="text1"/>
            <w:sz w:val="22"/>
            <w:szCs w:val="22"/>
          </w:rPr>
          <w:t>mutants relative to their</w:t>
        </w:r>
      </w:ins>
      <w:ins w:id="743" w:author="Yoav Ram" w:date="2018-11-13T16:03:00Z">
        <w:r w:rsidR="00872EE1">
          <w:rPr>
            <w:b w:val="0"/>
            <w:bCs w:val="0"/>
            <w:color w:val="000000" w:themeColor="text1"/>
            <w:sz w:val="22"/>
            <w:szCs w:val="22"/>
          </w:rPr>
          <w:t xml:space="preserve">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color w:val="000000" w:themeColor="text1"/>
            <w:sz w:val="22"/>
            <w:szCs w:val="22"/>
            <w:vertAlign w:val="subscript"/>
          </w:rPr>
          <w:t xml:space="preserve"> </w:t>
        </w:r>
      </w:ins>
      <w:ins w:id="744" w:author="Yoav Ram" w:date="2018-11-14T11:08:00Z">
        <w:r w:rsidR="006A7717">
          <w:rPr>
            <w:b w:val="0"/>
            <w:bCs w:val="0"/>
            <w:color w:val="000000" w:themeColor="text1"/>
            <w:sz w:val="22"/>
            <w:szCs w:val="22"/>
          </w:rPr>
          <w:t>ancestors</w:t>
        </w:r>
      </w:ins>
      <w:ins w:id="745" w:author="Yoav Ram" w:date="2018-11-13T16:05:00Z">
        <w:r w:rsidR="00872EE1">
          <w:rPr>
            <w:b w:val="0"/>
            <w:bCs w:val="0"/>
            <w:color w:val="000000" w:themeColor="text1"/>
            <w:sz w:val="22"/>
            <w:szCs w:val="22"/>
          </w:rPr>
          <w:t xml:space="preserve"> </w:t>
        </w:r>
      </w:ins>
      <w:ins w:id="746" w:author="Yoav Ram" w:date="2018-11-13T16:03:00Z">
        <w:r w:rsidR="00872EE1">
          <w:rPr>
            <w:b w:val="0"/>
            <w:bCs w:val="0"/>
            <w:color w:val="000000" w:themeColor="text1"/>
            <w:sz w:val="22"/>
            <w:szCs w:val="22"/>
          </w:rPr>
          <w:t xml:space="preserve">for </w:t>
        </w:r>
      </w:ins>
      <w:ins w:id="747" w:author="Yoav Ram" w:date="2018-11-13T16:04:00Z">
        <w:r w:rsidR="00872EE1">
          <w:rPr>
            <w:b w:val="0"/>
            <w:bCs w:val="0"/>
            <w:color w:val="000000" w:themeColor="text1"/>
            <w:sz w:val="22"/>
            <w:szCs w:val="22"/>
          </w:rPr>
          <w:t xml:space="preserve">the </w:t>
        </w:r>
      </w:ins>
      <w:ins w:id="748" w:author="Yoav Ram" w:date="2018-11-14T11:09:00Z">
        <w:r w:rsidR="006A7717">
          <w:rPr>
            <w:b w:val="0"/>
            <w:bCs w:val="0"/>
            <w:color w:val="000000" w:themeColor="text1"/>
            <w:sz w:val="22"/>
            <w:szCs w:val="22"/>
          </w:rPr>
          <w:t>eight</w:t>
        </w:r>
      </w:ins>
      <w:ins w:id="749" w:author="Yoav Ram" w:date="2018-11-13T16:04:00Z">
        <w:r w:rsidR="00872EE1">
          <w:rPr>
            <w:b w:val="0"/>
            <w:bCs w:val="0"/>
            <w:color w:val="000000" w:themeColor="text1"/>
            <w:sz w:val="22"/>
            <w:szCs w:val="22"/>
          </w:rPr>
          <w:t xml:space="preserve"> </w:t>
        </w:r>
      </w:ins>
      <w:ins w:id="750" w:author="Yoav Ram" w:date="2018-11-13T16:03:00Z">
        <w:r w:rsidR="00872EE1">
          <w:rPr>
            <w:b w:val="0"/>
            <w:bCs w:val="0"/>
            <w:color w:val="000000" w:themeColor="text1"/>
            <w:sz w:val="22"/>
            <w:szCs w:val="22"/>
          </w:rPr>
          <w:t>d</w:t>
        </w:r>
      </w:ins>
      <w:ins w:id="751" w:author="Yoav Ram" w:date="2018-11-13T16:04:00Z">
        <w:r w:rsidR="00872EE1">
          <w:rPr>
            <w:b w:val="0"/>
            <w:bCs w:val="0"/>
            <w:color w:val="000000" w:themeColor="text1"/>
            <w:sz w:val="22"/>
            <w:szCs w:val="22"/>
          </w:rPr>
          <w:t xml:space="preserve">ifferent </w:t>
        </w:r>
        <w:r w:rsidR="00872EE1" w:rsidRPr="00872EE1">
          <w:rPr>
            <w:b w:val="0"/>
            <w:bCs w:val="0"/>
            <w:i/>
            <w:iCs/>
            <w:color w:val="000000" w:themeColor="text1"/>
            <w:sz w:val="22"/>
            <w:szCs w:val="22"/>
            <w:rPrChange w:id="752" w:author="Yoav Ram" w:date="2018-11-13T16:04:00Z">
              <w:rPr>
                <w:color w:val="000000" w:themeColor="text1"/>
                <w:sz w:val="22"/>
                <w:szCs w:val="22"/>
              </w:rPr>
            </w:rPrChange>
          </w:rPr>
          <w:t>E. coli</w:t>
        </w:r>
        <w:r w:rsidR="00872EE1">
          <w:rPr>
            <w:b w:val="0"/>
            <w:bCs w:val="0"/>
            <w:color w:val="000000" w:themeColor="text1"/>
            <w:sz w:val="22"/>
            <w:szCs w:val="22"/>
          </w:rPr>
          <w:t xml:space="preserve"> strains</w:t>
        </w:r>
      </w:ins>
      <w:ins w:id="753" w:author="Yoav Ram" w:date="2018-11-14T11:09:00Z">
        <w:r w:rsidR="006A7717">
          <w:rPr>
            <w:b w:val="0"/>
            <w:bCs w:val="0"/>
            <w:color w:val="000000" w:themeColor="text1"/>
            <w:sz w:val="22"/>
            <w:szCs w:val="22"/>
          </w:rPr>
          <w:t xml:space="preserve"> (strain</w:t>
        </w:r>
      </w:ins>
      <w:ins w:id="754" w:author="Yoav Ram" w:date="2018-11-14T11:10:00Z">
        <w:r w:rsidR="006A7717">
          <w:rPr>
            <w:b w:val="0"/>
            <w:bCs w:val="0"/>
            <w:color w:val="000000" w:themeColor="text1"/>
            <w:sz w:val="22"/>
            <w:szCs w:val="22"/>
          </w:rPr>
          <w:t xml:space="preserve"> identifiers on x-axes)</w:t>
        </w:r>
      </w:ins>
      <w:ins w:id="755" w:author="Yoav Ram" w:date="2018-11-14T11:09:00Z">
        <w:r w:rsidR="006A7717">
          <w:rPr>
            <w:b w:val="0"/>
            <w:bCs w:val="0"/>
            <w:color w:val="000000" w:themeColor="text1"/>
            <w:sz w:val="22"/>
            <w:szCs w:val="22"/>
          </w:rPr>
          <w:t xml:space="preserve"> </w:t>
        </w:r>
      </w:ins>
      <w:ins w:id="756" w:author="Yoav Ram" w:date="2018-11-13T16:04:00Z">
        <w:r w:rsidR="00872EE1">
          <w:rPr>
            <w:b w:val="0"/>
            <w:bCs w:val="0"/>
            <w:color w:val="000000" w:themeColor="text1"/>
            <w:sz w:val="22"/>
            <w:szCs w:val="22"/>
          </w:rPr>
          <w:t xml:space="preserve">. Open circles show relative </w:t>
        </w:r>
      </w:ins>
      <w:ins w:id="757" w:author="Yoav Ram" w:date="2018-11-13T16:05:00Z">
        <w:r w:rsidR="00872EE1">
          <w:rPr>
            <w:b w:val="0"/>
            <w:bCs w:val="0"/>
            <w:color w:val="000000" w:themeColor="text1"/>
            <w:sz w:val="22"/>
            <w:szCs w:val="22"/>
          </w:rPr>
          <w:t xml:space="preserve">fitness </w:t>
        </w:r>
      </w:ins>
      <w:ins w:id="758" w:author="Yoav Ram" w:date="2018-11-13T16:06:00Z">
        <w:r w:rsidR="00872EE1">
          <w:rPr>
            <w:b w:val="0"/>
            <w:bCs w:val="0"/>
            <w:color w:val="000000" w:themeColor="text1"/>
            <w:sz w:val="22"/>
            <w:szCs w:val="22"/>
          </w:rPr>
          <w:t xml:space="preserve">calculated from relative </w:t>
        </w:r>
      </w:ins>
      <w:ins w:id="759" w:author="Yoav Ram" w:date="2018-11-13T16:05:00Z">
        <w:r w:rsidR="00872EE1">
          <w:rPr>
            <w:b w:val="0"/>
            <w:bCs w:val="0"/>
            <w:color w:val="000000" w:themeColor="text1"/>
            <w:sz w:val="22"/>
            <w:szCs w:val="22"/>
          </w:rPr>
          <w:t xml:space="preserve">growth </w:t>
        </w:r>
      </w:ins>
      <w:ins w:id="760" w:author="Yoav Ram" w:date="2018-11-13T16:06:00Z">
        <w:r w:rsidR="00872EE1">
          <w:rPr>
            <w:b w:val="0"/>
            <w:bCs w:val="0"/>
            <w:color w:val="000000" w:themeColor="text1"/>
            <w:sz w:val="22"/>
            <w:szCs w:val="22"/>
          </w:rPr>
          <w:t>predicted by our approach.</w:t>
        </w:r>
      </w:ins>
      <w:ins w:id="761" w:author="Yoav Ram" w:date="2018-11-14T11:10:00Z">
        <w:r w:rsidR="006A7717">
          <w:rPr>
            <w:b w:val="0"/>
            <w:bCs w:val="0"/>
            <w:color w:val="000000" w:themeColor="text1"/>
            <w:sz w:val="22"/>
            <w:szCs w:val="22"/>
          </w:rPr>
          <w:t xml:space="preserve"> Relative fitness calculated with </w:t>
        </w:r>
      </w:ins>
      <w:ins w:id="762" w:author="Yoav Ram" w:date="2018-11-14T11:11:00Z">
        <w:r w:rsidR="006A7717">
          <w:rPr>
            <w:b w:val="0"/>
            <w:bCs w:val="0"/>
            <w:color w:val="000000" w:themeColor="text1"/>
            <w:sz w:val="22"/>
            <w:szCs w:val="22"/>
          </w:rPr>
          <w:t>eq. 4.</w:t>
        </w:r>
      </w:ins>
      <w:ins w:id="763" w:author="Yoav Ram" w:date="2018-11-13T16:06:00Z">
        <w:r w:rsidR="00872EE1">
          <w:rPr>
            <w:b w:val="0"/>
            <w:bCs w:val="0"/>
            <w:color w:val="000000" w:themeColor="text1"/>
            <w:sz w:val="22"/>
            <w:szCs w:val="22"/>
          </w:rPr>
          <w:t xml:space="preserve"> Errors bars show 95% confidence intervals.</w:t>
        </w:r>
      </w:ins>
    </w:p>
    <w:p w14:paraId="57FE313C" w14:textId="77777777" w:rsidR="004E5529" w:rsidRPr="004E5529" w:rsidRDefault="004E5529">
      <w:pPr>
        <w:rPr>
          <w:ins w:id="764" w:author="Yoav Ram" w:date="2018-11-13T16:13:00Z"/>
          <w:b/>
          <w:bCs/>
          <w:rPrChange w:id="765" w:author="Yoav Ram" w:date="2018-11-13T16:43:00Z">
            <w:rPr>
              <w:ins w:id="766" w:author="Yoav Ram" w:date="2018-11-13T16:13:00Z"/>
              <w:b w:val="0"/>
              <w:bCs w:val="0"/>
              <w:color w:val="000000" w:themeColor="text1"/>
              <w:sz w:val="22"/>
              <w:szCs w:val="22"/>
            </w:rPr>
          </w:rPrChange>
        </w:rPr>
        <w:pPrChange w:id="767" w:author="Yoav Ram" w:date="2018-11-13T16:43:00Z">
          <w:pPr>
            <w:pStyle w:val="Caption"/>
            <w:jc w:val="center"/>
          </w:pPr>
        </w:pPrChange>
      </w:pPr>
    </w:p>
    <w:p w14:paraId="3EADF3B3" w14:textId="1A1FED78" w:rsidR="004C78E5" w:rsidRDefault="004C78E5" w:rsidP="004C78E5">
      <w:pPr>
        <w:rPr>
          <w:ins w:id="768" w:author="Yoav Ram" w:date="2018-11-13T16:20:00Z"/>
        </w:rPr>
      </w:pPr>
      <w:ins w:id="769" w:author="Yoav Ram" w:date="2018-11-13T16:14:00Z">
        <w:r>
          <w:rPr>
            <w:b/>
            <w:bCs/>
          </w:rPr>
          <w:t>Fitness cost of expression.</w:t>
        </w:r>
        <w:r>
          <w:t xml:space="preserve"> </w:t>
        </w:r>
      </w:ins>
      <w:ins w:id="770" w:author="Yoav Ram" w:date="2018-11-13T16:15:00Z">
        <w:r w:rsidR="003F0C07">
          <w:t>To estimate t</w:t>
        </w:r>
      </w:ins>
      <w:ins w:id="771" w:author="Yoav Ram" w:date="2018-11-13T16:14:00Z">
        <w:r w:rsidR="003F0C07">
          <w:t>he relative fitness co</w:t>
        </w:r>
      </w:ins>
      <w:ins w:id="772" w:author="Yoav Ram" w:date="2018-11-13T16:15:00Z">
        <w:r w:rsidR="003F0C07">
          <w:t xml:space="preserve">st of expressing the </w:t>
        </w:r>
        <w:r w:rsidR="003F0C07">
          <w:rPr>
            <w:i/>
            <w:iCs/>
          </w:rPr>
          <w:t>lac</w:t>
        </w:r>
        <w:r w:rsidR="003F0C07">
          <w:t xml:space="preserve"> </w:t>
        </w:r>
      </w:ins>
      <w:ins w:id="773" w:author="Yoav Ram" w:date="2018-11-14T11:11:00Z">
        <w:r w:rsidR="006A7717">
          <w:t xml:space="preserve">operon, </w:t>
        </w:r>
      </w:ins>
      <w:ins w:id="774" w:author="Yoav Ram" w:date="2018-11-13T16:16:00Z">
        <w:r w:rsidR="003F0C07">
          <w:t xml:space="preserve">one would grow isogenic strains with different expression levels in </w:t>
        </w:r>
      </w:ins>
      <w:ins w:id="775" w:author="Yoav Ram" w:date="2018-11-14T11:11:00Z">
        <w:r w:rsidR="006A7717">
          <w:t xml:space="preserve">a </w:t>
        </w:r>
      </w:ins>
      <w:ins w:id="776" w:author="Yoav Ram" w:date="2018-11-13T16:16:00Z">
        <w:r w:rsidR="003F0C07">
          <w:t>mixed culture. However, manipulation of the expression level is done either by cha</w:t>
        </w:r>
      </w:ins>
      <w:ins w:id="777" w:author="Yoav Ram" w:date="2018-11-13T16:17:00Z">
        <w:r w:rsidR="003F0C07">
          <w:t xml:space="preserve">nging the genotype or by inducing expression with </w:t>
        </w:r>
      </w:ins>
      <w:ins w:id="778" w:author="Yoav Ram" w:date="2018-11-13T16:19:00Z">
        <w:r w:rsidR="003F0C07" w:rsidRPr="003F0C07">
          <w:t>Isopropyl-</w:t>
        </w:r>
        <w:r w:rsidR="003F0C07">
          <w:rPr>
            <w:lang w:val="el-GR"/>
          </w:rPr>
          <w:t>β</w:t>
        </w:r>
        <w:r w:rsidR="003F0C07" w:rsidRPr="003F0C07">
          <w:t>-D-</w:t>
        </w:r>
        <w:proofErr w:type="spellStart"/>
        <w:r w:rsidR="003F0C07" w:rsidRPr="003F0C07">
          <w:t>thiogalactoside</w:t>
        </w:r>
        <w:proofErr w:type="spellEnd"/>
        <w:r w:rsidR="003F0C07" w:rsidRPr="003F0C07">
          <w:t xml:space="preserve"> (IPTG)</w:t>
        </w:r>
        <w:r w:rsidR="003F0C07">
          <w:t xml:space="preserve">, </w:t>
        </w:r>
        <w:r w:rsidR="003F0C07" w:rsidRPr="003F0C07">
          <w:t>a molecular analog of allolactose</w:t>
        </w:r>
      </w:ins>
      <w:ins w:id="779" w:author="Yoav Ram" w:date="2018-11-13T16:17:00Z">
        <w:r w:rsidR="003F0C07">
          <w:t xml:space="preserve">. However, </w:t>
        </w:r>
      </w:ins>
      <w:ins w:id="780" w:author="Yoav Ram" w:date="2018-11-13T16:18:00Z">
        <w:r w:rsidR="003F0C07">
          <w:lastRenderedPageBreak/>
          <w:t xml:space="preserve">changing the genotype can have pleiotropic effects on fitness, and strains growing in </w:t>
        </w:r>
      </w:ins>
      <w:ins w:id="781" w:author="Yoav Ram" w:date="2018-11-14T11:11:00Z">
        <w:r w:rsidR="006A7717">
          <w:t>a</w:t>
        </w:r>
      </w:ins>
      <w:ins w:id="782" w:author="Yoav Ram" w:date="2018-11-14T11:12:00Z">
        <w:r w:rsidR="006A7717">
          <w:t xml:space="preserve"> </w:t>
        </w:r>
      </w:ins>
      <w:ins w:id="783" w:author="Yoav Ram" w:date="2018-11-14T11:11:00Z">
        <w:r w:rsidR="006A7717">
          <w:t xml:space="preserve">mixed </w:t>
        </w:r>
      </w:ins>
      <w:ins w:id="784" w:author="Yoav Ram" w:date="2018-11-13T16:18:00Z">
        <w:r w:rsidR="003F0C07">
          <w:t xml:space="preserve">culture cannot experience different </w:t>
        </w:r>
      </w:ins>
      <w:ins w:id="785" w:author="Yoav Ram" w:date="2018-11-13T16:20:00Z">
        <w:r w:rsidR="003F0C07">
          <w:t xml:space="preserve">IPTG concentrations due to </w:t>
        </w:r>
      </w:ins>
      <w:ins w:id="786" w:author="Yoav Ram" w:date="2018-11-14T11:12:00Z">
        <w:r w:rsidR="006A7717">
          <w:t xml:space="preserve">their </w:t>
        </w:r>
      </w:ins>
      <w:ins w:id="787" w:author="Yoav Ram" w:date="2018-11-13T16:20:00Z">
        <w:r w:rsidR="003F0C07">
          <w:t xml:space="preserve">shared environment. </w:t>
        </w:r>
      </w:ins>
    </w:p>
    <w:p w14:paraId="2F1C1F71" w14:textId="78A4C73F" w:rsidR="00C94948" w:rsidRDefault="003F0C07">
      <w:pPr>
        <w:rPr>
          <w:ins w:id="788" w:author="Yoav Ram" w:date="2018-11-13T16:30:00Z"/>
        </w:rPr>
      </w:pPr>
      <w:ins w:id="789" w:author="Yoav Ram" w:date="2018-11-13T16:20:00Z">
        <w:r>
          <w:t xml:space="preserve">To resolve this and allow estimation of </w:t>
        </w:r>
      </w:ins>
      <w:ins w:id="790" w:author="Yoav Ram" w:date="2018-11-14T11:12:00Z">
        <w:r w:rsidR="006A7717">
          <w:t>the</w:t>
        </w:r>
      </w:ins>
      <w:ins w:id="791" w:author="Yoav Ram" w:date="2018-11-13T16:20:00Z">
        <w:r>
          <w:t xml:space="preserve"> fitness cost of </w:t>
        </w:r>
        <w:r>
          <w:rPr>
            <w:i/>
            <w:iCs/>
          </w:rPr>
          <w:t>lac</w:t>
        </w:r>
        <w:r>
          <w:t xml:space="preserve"> expression, </w:t>
        </w:r>
      </w:ins>
      <w:ins w:id="792" w:author="Yoav Ram" w:date="2018-11-13T16:21:00Z">
        <w:r>
          <w:t xml:space="preserve">growth curves were measured in mono-culture with </w:t>
        </w:r>
      </w:ins>
      <w:ins w:id="793" w:author="Yoav Ram" w:date="2018-11-13T16:27:00Z">
        <w:r w:rsidR="00DC0A28">
          <w:t xml:space="preserve">and without </w:t>
        </w:r>
      </w:ins>
      <w:ins w:id="794" w:author="Yoav Ram" w:date="2018-11-13T16:22:00Z">
        <w:r>
          <w:t>IPTG</w:t>
        </w:r>
      </w:ins>
      <w:ins w:id="795" w:author="Yoav Ram" w:date="2018-11-13T16:26:00Z">
        <w:r w:rsidR="00DC0A28">
          <w:t xml:space="preserve">, and these growth curves were used to predict growth in </w:t>
        </w:r>
      </w:ins>
      <w:ins w:id="796" w:author="Yoav Ram" w:date="2018-11-14T11:12:00Z">
        <w:r w:rsidR="006A7717">
          <w:t xml:space="preserve">a </w:t>
        </w:r>
      </w:ins>
      <w:ins w:id="797" w:author="Yoav Ram" w:date="2018-11-13T16:26:00Z">
        <w:r w:rsidR="00DC0A28">
          <w:t>mixed</w:t>
        </w:r>
      </w:ins>
      <w:ins w:id="798" w:author="Yoav Ram" w:date="2018-11-14T11:12:00Z">
        <w:r w:rsidR="006A7717">
          <w:t xml:space="preserve"> </w:t>
        </w:r>
      </w:ins>
      <w:ins w:id="799" w:author="Yoav Ram" w:date="2018-11-13T16:26:00Z">
        <w:r w:rsidR="00DC0A28">
          <w:t>culture and estimate</w:t>
        </w:r>
      </w:ins>
      <w:ins w:id="800" w:author="Yoav Ram" w:date="2018-11-13T16:27:00Z">
        <w:r w:rsidR="00C94948">
          <w:t xml:space="preserve"> the</w:t>
        </w:r>
      </w:ins>
      <w:ins w:id="801" w:author="Yoav Ram" w:date="2018-11-13T16:26:00Z">
        <w:r w:rsidR="00DC0A28">
          <w:t xml:space="preserve"> fitness </w:t>
        </w:r>
      </w:ins>
      <w:ins w:id="802" w:author="Yoav Ram" w:date="2018-11-13T16:27:00Z">
        <w:r w:rsidR="00C94948">
          <w:t>cost (</w:t>
        </w:r>
        <m:oMath>
          <m:r>
            <w:rPr>
              <w:rFonts w:ascii="Cambria Math" w:hAnsi="Cambria Math"/>
            </w:rPr>
            <m:t>1-W</m:t>
          </m:r>
        </m:oMath>
        <w:r w:rsidR="00C94948">
          <w:t xml:space="preserve">) </w:t>
        </w:r>
      </w:ins>
      <w:ins w:id="803" w:author="Yoav Ram" w:date="2018-11-13T16:28:00Z">
        <w:r w:rsidR="00C94948">
          <w:t xml:space="preserve">of growth with IPTG </w:t>
        </w:r>
      </w:ins>
      <w:ins w:id="804" w:author="Yoav Ram" w:date="2018-11-13T16:29:00Z">
        <w:r w:rsidR="00C94948">
          <w:t xml:space="preserve">relative to growth without IPTG. Applied to multiple IPTG concentrations and multiple </w:t>
        </w:r>
        <w:proofErr w:type="spellStart"/>
        <w:r w:rsidR="00C94948">
          <w:rPr>
            <w:i/>
            <w:iCs/>
          </w:rPr>
          <w:t>lacI+</w:t>
        </w:r>
        <w:r w:rsidR="00C94948">
          <w:rPr>
            <w:i/>
            <w:iCs/>
            <w:vertAlign w:val="subscript"/>
          </w:rPr>
          <w:t>ev</w:t>
        </w:r>
        <w:proofErr w:type="spellEnd"/>
        <w:r w:rsidR="00C94948">
          <w:rPr>
            <w:i/>
            <w:iCs/>
          </w:rPr>
          <w:t xml:space="preserve"> </w:t>
        </w:r>
        <w:r w:rsidR="00C94948">
          <w:t xml:space="preserve">strains, and combined with </w:t>
        </w:r>
        <w:r w:rsidR="00C94948" w:rsidRPr="00C94948">
          <w:rPr>
            <w:i/>
            <w:iCs/>
          </w:rPr>
          <w:t>lac</w:t>
        </w:r>
        <w:r w:rsidR="00C94948">
          <w:t xml:space="preserve"> </w:t>
        </w:r>
        <w:r w:rsidR="00C94948" w:rsidRPr="00C94948">
          <w:t>expression</w:t>
        </w:r>
        <w:r w:rsidR="00C94948">
          <w:t xml:space="preserve"> measurements, </w:t>
        </w:r>
      </w:ins>
      <w:ins w:id="805" w:author="Yoav Ram" w:date="2018-11-13T16:30:00Z">
        <w:r w:rsidR="00C94948">
          <w:t xml:space="preserve">this process provided cost-expression curves for the </w:t>
        </w:r>
        <w:r w:rsidR="00C94948">
          <w:rPr>
            <w:i/>
            <w:iCs/>
          </w:rPr>
          <w:t>lac</w:t>
        </w:r>
        <w:r w:rsidR="00C94948">
          <w:t xml:space="preserve"> operon</w:t>
        </w:r>
      </w:ins>
      <w:ins w:id="806" w:author="Yoav Ram" w:date="2018-11-14T11:13:00Z">
        <w:r w:rsidR="006A7717">
          <w:t xml:space="preserve"> (</w:t>
        </w:r>
      </w:ins>
      <w:ins w:id="807" w:author="Yoav Ram" w:date="2018-11-13T16:36:00Z">
        <w:r w:rsidR="00660A13" w:rsidRPr="00390455">
          <w:rPr>
            <w:b/>
            <w:bCs/>
            <w:rPrChange w:id="808" w:author="Yoav Ram" w:date="2018-11-14T09:43:00Z">
              <w:rPr/>
            </w:rPrChange>
          </w:rPr>
          <w:fldChar w:fldCharType="begin"/>
        </w:r>
        <w:r w:rsidR="00660A13" w:rsidRPr="00390455">
          <w:rPr>
            <w:b/>
            <w:bCs/>
            <w:rPrChange w:id="809" w:author="Yoav Ram" w:date="2018-11-14T09:43:00Z">
              <w:rPr/>
            </w:rPrChange>
          </w:rPr>
          <w:instrText xml:space="preserve"> REF _Ref529890310 \h </w:instrText>
        </w:r>
      </w:ins>
      <w:r w:rsidR="00390455">
        <w:rPr>
          <w:b/>
          <w:bCs/>
        </w:rPr>
        <w:instrText xml:space="preserve"> \* MERGEFORMAT </w:instrText>
      </w:r>
      <w:r w:rsidR="00660A13" w:rsidRPr="00390455">
        <w:rPr>
          <w:b/>
          <w:bCs/>
          <w:rPrChange w:id="810" w:author="Yoav Ram" w:date="2018-11-14T09:43:00Z">
            <w:rPr>
              <w:b/>
              <w:bCs/>
            </w:rPr>
          </w:rPrChange>
        </w:rPr>
      </w:r>
      <w:r w:rsidR="00660A13" w:rsidRPr="00390455">
        <w:rPr>
          <w:b/>
          <w:bCs/>
          <w:rPrChange w:id="811" w:author="Yoav Ram" w:date="2018-11-14T09:43:00Z">
            <w:rPr/>
          </w:rPrChange>
        </w:rPr>
        <w:fldChar w:fldCharType="separate"/>
      </w:r>
      <w:ins w:id="812" w:author="Yoav Ram" w:date="2018-11-13T16:36:00Z">
        <w:r w:rsidR="00660A13" w:rsidRPr="00390455">
          <w:rPr>
            <w:b/>
            <w:bCs/>
            <w:color w:val="000000" w:themeColor="text1"/>
            <w:sz w:val="22"/>
            <w:szCs w:val="22"/>
            <w:rPrChange w:id="813" w:author="Yoav Ram" w:date="2018-11-14T09:43:00Z">
              <w:rPr/>
            </w:rPrChange>
          </w:rPr>
          <w:t xml:space="preserve">Figure </w:t>
        </w:r>
        <w:r w:rsidR="00660A13" w:rsidRPr="00390455">
          <w:rPr>
            <w:b/>
            <w:bCs/>
            <w:color w:val="000000" w:themeColor="text1"/>
            <w:sz w:val="22"/>
            <w:szCs w:val="22"/>
            <w:rPrChange w:id="814" w:author="Yoav Ram" w:date="2018-11-14T09:43:00Z">
              <w:rPr>
                <w:noProof/>
              </w:rPr>
            </w:rPrChange>
          </w:rPr>
          <w:t>7</w:t>
        </w:r>
        <w:r w:rsidR="00660A13" w:rsidRPr="00390455">
          <w:rPr>
            <w:b/>
            <w:bCs/>
            <w:rPrChange w:id="815" w:author="Yoav Ram" w:date="2018-11-14T09:43:00Z">
              <w:rPr/>
            </w:rPrChange>
          </w:rPr>
          <w:fldChar w:fldCharType="end"/>
        </w:r>
      </w:ins>
      <w:ins w:id="816" w:author="Yoav Ram" w:date="2018-11-14T11:13:00Z">
        <w:r w:rsidR="006A7717">
          <w:t>)</w:t>
        </w:r>
      </w:ins>
      <w:ins w:id="817" w:author="Yoav Ram" w:date="2018-11-13T16:42:00Z">
        <w:r w:rsidR="00C33399">
          <w:t>.</w:t>
        </w:r>
      </w:ins>
    </w:p>
    <w:p w14:paraId="44ED420F" w14:textId="77777777" w:rsidR="00C94948" w:rsidRPr="00C94948" w:rsidRDefault="00C94948">
      <w:pPr>
        <w:rPr>
          <w:ins w:id="818" w:author="Yoav Ram" w:date="2018-11-13T15:25:00Z"/>
        </w:rPr>
      </w:pPr>
    </w:p>
    <w:p w14:paraId="6C69B57C" w14:textId="1AE6A3A3" w:rsidR="00C94948" w:rsidRDefault="006C4BAC">
      <w:pPr>
        <w:keepNext/>
        <w:spacing w:after="200" w:line="276" w:lineRule="auto"/>
        <w:ind w:firstLine="0"/>
        <w:jc w:val="center"/>
        <w:rPr>
          <w:ins w:id="819" w:author="Yoav Ram" w:date="2018-11-13T16:32:00Z"/>
        </w:rPr>
        <w:pPrChange w:id="820" w:author="Yoav Ram" w:date="2018-11-13T16:35:00Z">
          <w:pPr>
            <w:spacing w:after="200" w:line="276" w:lineRule="auto"/>
            <w:ind w:firstLine="0"/>
          </w:pPr>
        </w:pPrChange>
      </w:pPr>
      <w:ins w:id="821" w:author="Yoav Ram" w:date="2018-11-13T16:54:00Z">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4"/>
                      <a:stretch>
                        <a:fillRect/>
                      </a:stretch>
                    </pic:blipFill>
                    <pic:spPr>
                      <a:xfrm>
                        <a:off x="0" y="0"/>
                        <a:ext cx="3657600" cy="3263900"/>
                      </a:xfrm>
                      <a:prstGeom prst="rect">
                        <a:avLst/>
                      </a:prstGeom>
                    </pic:spPr>
                  </pic:pic>
                </a:graphicData>
              </a:graphic>
            </wp:inline>
          </w:drawing>
        </w:r>
      </w:ins>
    </w:p>
    <w:p w14:paraId="57F48D98" w14:textId="75981859" w:rsidR="00660A13" w:rsidRDefault="00C94948" w:rsidP="00660A13">
      <w:pPr>
        <w:pStyle w:val="Caption"/>
        <w:jc w:val="center"/>
        <w:rPr>
          <w:ins w:id="822" w:author="Yoav Ram" w:date="2018-11-13T16:42:00Z"/>
          <w:b w:val="0"/>
          <w:bCs w:val="0"/>
          <w:color w:val="000000" w:themeColor="text1"/>
          <w:sz w:val="22"/>
          <w:szCs w:val="22"/>
        </w:rPr>
      </w:pPr>
      <w:bookmarkStart w:id="823" w:name="_Ref529890310"/>
      <w:ins w:id="824" w:author="Yoav Ram" w:date="2018-11-13T16:32:00Z">
        <w:r w:rsidRPr="00660A13">
          <w:rPr>
            <w:color w:val="000000" w:themeColor="text1"/>
            <w:sz w:val="22"/>
            <w:szCs w:val="22"/>
            <w:rPrChange w:id="825" w:author="Yoav Ram" w:date="2018-11-13T16:35:00Z">
              <w:rPr/>
            </w:rPrChange>
          </w:rPr>
          <w:t xml:space="preserve">Figure </w:t>
        </w:r>
        <w:r w:rsidRPr="00660A13">
          <w:rPr>
            <w:color w:val="000000" w:themeColor="text1"/>
            <w:sz w:val="22"/>
            <w:szCs w:val="22"/>
            <w:rPrChange w:id="826" w:author="Yoav Ram" w:date="2018-11-13T16:35:00Z">
              <w:rPr/>
            </w:rPrChange>
          </w:rPr>
          <w:fldChar w:fldCharType="begin"/>
        </w:r>
        <w:r w:rsidRPr="00660A13">
          <w:rPr>
            <w:color w:val="000000" w:themeColor="text1"/>
            <w:sz w:val="22"/>
            <w:szCs w:val="22"/>
            <w:rPrChange w:id="827" w:author="Yoav Ram" w:date="2018-11-13T16:35:00Z">
              <w:rPr/>
            </w:rPrChange>
          </w:rPr>
          <w:instrText xml:space="preserve"> SEQ Figure \* ARABIC </w:instrText>
        </w:r>
      </w:ins>
      <w:r w:rsidRPr="00660A13">
        <w:rPr>
          <w:color w:val="000000" w:themeColor="text1"/>
          <w:sz w:val="22"/>
          <w:szCs w:val="22"/>
          <w:rPrChange w:id="828" w:author="Yoav Ram" w:date="2018-11-13T16:35:00Z">
            <w:rPr/>
          </w:rPrChange>
        </w:rPr>
        <w:fldChar w:fldCharType="separate"/>
      </w:r>
      <w:ins w:id="829" w:author="Yoav Ram" w:date="2018-11-13T16:32:00Z">
        <w:r w:rsidRPr="00660A13">
          <w:rPr>
            <w:color w:val="000000" w:themeColor="text1"/>
            <w:sz w:val="22"/>
            <w:szCs w:val="22"/>
            <w:rPrChange w:id="830" w:author="Yoav Ram" w:date="2018-11-13T16:35:00Z">
              <w:rPr>
                <w:noProof/>
              </w:rPr>
            </w:rPrChange>
          </w:rPr>
          <w:t>7</w:t>
        </w:r>
        <w:r w:rsidRPr="00660A13">
          <w:rPr>
            <w:color w:val="000000" w:themeColor="text1"/>
            <w:sz w:val="22"/>
            <w:szCs w:val="22"/>
            <w:rPrChange w:id="831" w:author="Yoav Ram" w:date="2018-11-13T16:35:00Z">
              <w:rPr/>
            </w:rPrChange>
          </w:rPr>
          <w:fldChar w:fldCharType="end"/>
        </w:r>
      </w:ins>
      <w:bookmarkEnd w:id="823"/>
      <w:ins w:id="832" w:author="Yoav Ram" w:date="2018-11-13T16:36:00Z">
        <w:r w:rsidR="00660A13">
          <w:rPr>
            <w:color w:val="000000" w:themeColor="text1"/>
            <w:sz w:val="22"/>
            <w:szCs w:val="22"/>
          </w:rPr>
          <w:t xml:space="preserve">. Estimating </w:t>
        </w:r>
      </w:ins>
      <w:ins w:id="833" w:author="Yoav Ram" w:date="2018-11-14T11:13:00Z">
        <w:r w:rsidR="006A7717">
          <w:rPr>
            <w:color w:val="000000" w:themeColor="text1"/>
            <w:sz w:val="22"/>
            <w:szCs w:val="22"/>
          </w:rPr>
          <w:t xml:space="preserve">the </w:t>
        </w:r>
      </w:ins>
      <w:ins w:id="834" w:author="Yoav Ram" w:date="2018-11-13T16:37:00Z">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660A13">
          <w:rPr>
            <w:color w:val="000000" w:themeColor="text1"/>
            <w:sz w:val="22"/>
            <w:szCs w:val="22"/>
            <w:rPrChange w:id="835" w:author="Yoav Ram" w:date="2018-11-13T16:37:00Z">
              <w:rPr>
                <w:i/>
                <w:iCs/>
                <w:color w:val="000000" w:themeColor="text1"/>
                <w:sz w:val="22"/>
                <w:szCs w:val="22"/>
              </w:rPr>
            </w:rPrChange>
          </w:rPr>
          <w:t>operon</w:t>
        </w:r>
        <w:r w:rsidR="00660A13">
          <w:rPr>
            <w:i/>
            <w:iCs/>
            <w:color w:val="000000" w:themeColor="text1"/>
            <w:sz w:val="22"/>
            <w:szCs w:val="22"/>
          </w:rPr>
          <w:t xml:space="preserve"> </w:t>
        </w:r>
      </w:ins>
      <w:ins w:id="836" w:author="Yoav Ram" w:date="2018-11-13T16:36:00Z">
        <w:r w:rsidR="00660A13">
          <w:rPr>
            <w:color w:val="000000" w:themeColor="text1"/>
            <w:sz w:val="22"/>
            <w:szCs w:val="22"/>
          </w:rPr>
          <w:t>expression</w:t>
        </w:r>
      </w:ins>
      <w:ins w:id="837" w:author="Yoav Ram" w:date="2018-11-13T16:39:00Z">
        <w:r w:rsidR="00660A13">
          <w:rPr>
            <w:color w:val="000000" w:themeColor="text1"/>
            <w:sz w:val="22"/>
            <w:szCs w:val="22"/>
          </w:rPr>
          <w:t xml:space="preserve"> as a function of expression level.</w:t>
        </w:r>
        <w:r w:rsidR="00660A13">
          <w:rPr>
            <w:b w:val="0"/>
            <w:bCs w:val="0"/>
            <w:color w:val="000000" w:themeColor="text1"/>
            <w:sz w:val="22"/>
            <w:szCs w:val="22"/>
          </w:rPr>
          <w:t xml:space="preserve"> </w:t>
        </w:r>
      </w:ins>
      <w:ins w:id="838" w:author="Yoav Ram" w:date="2018-11-13T16:38:00Z">
        <w:r w:rsidR="00660A13">
          <w:rPr>
            <w:b w:val="0"/>
            <w:bCs w:val="0"/>
            <w:color w:val="000000" w:themeColor="text1"/>
            <w:sz w:val="22"/>
            <w:szCs w:val="22"/>
          </w:rPr>
          <w:t>Blue markers denote</w:t>
        </w:r>
      </w:ins>
      <w:ins w:id="839" w:author="Yoav Ram" w:date="2018-11-13T16:37:00Z">
        <w:r w:rsidR="00660A13">
          <w:rPr>
            <w:b w:val="0"/>
            <w:bCs w:val="0"/>
            <w:color w:val="000000" w:themeColor="text1"/>
            <w:sz w:val="22"/>
            <w:szCs w:val="22"/>
          </w:rPr>
          <w:t xml:space="preserve"> </w:t>
        </w:r>
      </w:ins>
      <w:ins w:id="840" w:author="Yoav Ram" w:date="2018-11-14T11:13:00Z">
        <w:r w:rsidR="006A7717">
          <w:rPr>
            <w:b w:val="0"/>
            <w:bCs w:val="0"/>
            <w:color w:val="000000" w:themeColor="text1"/>
            <w:sz w:val="22"/>
            <w:szCs w:val="22"/>
          </w:rPr>
          <w:t xml:space="preserve">the </w:t>
        </w:r>
      </w:ins>
      <w:ins w:id="841" w:author="Yoav Ram" w:date="2018-11-13T16:40:00Z">
        <w:r w:rsidR="00660A13">
          <w:rPr>
            <w:b w:val="0"/>
            <w:bCs w:val="0"/>
            <w:color w:val="000000" w:themeColor="text1"/>
            <w:sz w:val="22"/>
            <w:szCs w:val="22"/>
          </w:rPr>
          <w:t xml:space="preserve">fitness cost </w:t>
        </w:r>
      </w:ins>
      <w:ins w:id="842" w:author="Yoav Ram" w:date="2018-11-13T16:37:00Z">
        <w:r w:rsidR="00660A13">
          <w:rPr>
            <w:b w:val="0"/>
            <w:bCs w:val="0"/>
            <w:color w:val="000000" w:themeColor="text1"/>
            <w:sz w:val="22"/>
            <w:szCs w:val="22"/>
          </w:rPr>
          <w:t>estimate</w:t>
        </w:r>
      </w:ins>
      <w:ins w:id="843" w:author="Yoav Ram" w:date="2018-11-13T16:40:00Z">
        <w:r w:rsidR="00660A13">
          <w:rPr>
            <w:b w:val="0"/>
            <w:bCs w:val="0"/>
            <w:color w:val="000000" w:themeColor="text1"/>
            <w:sz w:val="22"/>
            <w:szCs w:val="22"/>
          </w:rPr>
          <w:t>d by</w:t>
        </w:r>
      </w:ins>
      <w:ins w:id="844" w:author="Yoav Ram" w:date="2018-11-13T16:37:00Z">
        <w:r w:rsidR="00660A13">
          <w:rPr>
            <w:b w:val="0"/>
            <w:bCs w:val="0"/>
            <w:color w:val="000000" w:themeColor="text1"/>
            <w:sz w:val="22"/>
            <w:szCs w:val="22"/>
          </w:rPr>
          <w:t xml:space="preserve"> our approach </w:t>
        </w:r>
      </w:ins>
      <w:ins w:id="845" w:author="Yoav Ram" w:date="2018-11-13T16:38:00Z">
        <w:r w:rsidR="00660A13">
          <w:rPr>
            <w:b w:val="0"/>
            <w:bCs w:val="0"/>
            <w:color w:val="000000" w:themeColor="text1"/>
            <w:sz w:val="22"/>
            <w:szCs w:val="22"/>
          </w:rPr>
          <w:t xml:space="preserve">from mono-culture growth curves of </w:t>
        </w:r>
      </w:ins>
      <w:ins w:id="846" w:author="Yoav Ram" w:date="2018-11-14T11:14:00Z">
        <w:r w:rsidR="006A7717">
          <w:rPr>
            <w:b w:val="0"/>
            <w:bCs w:val="0"/>
            <w:color w:val="000000" w:themeColor="text1"/>
            <w:sz w:val="22"/>
            <w:szCs w:val="22"/>
          </w:rPr>
          <w:t xml:space="preserve">the same </w:t>
        </w:r>
      </w:ins>
      <w:ins w:id="847" w:author="Yoav Ram" w:date="2018-11-13T16:38:00Z">
        <w:r w:rsidR="00660A13">
          <w:rPr>
            <w:b w:val="0"/>
            <w:bCs w:val="0"/>
            <w:color w:val="000000" w:themeColor="text1"/>
            <w:sz w:val="22"/>
            <w:szCs w:val="22"/>
          </w:rPr>
          <w:t xml:space="preserve"> strain growing with or without IPTG, for different IPTG concentrations</w:t>
        </w:r>
      </w:ins>
      <w:ins w:id="848" w:author="Yoav Ram" w:date="2018-11-13T16:40:00Z">
        <w:r w:rsidR="00660A13">
          <w:rPr>
            <w:b w:val="0"/>
            <w:bCs w:val="0"/>
            <w:color w:val="000000" w:themeColor="text1"/>
            <w:sz w:val="22"/>
            <w:szCs w:val="22"/>
          </w:rPr>
          <w:t xml:space="preserve">, </w:t>
        </w:r>
      </w:ins>
      <w:ins w:id="849" w:author="Yoav Ram" w:date="2018-11-14T11:14:00Z">
        <w:r w:rsidR="006A7717">
          <w:rPr>
            <w:b w:val="0"/>
            <w:bCs w:val="0"/>
            <w:color w:val="000000" w:themeColor="text1"/>
            <w:sz w:val="22"/>
            <w:szCs w:val="22"/>
          </w:rPr>
          <w:t xml:space="preserve">which lead to </w:t>
        </w:r>
        <w:proofErr w:type="spellStart"/>
        <w:r w:rsidR="006A7717">
          <w:rPr>
            <w:b w:val="0"/>
            <w:bCs w:val="0"/>
            <w:color w:val="000000" w:themeColor="text1"/>
            <w:sz w:val="22"/>
            <w:szCs w:val="22"/>
          </w:rPr>
          <w:t>different</w:t>
        </w:r>
      </w:ins>
      <w:ins w:id="850" w:author="Yoav Ram" w:date="2018-11-13T16:40:00Z">
        <w:r w:rsidR="00660A13">
          <w:rPr>
            <w:b w:val="0"/>
            <w:bCs w:val="0"/>
            <w:color w:val="000000" w:themeColor="text1"/>
            <w:sz w:val="22"/>
            <w:szCs w:val="22"/>
          </w:rPr>
          <w:t>as</w:t>
        </w:r>
        <w:proofErr w:type="spellEnd"/>
        <w:r w:rsidR="00660A13">
          <w:rPr>
            <w:b w:val="0"/>
            <w:bCs w:val="0"/>
            <w:color w:val="000000" w:themeColor="text1"/>
            <w:sz w:val="22"/>
            <w:szCs w:val="22"/>
          </w:rPr>
          <w:t xml:space="preserve"> expression level</w:t>
        </w:r>
      </w:ins>
      <w:ins w:id="851" w:author="Yoav Ram" w:date="2018-11-13T16:39:00Z">
        <w:r w:rsidR="00660A13">
          <w:rPr>
            <w:b w:val="0"/>
            <w:bCs w:val="0"/>
            <w:color w:val="000000" w:themeColor="text1"/>
            <w:sz w:val="22"/>
            <w:szCs w:val="22"/>
          </w:rPr>
          <w:t xml:space="preserve"> </w:t>
        </w:r>
      </w:ins>
      <w:ins w:id="852" w:author="Yoav Ram" w:date="2018-11-14T11:14:00Z">
        <w:r w:rsidR="006A7717">
          <w:rPr>
            <w:b w:val="0"/>
            <w:bCs w:val="0"/>
            <w:color w:val="000000" w:themeColor="text1"/>
            <w:sz w:val="22"/>
            <w:szCs w:val="22"/>
          </w:rPr>
          <w:t xml:space="preserve">(shown on x-axes </w:t>
        </w:r>
      </w:ins>
      <w:ins w:id="853" w:author="Yoav Ram" w:date="2018-11-13T16:40:00Z">
        <w:r w:rsidR="00660A13">
          <w:rPr>
            <w:b w:val="0"/>
            <w:bCs w:val="0"/>
            <w:color w:val="000000" w:themeColor="text1"/>
            <w:sz w:val="22"/>
            <w:szCs w:val="22"/>
          </w:rPr>
          <w:t xml:space="preserve">relative to </w:t>
        </w:r>
      </w:ins>
      <w:ins w:id="854" w:author="Yoav Ram" w:date="2018-11-13T16:41:00Z">
        <w:r w:rsidR="00660A13">
          <w:rPr>
            <w:b w:val="0"/>
            <w:bCs w:val="0"/>
            <w:color w:val="000000" w:themeColor="text1"/>
            <w:sz w:val="22"/>
            <w:szCs w:val="22"/>
          </w:rPr>
          <w:t xml:space="preserve">a reference </w:t>
        </w:r>
      </w:ins>
      <w:ins w:id="855" w:author="Yoav Ram" w:date="2018-11-14T11:14:00Z">
        <w:r w:rsidR="006A7717">
          <w:rPr>
            <w:b w:val="0"/>
            <w:bCs w:val="0"/>
            <w:color w:val="000000" w:themeColor="text1"/>
            <w:sz w:val="22"/>
            <w:szCs w:val="22"/>
          </w:rPr>
          <w:t xml:space="preserve">ancestor </w:t>
        </w:r>
      </w:ins>
      <w:ins w:id="856" w:author="Yoav Ram" w:date="2018-11-13T16:41:00Z">
        <w:r w:rsidR="00660A13">
          <w:rPr>
            <w:b w:val="0"/>
            <w:bCs w:val="0"/>
            <w:color w:val="000000" w:themeColor="text1"/>
            <w:sz w:val="22"/>
            <w:szCs w:val="22"/>
          </w:rPr>
          <w:t>strain). Error bars show standard errors.</w:t>
        </w:r>
      </w:ins>
    </w:p>
    <w:p w14:paraId="0EC1B525" w14:textId="6137B897" w:rsidR="003D722E" w:rsidRPr="00660A13" w:rsidRDefault="00660A13">
      <w:pPr>
        <w:pStyle w:val="Caption"/>
        <w:jc w:val="center"/>
        <w:rPr>
          <w:ins w:id="857" w:author="Yoav Ram" w:date="2018-11-13T13:05:00Z"/>
          <w:b w:val="0"/>
          <w:bCs w:val="0"/>
          <w:color w:val="000000" w:themeColor="text1"/>
          <w:sz w:val="22"/>
          <w:szCs w:val="22"/>
          <w:rPrChange w:id="858" w:author="Yoav Ram" w:date="2018-11-13T16:37:00Z">
            <w:rPr>
              <w:ins w:id="859" w:author="Yoav Ram" w:date="2018-11-13T13:05:00Z"/>
              <w:rFonts w:eastAsiaTheme="majorEastAsia"/>
              <w:b/>
              <w:bCs/>
              <w:kern w:val="32"/>
              <w:sz w:val="28"/>
              <w:szCs w:val="28"/>
            </w:rPr>
          </w:rPrChange>
        </w:rPr>
        <w:pPrChange w:id="860" w:author="Yoav Ram" w:date="2018-11-13T16:39:00Z">
          <w:pPr>
            <w:spacing w:after="200" w:line="276" w:lineRule="auto"/>
            <w:ind w:firstLine="0"/>
          </w:pPr>
        </w:pPrChange>
      </w:pPr>
      <w:ins w:id="861" w:author="Yoav Ram" w:date="2018-11-13T16:42:00Z">
        <w:r w:rsidRPr="00674F4C">
          <w:rPr>
            <w:b w:val="0"/>
            <w:bCs w:val="0"/>
            <w:color w:val="000000" w:themeColor="text1"/>
            <w:sz w:val="22"/>
            <w:szCs w:val="22"/>
            <w:highlight w:val="red"/>
            <w:rPrChange w:id="862" w:author="Yoav Ram" w:date="2018-11-14T11:15:00Z">
              <w:rPr>
                <w:b/>
                <w:bCs/>
                <w:color w:val="000000" w:themeColor="text1"/>
                <w:sz w:val="22"/>
                <w:szCs w:val="22"/>
              </w:rPr>
            </w:rPrChange>
          </w:rPr>
          <w:t xml:space="preserve">//only one panel should appear, maybe L_G1; </w:t>
        </w:r>
      </w:ins>
      <w:ins w:id="863" w:author="Yoav Ram" w:date="2018-11-13T16:41:00Z">
        <w:r w:rsidRPr="00674F4C">
          <w:rPr>
            <w:b w:val="0"/>
            <w:bCs w:val="0"/>
            <w:color w:val="000000" w:themeColor="text1"/>
            <w:sz w:val="22"/>
            <w:szCs w:val="22"/>
            <w:highlight w:val="red"/>
            <w:rPrChange w:id="864" w:author="Yoav Ram" w:date="2018-11-14T11:15:00Z">
              <w:rPr>
                <w:b/>
                <w:bCs/>
                <w:color w:val="000000" w:themeColor="text1"/>
                <w:sz w:val="22"/>
                <w:szCs w:val="22"/>
              </w:rPr>
            </w:rPrChange>
          </w:rPr>
          <w:t>red and dashed lines should not a</w:t>
        </w:r>
      </w:ins>
      <w:ins w:id="865" w:author="Yoav Ram" w:date="2018-11-13T16:42:00Z">
        <w:r w:rsidRPr="00674F4C">
          <w:rPr>
            <w:b w:val="0"/>
            <w:bCs w:val="0"/>
            <w:color w:val="000000" w:themeColor="text1"/>
            <w:sz w:val="22"/>
            <w:szCs w:val="22"/>
            <w:highlight w:val="red"/>
            <w:rPrChange w:id="866" w:author="Yoav Ram" w:date="2018-11-14T11:15:00Z">
              <w:rPr>
                <w:b/>
                <w:bCs/>
                <w:color w:val="000000" w:themeColor="text1"/>
                <w:sz w:val="22"/>
                <w:szCs w:val="22"/>
              </w:rPr>
            </w:rPrChange>
          </w:rPr>
          <w:t>ppear in final figure//</w:t>
        </w:r>
      </w:ins>
    </w:p>
    <w:p w14:paraId="7113F9E8" w14:textId="712E0D50" w:rsidR="007A7F01" w:rsidRPr="0025589C" w:rsidRDefault="007A7F01">
      <w:pPr>
        <w:pStyle w:val="Heading1"/>
        <w:spacing w:line="360" w:lineRule="auto"/>
        <w:ind w:firstLine="284"/>
        <w:pPrChange w:id="867" w:author="Yoav Ram" w:date="2018-11-13T12:41:00Z">
          <w:pPr>
            <w:pStyle w:val="Heading1"/>
          </w:pPr>
        </w:pPrChange>
      </w:pPr>
      <w:r w:rsidRPr="00674F4C">
        <w:rPr>
          <w:rPrChange w:id="868" w:author="Yoav Ram" w:date="2018-11-14T11:15:00Z">
            <w:rPr/>
          </w:rPrChange>
        </w:rPr>
        <w:t>Discussion</w:t>
      </w:r>
    </w:p>
    <w:p w14:paraId="3123C0B3" w14:textId="29BD926C" w:rsidR="00414445" w:rsidRPr="0075268D" w:rsidRDefault="007A7F01">
      <w:pPr>
        <w:pPrChange w:id="869" w:author="Yoav Ram" w:date="2018-11-13T12:41:00Z">
          <w:pPr>
            <w:spacing w:line="480" w:lineRule="auto"/>
            <w:ind w:firstLine="0"/>
          </w:pPr>
        </w:pPrChange>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ins w:id="870" w:author="Yoav Ram" w:date="2018-11-14T09:45:00Z">
        <w:r w:rsidR="00390455">
          <w:t xml:space="preserve"> (</w:t>
        </w:r>
        <w:r w:rsidR="00390455" w:rsidRPr="00390455">
          <w:rPr>
            <w:b/>
            <w:bCs/>
            <w:rPrChange w:id="871" w:author="Yoav Ram" w:date="2018-11-14T09:45:00Z">
              <w:rPr/>
            </w:rPrChange>
          </w:rPr>
          <w:fldChar w:fldCharType="begin"/>
        </w:r>
        <w:r w:rsidR="00390455" w:rsidRPr="00390455">
          <w:rPr>
            <w:b/>
            <w:bCs/>
            <w:rPrChange w:id="872" w:author="Yoav Ram" w:date="2018-11-14T09:45:00Z">
              <w:rPr/>
            </w:rPrChange>
          </w:rPr>
          <w:instrText xml:space="preserve"> REF _Ref512333581 \h </w:instrText>
        </w:r>
      </w:ins>
      <w:r w:rsidR="00390455">
        <w:rPr>
          <w:b/>
          <w:bCs/>
        </w:rPr>
        <w:instrText xml:space="preserve"> \* MERGEFORMAT </w:instrText>
      </w:r>
      <w:r w:rsidR="00390455" w:rsidRPr="00390455">
        <w:rPr>
          <w:b/>
          <w:bCs/>
          <w:rPrChange w:id="873" w:author="Yoav Ram" w:date="2018-11-14T09:45:00Z">
            <w:rPr>
              <w:b/>
              <w:bCs/>
            </w:rPr>
          </w:rPrChange>
        </w:rPr>
      </w:r>
      <w:r w:rsidR="00390455" w:rsidRPr="00390455">
        <w:rPr>
          <w:b/>
          <w:bCs/>
          <w:rPrChange w:id="874" w:author="Yoav Ram" w:date="2018-11-14T09:45:00Z">
            <w:rPr/>
          </w:rPrChange>
        </w:rPr>
        <w:fldChar w:fldCharType="separate"/>
      </w:r>
      <w:ins w:id="875" w:author="Yoav Ram" w:date="2018-11-14T09:45:00Z">
        <w:r w:rsidR="00390455" w:rsidRPr="00390455">
          <w:rPr>
            <w:b/>
            <w:bCs/>
            <w:color w:val="000000" w:themeColor="text1"/>
            <w:sz w:val="22"/>
            <w:szCs w:val="22"/>
            <w:rPrChange w:id="876" w:author="Yoav Ram" w:date="2018-11-14T09:45:00Z">
              <w:rPr>
                <w:color w:val="000000" w:themeColor="text1"/>
                <w:sz w:val="22"/>
                <w:szCs w:val="22"/>
              </w:rPr>
            </w:rPrChange>
          </w:rPr>
          <w:t xml:space="preserve">Figure </w:t>
        </w:r>
        <w:r w:rsidR="00390455" w:rsidRPr="00390455">
          <w:rPr>
            <w:b/>
            <w:bCs/>
            <w:noProof/>
            <w:color w:val="000000" w:themeColor="text1"/>
            <w:sz w:val="22"/>
            <w:szCs w:val="22"/>
            <w:rPrChange w:id="877" w:author="Yoav Ram" w:date="2018-11-14T09:45:00Z">
              <w:rPr>
                <w:noProof/>
                <w:color w:val="000000" w:themeColor="text1"/>
                <w:sz w:val="22"/>
                <w:szCs w:val="22"/>
              </w:rPr>
            </w:rPrChange>
          </w:rPr>
          <w:t>2</w:t>
        </w:r>
        <w:r w:rsidR="00390455" w:rsidRPr="00390455">
          <w:rPr>
            <w:b/>
            <w:bCs/>
            <w:rPrChange w:id="878" w:author="Yoav Ram" w:date="2018-11-14T09:45:00Z">
              <w:rPr/>
            </w:rPrChange>
          </w:rPr>
          <w:fldChar w:fldCharType="end"/>
        </w:r>
        <w:r w:rsidR="00390455">
          <w:t>)</w:t>
        </w:r>
      </w:ins>
      <w:r w:rsidRPr="0025589C">
        <w:t xml:space="preserv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ins w:id="879" w:author="Yoav Ram" w:date="2018-11-14T10:03:00Z">
        <w:r w:rsidR="00BE030C">
          <w:t xml:space="preserve"> (</w:t>
        </w:r>
        <w:r w:rsidR="00BE030C" w:rsidRPr="00BE030C">
          <w:rPr>
            <w:b/>
            <w:bCs/>
            <w:rPrChange w:id="880" w:author="Yoav Ram" w:date="2018-11-14T10:03:00Z">
              <w:rPr/>
            </w:rPrChange>
          </w:rPr>
          <w:fldChar w:fldCharType="begin"/>
        </w:r>
        <w:r w:rsidR="00BE030C" w:rsidRPr="00BE030C">
          <w:rPr>
            <w:b/>
            <w:bCs/>
            <w:rPrChange w:id="881" w:author="Yoav Ram" w:date="2018-11-14T10:03:00Z">
              <w:rPr/>
            </w:rPrChange>
          </w:rPr>
          <w:instrText xml:space="preserve"> REF _Ref509481405 \h </w:instrText>
        </w:r>
      </w:ins>
      <w:r w:rsidR="00BE030C">
        <w:rPr>
          <w:b/>
          <w:bCs/>
        </w:rPr>
        <w:instrText xml:space="preserve"> \* MERGEFORMAT </w:instrText>
      </w:r>
      <w:r w:rsidR="00BE030C" w:rsidRPr="00BE030C">
        <w:rPr>
          <w:b/>
          <w:bCs/>
          <w:rPrChange w:id="882" w:author="Yoav Ram" w:date="2018-11-14T10:03:00Z">
            <w:rPr>
              <w:b/>
              <w:bCs/>
            </w:rPr>
          </w:rPrChange>
        </w:rPr>
      </w:r>
      <w:r w:rsidR="00BE030C" w:rsidRPr="00BE030C">
        <w:rPr>
          <w:b/>
          <w:bCs/>
          <w:rPrChange w:id="883" w:author="Yoav Ram" w:date="2018-11-14T10:03:00Z">
            <w:rPr/>
          </w:rPrChange>
        </w:rPr>
        <w:fldChar w:fldCharType="separate"/>
      </w:r>
      <w:ins w:id="884" w:author="Yoav Ram" w:date="2018-11-14T10:03:00Z">
        <w:r w:rsidR="00BE030C" w:rsidRPr="00BE030C">
          <w:rPr>
            <w:b/>
            <w:bCs/>
            <w:color w:val="000000" w:themeColor="text1"/>
            <w:sz w:val="22"/>
            <w:szCs w:val="22"/>
            <w:rPrChange w:id="885" w:author="Yoav Ram" w:date="2018-11-14T10:03:00Z">
              <w:rPr>
                <w:color w:val="000000" w:themeColor="text1"/>
                <w:sz w:val="22"/>
                <w:szCs w:val="22"/>
              </w:rPr>
            </w:rPrChange>
          </w:rPr>
          <w:t xml:space="preserve">Figure </w:t>
        </w:r>
        <w:r w:rsidR="00BE030C" w:rsidRPr="00BE030C">
          <w:rPr>
            <w:b/>
            <w:bCs/>
            <w:noProof/>
            <w:color w:val="000000" w:themeColor="text1"/>
            <w:sz w:val="22"/>
            <w:szCs w:val="22"/>
            <w:rPrChange w:id="886" w:author="Yoav Ram" w:date="2018-11-14T10:03:00Z">
              <w:rPr>
                <w:noProof/>
                <w:color w:val="000000" w:themeColor="text1"/>
                <w:sz w:val="22"/>
                <w:szCs w:val="22"/>
              </w:rPr>
            </w:rPrChange>
          </w:rPr>
          <w:t>5</w:t>
        </w:r>
        <w:r w:rsidR="00BE030C" w:rsidRPr="00BE030C">
          <w:rPr>
            <w:b/>
            <w:bCs/>
            <w:rPrChange w:id="887" w:author="Yoav Ram" w:date="2018-11-14T10:03:00Z">
              <w:rPr/>
            </w:rPrChange>
          </w:rPr>
          <w:fldChar w:fldCharType="end"/>
        </w:r>
        <w:r w:rsidR="00BE030C">
          <w:t>)</w:t>
        </w:r>
      </w:ins>
      <w:r w:rsidRPr="0025589C">
        <w:t>.</w:t>
      </w:r>
      <w:r w:rsidR="00CD2EF9" w:rsidRPr="0025589C">
        <w:t xml:space="preserve"> </w:t>
      </w:r>
      <w:ins w:id="888" w:author="Yoav Ram" w:date="2018-11-14T09:41:00Z">
        <w:r w:rsidR="00390455" w:rsidRPr="00BE030C">
          <w:rPr>
            <w:highlight w:val="yellow"/>
            <w:rPrChange w:id="889" w:author="Yoav Ram" w:date="2018-11-14T10:02:00Z">
              <w:rPr/>
            </w:rPrChange>
          </w:rPr>
          <w:t>We also demonstrated the application of our approach</w:t>
        </w:r>
      </w:ins>
      <w:ins w:id="890" w:author="Yoav Ram" w:date="2018-11-14T09:42:00Z">
        <w:r w:rsidR="00390455" w:rsidRPr="00BE030C">
          <w:rPr>
            <w:highlight w:val="yellow"/>
            <w:rPrChange w:id="891" w:author="Yoav Ram" w:date="2018-11-14T10:02:00Z">
              <w:rPr/>
            </w:rPrChange>
          </w:rPr>
          <w:t xml:space="preserve"> </w:t>
        </w:r>
      </w:ins>
      <w:ins w:id="892" w:author="Yoav Ram" w:date="2018-11-14T09:41:00Z">
        <w:r w:rsidR="00390455" w:rsidRPr="00BE030C">
          <w:rPr>
            <w:highlight w:val="yellow"/>
            <w:rPrChange w:id="893" w:author="Yoav Ram" w:date="2018-11-14T10:02:00Z">
              <w:rPr/>
            </w:rPrChange>
          </w:rPr>
          <w:t xml:space="preserve">for estimating </w:t>
        </w:r>
      </w:ins>
      <w:ins w:id="894" w:author="Yoav Ram" w:date="2018-11-14T09:42:00Z">
        <w:r w:rsidR="00390455" w:rsidRPr="00BE030C">
          <w:rPr>
            <w:highlight w:val="yellow"/>
            <w:rPrChange w:id="895" w:author="Yoav Ram" w:date="2018-11-14T10:02:00Z">
              <w:rPr/>
            </w:rPrChange>
          </w:rPr>
          <w:t>the fitness cost of protein expression</w:t>
        </w:r>
      </w:ins>
      <w:ins w:id="896" w:author="Yoav Ram" w:date="2018-11-14T09:43:00Z">
        <w:r w:rsidR="00390455" w:rsidRPr="00BE030C">
          <w:rPr>
            <w:highlight w:val="yellow"/>
            <w:rPrChange w:id="897" w:author="Yoav Ram" w:date="2018-11-14T10:02:00Z">
              <w:rPr/>
            </w:rPrChange>
          </w:rPr>
          <w:t xml:space="preserve"> (</w:t>
        </w:r>
        <w:r w:rsidR="00390455" w:rsidRPr="00BE030C">
          <w:rPr>
            <w:b/>
            <w:bCs/>
            <w:highlight w:val="yellow"/>
            <w:rPrChange w:id="898" w:author="Yoav Ram" w:date="2018-11-14T10:02:00Z">
              <w:rPr>
                <w:b/>
                <w:bCs/>
              </w:rPr>
            </w:rPrChange>
          </w:rPr>
          <w:fldChar w:fldCharType="begin"/>
        </w:r>
        <w:r w:rsidR="00390455" w:rsidRPr="00BE030C">
          <w:rPr>
            <w:b/>
            <w:bCs/>
            <w:highlight w:val="yellow"/>
            <w:rPrChange w:id="899" w:author="Yoav Ram" w:date="2018-11-14T10:02:00Z">
              <w:rPr>
                <w:b/>
                <w:bCs/>
              </w:rPr>
            </w:rPrChange>
          </w:rPr>
          <w:instrText xml:space="preserve"> REF _Ref529890310 \h  \* MERGEFORMAT </w:instrText>
        </w:r>
      </w:ins>
      <w:r w:rsidR="00390455" w:rsidRPr="00BE030C">
        <w:rPr>
          <w:b/>
          <w:bCs/>
          <w:highlight w:val="yellow"/>
          <w:rPrChange w:id="900" w:author="Yoav Ram" w:date="2018-11-14T10:02:00Z">
            <w:rPr>
              <w:b/>
              <w:bCs/>
              <w:highlight w:val="yellow"/>
            </w:rPr>
          </w:rPrChange>
        </w:rPr>
      </w:r>
      <w:ins w:id="901" w:author="Yoav Ram" w:date="2018-11-14T09:43:00Z">
        <w:r w:rsidR="00390455" w:rsidRPr="00BE030C">
          <w:rPr>
            <w:b/>
            <w:bCs/>
            <w:highlight w:val="yellow"/>
            <w:rPrChange w:id="902" w:author="Yoav Ram" w:date="2018-11-14T10:02:00Z">
              <w:rPr>
                <w:b/>
                <w:bCs/>
              </w:rPr>
            </w:rPrChange>
          </w:rPr>
          <w:fldChar w:fldCharType="separate"/>
        </w:r>
        <w:r w:rsidR="00390455" w:rsidRPr="00BE030C">
          <w:rPr>
            <w:b/>
            <w:bCs/>
            <w:color w:val="000000" w:themeColor="text1"/>
            <w:sz w:val="22"/>
            <w:szCs w:val="22"/>
            <w:highlight w:val="yellow"/>
            <w:rPrChange w:id="903" w:author="Yoav Ram" w:date="2018-11-14T10:02:00Z">
              <w:rPr>
                <w:b/>
                <w:bCs/>
                <w:color w:val="000000" w:themeColor="text1"/>
                <w:sz w:val="22"/>
                <w:szCs w:val="22"/>
              </w:rPr>
            </w:rPrChange>
          </w:rPr>
          <w:t>Figure 7</w:t>
        </w:r>
        <w:r w:rsidR="00390455" w:rsidRPr="00BE030C">
          <w:rPr>
            <w:b/>
            <w:bCs/>
            <w:highlight w:val="yellow"/>
            <w:rPrChange w:id="904" w:author="Yoav Ram" w:date="2018-11-14T10:02:00Z">
              <w:rPr>
                <w:b/>
                <w:bCs/>
              </w:rPr>
            </w:rPrChange>
          </w:rPr>
          <w:fldChar w:fldCharType="end"/>
        </w:r>
        <w:r w:rsidR="00390455" w:rsidRPr="00BE030C">
          <w:rPr>
            <w:highlight w:val="yellow"/>
            <w:rPrChange w:id="905" w:author="Yoav Ram" w:date="2018-11-14T10:02:00Z">
              <w:rPr>
                <w:b/>
                <w:bCs/>
              </w:rPr>
            </w:rPrChange>
          </w:rPr>
          <w:t>)</w:t>
        </w:r>
      </w:ins>
      <w:ins w:id="906" w:author="Yoav Ram" w:date="2018-11-14T09:42:00Z">
        <w:r w:rsidR="00390455" w:rsidRPr="00BE030C">
          <w:rPr>
            <w:highlight w:val="yellow"/>
            <w:rPrChange w:id="907" w:author="Yoav Ram" w:date="2018-11-14T10:02:00Z">
              <w:rPr/>
            </w:rPrChange>
          </w:rPr>
          <w:t>.</w:t>
        </w:r>
      </w:ins>
      <w:ins w:id="908" w:author="Yoav Ram" w:date="2018-11-14T10:02:00Z">
        <w:r w:rsidR="00BE030C">
          <w:rPr>
            <w:highlight w:val="yellow"/>
          </w:rPr>
          <w:t xml:space="preserve"> It is important to note that </w:t>
        </w:r>
      </w:ins>
      <w:ins w:id="909" w:author="Yoav Ram" w:date="2018-11-14T10:03:00Z">
        <w:r w:rsidR="00BE030C">
          <w:rPr>
            <w:highlight w:val="yellow"/>
          </w:rPr>
          <w:t>this demonstration</w:t>
        </w:r>
      </w:ins>
      <w:ins w:id="910" w:author="Yoav Ram" w:date="2018-11-14T10:05:00Z">
        <w:r w:rsidR="00BE030C">
          <w:rPr>
            <w:highlight w:val="yellow"/>
          </w:rPr>
          <w:t xml:space="preserve"> and an </w:t>
        </w:r>
      </w:ins>
      <w:ins w:id="911" w:author="Yoav Ram" w:date="2018-11-14T10:03:00Z">
        <w:r w:rsidR="00BE030C">
          <w:rPr>
            <w:highlight w:val="yellow"/>
          </w:rPr>
          <w:t xml:space="preserve">additional </w:t>
        </w:r>
        <w:r w:rsidR="00BE030C" w:rsidRPr="003B18C6">
          <w:rPr>
            <w:highlight w:val="yellow"/>
            <w:rPrChange w:id="912" w:author="Yoav Ram" w:date="2018-11-14T11:15:00Z">
              <w:rPr>
                <w:highlight w:val="yellow"/>
              </w:rPr>
            </w:rPrChange>
          </w:rPr>
          <w:t>validation (</w:t>
        </w:r>
        <w:r w:rsidR="00BE030C" w:rsidRPr="003B18C6">
          <w:rPr>
            <w:b/>
            <w:bCs/>
            <w:highlight w:val="yellow"/>
            <w:rPrChange w:id="913" w:author="Yoav Ram" w:date="2018-11-14T11:15:00Z">
              <w:rPr>
                <w:highlight w:val="yellow"/>
              </w:rPr>
            </w:rPrChange>
          </w:rPr>
          <w:fldChar w:fldCharType="begin"/>
        </w:r>
        <w:r w:rsidR="00BE030C" w:rsidRPr="003B18C6">
          <w:rPr>
            <w:b/>
            <w:bCs/>
            <w:highlight w:val="yellow"/>
            <w:rPrChange w:id="914" w:author="Yoav Ram" w:date="2018-11-14T11:15:00Z">
              <w:rPr>
                <w:highlight w:val="yellow"/>
              </w:rPr>
            </w:rPrChange>
          </w:rPr>
          <w:instrText xml:space="preserve"> REF _Ref529887764 \h </w:instrText>
        </w:r>
      </w:ins>
      <w:r w:rsidR="00BE030C" w:rsidRPr="003B18C6">
        <w:rPr>
          <w:b/>
          <w:bCs/>
          <w:highlight w:val="yellow"/>
          <w:rPrChange w:id="915" w:author="Yoav Ram" w:date="2018-11-14T11:15:00Z">
            <w:rPr>
              <w:highlight w:val="yellow"/>
            </w:rPr>
          </w:rPrChange>
        </w:rPr>
        <w:instrText xml:space="preserve"> \* MERGEFORMAT </w:instrText>
      </w:r>
      <w:r w:rsidR="00BE030C" w:rsidRPr="003B18C6">
        <w:rPr>
          <w:b/>
          <w:bCs/>
          <w:highlight w:val="yellow"/>
          <w:rPrChange w:id="916" w:author="Yoav Ram" w:date="2018-11-14T11:15:00Z">
            <w:rPr>
              <w:b/>
              <w:bCs/>
              <w:highlight w:val="yellow"/>
            </w:rPr>
          </w:rPrChange>
        </w:rPr>
      </w:r>
      <w:r w:rsidR="00BE030C" w:rsidRPr="003B18C6">
        <w:rPr>
          <w:b/>
          <w:bCs/>
          <w:highlight w:val="yellow"/>
          <w:rPrChange w:id="917" w:author="Yoav Ram" w:date="2018-11-14T11:15:00Z">
            <w:rPr>
              <w:highlight w:val="yellow"/>
            </w:rPr>
          </w:rPrChange>
        </w:rPr>
        <w:fldChar w:fldCharType="separate"/>
      </w:r>
      <w:ins w:id="918" w:author="Yoav Ram" w:date="2018-11-14T10:03:00Z">
        <w:r w:rsidR="00BE030C" w:rsidRPr="003B18C6">
          <w:rPr>
            <w:b/>
            <w:bCs/>
            <w:color w:val="000000" w:themeColor="text1"/>
            <w:sz w:val="22"/>
            <w:szCs w:val="22"/>
            <w:highlight w:val="yellow"/>
            <w:rPrChange w:id="919" w:author="Yoav Ram" w:date="2018-11-14T11:15:00Z">
              <w:rPr/>
            </w:rPrChange>
          </w:rPr>
          <w:t xml:space="preserve">Figure </w:t>
        </w:r>
        <w:r w:rsidR="00BE030C" w:rsidRPr="003B18C6">
          <w:rPr>
            <w:b/>
            <w:bCs/>
            <w:noProof/>
            <w:color w:val="000000" w:themeColor="text1"/>
            <w:sz w:val="22"/>
            <w:szCs w:val="22"/>
            <w:highlight w:val="yellow"/>
            <w:rPrChange w:id="920" w:author="Yoav Ram" w:date="2018-11-14T11:15:00Z">
              <w:rPr>
                <w:noProof/>
                <w:color w:val="000000" w:themeColor="text1"/>
                <w:sz w:val="22"/>
                <w:szCs w:val="22"/>
              </w:rPr>
            </w:rPrChange>
          </w:rPr>
          <w:t>6</w:t>
        </w:r>
        <w:r w:rsidR="00BE030C" w:rsidRPr="003B18C6">
          <w:rPr>
            <w:b/>
            <w:bCs/>
            <w:highlight w:val="yellow"/>
            <w:rPrChange w:id="921" w:author="Yoav Ram" w:date="2018-11-14T11:15:00Z">
              <w:rPr>
                <w:highlight w:val="yellow"/>
              </w:rPr>
            </w:rPrChange>
          </w:rPr>
          <w:fldChar w:fldCharType="end"/>
        </w:r>
        <w:r w:rsidR="00BE030C" w:rsidRPr="003B18C6">
          <w:rPr>
            <w:highlight w:val="yellow"/>
            <w:rPrChange w:id="922" w:author="Yoav Ram" w:date="2018-11-14T11:15:00Z">
              <w:rPr>
                <w:highlight w:val="yellow"/>
              </w:rPr>
            </w:rPrChange>
          </w:rPr>
          <w:t xml:space="preserve">) </w:t>
        </w:r>
      </w:ins>
      <w:ins w:id="923" w:author="Yoav Ram" w:date="2018-11-14T10:08:00Z">
        <w:r w:rsidR="00BE030C">
          <w:rPr>
            <w:highlight w:val="yellow"/>
          </w:rPr>
          <w:t xml:space="preserve">were </w:t>
        </w:r>
      </w:ins>
      <w:ins w:id="924" w:author="Yoav Ram" w:date="2018-11-14T10:03:00Z">
        <w:r w:rsidR="00BE030C">
          <w:rPr>
            <w:highlight w:val="yellow"/>
          </w:rPr>
          <w:lastRenderedPageBreak/>
          <w:t xml:space="preserve">performed </w:t>
        </w:r>
      </w:ins>
      <w:ins w:id="925" w:author="Yoav Ram" w:date="2018-11-14T10:05:00Z">
        <w:r w:rsidR="00BE030C">
          <w:rPr>
            <w:highlight w:val="yellow"/>
          </w:rPr>
          <w:t>by</w:t>
        </w:r>
      </w:ins>
      <w:ins w:id="926" w:author="Yoav Ram" w:date="2018-11-14T10:06:00Z">
        <w:r w:rsidR="00BE030C">
          <w:rPr>
            <w:highlight w:val="yellow"/>
          </w:rPr>
          <w:t xml:space="preserve"> authors KK and TFC</w:t>
        </w:r>
      </w:ins>
      <w:ins w:id="927" w:author="Yoav Ram" w:date="2018-11-14T10:04:00Z">
        <w:r w:rsidR="00BE030C">
          <w:rPr>
            <w:highlight w:val="yellow"/>
          </w:rPr>
          <w:t xml:space="preserve"> following an earlier version</w:t>
        </w:r>
      </w:ins>
      <w:ins w:id="928" w:author="Yoav Ram" w:date="2018-11-14T10:05:00Z">
        <w:r w:rsidR="00BE030C">
          <w:rPr>
            <w:highlight w:val="yellow"/>
          </w:rPr>
          <w:t xml:space="preserve"> of this manuscript deposited on the </w:t>
        </w:r>
        <w:proofErr w:type="spellStart"/>
        <w:r w:rsidR="00BE030C">
          <w:rPr>
            <w:highlight w:val="yellow"/>
          </w:rPr>
          <w:t>bioRxiv</w:t>
        </w:r>
        <w:proofErr w:type="spellEnd"/>
        <w:r w:rsidR="00BE030C">
          <w:rPr>
            <w:highlight w:val="yellow"/>
          </w:rPr>
          <w:t xml:space="preserve"> preprint server, without any support from </w:t>
        </w:r>
      </w:ins>
      <w:ins w:id="929" w:author="Yoav Ram" w:date="2018-11-14T10:06:00Z">
        <w:r w:rsidR="00BE030C">
          <w:rPr>
            <w:highlight w:val="yellow"/>
          </w:rPr>
          <w:t>the authors</w:t>
        </w:r>
      </w:ins>
      <w:ins w:id="930" w:author="Yoav Ram" w:date="2018-11-14T10:09:00Z">
        <w:r w:rsidR="00BE030C">
          <w:rPr>
            <w:highlight w:val="yellow"/>
          </w:rPr>
          <w:t xml:space="preserve"> of the preprint (YR, EDG, MB, JB &amp; LH)</w:t>
        </w:r>
      </w:ins>
      <w:ins w:id="931" w:author="Yoav Ram" w:date="2018-11-14T10:07:00Z">
        <w:r w:rsidR="00BE030C">
          <w:rPr>
            <w:highlight w:val="yellow"/>
          </w:rPr>
          <w:t xml:space="preserve">. We consider this </w:t>
        </w:r>
      </w:ins>
      <w:ins w:id="932" w:author="Yoav Ram" w:date="2018-11-14T10:08:00Z">
        <w:r w:rsidR="00BE030C">
          <w:rPr>
            <w:highlight w:val="yellow"/>
          </w:rPr>
          <w:t xml:space="preserve">replication </w:t>
        </w:r>
      </w:ins>
      <w:ins w:id="933" w:author="Yoav Ram" w:date="2018-11-14T11:16:00Z">
        <w:r w:rsidR="003B18C6">
          <w:rPr>
            <w:highlight w:val="yellow"/>
          </w:rPr>
          <w:t>and</w:t>
        </w:r>
      </w:ins>
      <w:ins w:id="934" w:author="Yoav Ram" w:date="2018-11-14T10:10:00Z">
        <w:r w:rsidR="009C30FE">
          <w:rPr>
            <w:highlight w:val="yellow"/>
          </w:rPr>
          <w:t xml:space="preserve"> </w:t>
        </w:r>
      </w:ins>
      <w:ins w:id="935" w:author="Yoav Ram" w:date="2018-11-14T10:08:00Z">
        <w:r w:rsidR="00BE030C">
          <w:rPr>
            <w:highlight w:val="yellow"/>
          </w:rPr>
          <w:t>validation</w:t>
        </w:r>
      </w:ins>
      <w:ins w:id="936" w:author="Yoav Ram" w:date="2018-11-14T11:16:00Z">
        <w:r w:rsidR="003B18C6">
          <w:rPr>
            <w:highlight w:val="yellow"/>
          </w:rPr>
          <w:t xml:space="preserve"> to be</w:t>
        </w:r>
      </w:ins>
      <w:ins w:id="937" w:author="Yoav Ram" w:date="2018-11-14T10:10:00Z">
        <w:r w:rsidR="009C30FE">
          <w:rPr>
            <w:highlight w:val="yellow"/>
          </w:rPr>
          <w:t xml:space="preserve"> strong evidence that </w:t>
        </w:r>
      </w:ins>
      <w:ins w:id="938" w:author="Yoav Ram" w:date="2018-11-14T11:16:00Z">
        <w:r w:rsidR="003B18C6">
          <w:rPr>
            <w:highlight w:val="yellow"/>
          </w:rPr>
          <w:t>our approach</w:t>
        </w:r>
      </w:ins>
      <w:ins w:id="939" w:author="Yoav Ram" w:date="2018-11-14T10:10:00Z">
        <w:r w:rsidR="009C30FE">
          <w:rPr>
            <w:highlight w:val="yellow"/>
          </w:rPr>
          <w:t xml:space="preserve"> can be applied to further datasets and experi</w:t>
        </w:r>
        <w:r w:rsidR="009C30FE" w:rsidRPr="00C51516">
          <w:rPr>
            <w:highlight w:val="yellow"/>
            <w:rPrChange w:id="940" w:author="Yoav Ram" w:date="2018-11-14T10:31:00Z">
              <w:rPr>
                <w:highlight w:val="yellow"/>
              </w:rPr>
            </w:rPrChange>
          </w:rPr>
          <w:t>ments.</w:t>
        </w:r>
      </w:ins>
      <w:ins w:id="941" w:author="Yoav Ram" w:date="2018-11-14T10:24:00Z">
        <w:r w:rsidR="0050199A" w:rsidRPr="00C51516">
          <w:rPr>
            <w:highlight w:val="yellow"/>
            <w:rPrChange w:id="942" w:author="Yoav Ram" w:date="2018-11-14T10:31:00Z">
              <w:rPr>
                <w:highlight w:val="yellow"/>
              </w:rPr>
            </w:rPrChange>
          </w:rPr>
          <w:t xml:space="preserve"> </w:t>
        </w:r>
      </w:ins>
      <w:ins w:id="943" w:author="Yoav Ram" w:date="2018-11-14T11:16:00Z">
        <w:r w:rsidR="003B18C6">
          <w:rPr>
            <w:highlight w:val="yellow"/>
          </w:rPr>
          <w:t>Indeed</w:t>
        </w:r>
      </w:ins>
      <w:ins w:id="944" w:author="Yoav Ram" w:date="2018-11-14T10:24:00Z">
        <w:r w:rsidR="0050199A" w:rsidRPr="00C51516">
          <w:rPr>
            <w:highlight w:val="yellow"/>
            <w:rPrChange w:id="945" w:author="Yoav Ram" w:date="2018-11-14T10:31:00Z">
              <w:rPr>
                <w:highlight w:val="yellow"/>
              </w:rPr>
            </w:rPrChange>
          </w:rPr>
          <w:t xml:space="preserve">, our </w:t>
        </w:r>
      </w:ins>
      <w:ins w:id="946" w:author="Yoav Ram" w:date="2018-11-14T10:25:00Z">
        <w:r w:rsidR="0050199A" w:rsidRPr="00C51516">
          <w:rPr>
            <w:highlight w:val="yellow"/>
            <w:rPrChange w:id="947" w:author="Yoav Ram" w:date="2018-11-14T10:31:00Z">
              <w:rPr>
                <w:highlight w:val="yellow"/>
              </w:rPr>
            </w:rPrChange>
          </w:rPr>
          <w:t xml:space="preserve">approach has </w:t>
        </w:r>
      </w:ins>
      <w:ins w:id="948" w:author="Yoav Ram" w:date="2018-11-14T11:17:00Z">
        <w:r w:rsidR="003B18C6">
          <w:rPr>
            <w:highlight w:val="yellow"/>
          </w:rPr>
          <w:t xml:space="preserve">already </w:t>
        </w:r>
      </w:ins>
      <w:ins w:id="949" w:author="Yoav Ram" w:date="2018-11-14T10:25:00Z">
        <w:r w:rsidR="0050199A" w:rsidRPr="00C51516">
          <w:rPr>
            <w:highlight w:val="yellow"/>
            <w:rPrChange w:id="950" w:author="Yoav Ram" w:date="2018-11-14T10:31:00Z">
              <w:rPr>
                <w:highlight w:val="yellow"/>
              </w:rPr>
            </w:rPrChange>
          </w:rPr>
          <w:t xml:space="preserve">been used to </w:t>
        </w:r>
      </w:ins>
      <w:ins w:id="951" w:author="Yoav Ram" w:date="2018-11-14T10:26:00Z">
        <w:r w:rsidR="0050199A" w:rsidRPr="00C51516">
          <w:rPr>
            <w:highlight w:val="yellow"/>
            <w:rPrChange w:id="952" w:author="Yoav Ram" w:date="2018-11-14T10:31:00Z">
              <w:rPr>
                <w:highlight w:val="yellow"/>
              </w:rPr>
            </w:rPrChange>
          </w:rPr>
          <w:t xml:space="preserve">estimate </w:t>
        </w:r>
      </w:ins>
      <w:ins w:id="953" w:author="Yoav Ram" w:date="2018-11-14T10:31:00Z">
        <w:r w:rsidR="0075268D" w:rsidRPr="00C51516">
          <w:rPr>
            <w:highlight w:val="yellow"/>
            <w:rPrChange w:id="954" w:author="Yoav Ram" w:date="2018-11-14T10:31:00Z">
              <w:rPr>
                <w:highlight w:val="yellow"/>
              </w:rPr>
            </w:rPrChange>
          </w:rPr>
          <w:t xml:space="preserve">relative </w:t>
        </w:r>
      </w:ins>
      <w:ins w:id="955" w:author="Yoav Ram" w:date="2018-11-14T10:26:00Z">
        <w:r w:rsidR="0050199A" w:rsidRPr="00C51516">
          <w:rPr>
            <w:highlight w:val="yellow"/>
            <w:rPrChange w:id="956" w:author="Yoav Ram" w:date="2018-11-14T10:31:00Z">
              <w:rPr>
                <w:highlight w:val="yellow"/>
              </w:rPr>
            </w:rPrChange>
          </w:rPr>
          <w:t>fitness of</w:t>
        </w:r>
      </w:ins>
      <w:ins w:id="957" w:author="Yoav Ram" w:date="2018-11-14T10:29:00Z">
        <w:r w:rsidR="0075268D" w:rsidRPr="00C51516">
          <w:rPr>
            <w:highlight w:val="yellow"/>
            <w:rPrChange w:id="958" w:author="Yoav Ram" w:date="2018-11-14T10:31:00Z">
              <w:rPr>
                <w:highlight w:val="yellow"/>
              </w:rPr>
            </w:rPrChange>
          </w:rPr>
          <w:t xml:space="preserve"> an</w:t>
        </w:r>
      </w:ins>
      <w:ins w:id="959" w:author="Yoav Ram" w:date="2018-11-14T10:26:00Z">
        <w:r w:rsidR="0050199A" w:rsidRPr="00C51516">
          <w:rPr>
            <w:highlight w:val="yellow"/>
            <w:rPrChange w:id="960" w:author="Yoav Ram" w:date="2018-11-14T10:31:00Z">
              <w:rPr>
                <w:highlight w:val="yellow"/>
              </w:rPr>
            </w:rPrChange>
          </w:rPr>
          <w:t xml:space="preserve"> </w:t>
        </w:r>
      </w:ins>
      <w:ins w:id="961" w:author="Yoav Ram" w:date="2018-11-14T10:29:00Z">
        <w:r w:rsidR="0075268D" w:rsidRPr="00C51516">
          <w:rPr>
            <w:i/>
            <w:iCs/>
            <w:highlight w:val="yellow"/>
            <w:rPrChange w:id="962" w:author="Yoav Ram" w:date="2018-11-14T10:31:00Z">
              <w:rPr>
                <w:i/>
                <w:iCs/>
                <w:highlight w:val="yellow"/>
              </w:rPr>
            </w:rPrChange>
          </w:rPr>
          <w:t>E. coli</w:t>
        </w:r>
        <w:r w:rsidR="0075268D" w:rsidRPr="00C51516">
          <w:rPr>
            <w:highlight w:val="yellow"/>
            <w:rPrChange w:id="963" w:author="Yoav Ram" w:date="2018-11-14T10:31:00Z">
              <w:rPr>
                <w:highlight w:val="yellow"/>
              </w:rPr>
            </w:rPrChange>
          </w:rPr>
          <w:t xml:space="preserve"> strain in which</w:t>
        </w:r>
      </w:ins>
      <w:ins w:id="964" w:author="Yoav Ram" w:date="2018-11-14T10:30:00Z">
        <w:r w:rsidR="0075268D" w:rsidRPr="00C51516">
          <w:rPr>
            <w:highlight w:val="yellow"/>
            <w:rPrChange w:id="965" w:author="Yoav Ram" w:date="2018-11-14T10:31:00Z">
              <w:rPr>
                <w:highlight w:val="yellow"/>
              </w:rPr>
            </w:rPrChange>
          </w:rPr>
          <w:t xml:space="preserve"> the </w:t>
        </w:r>
      </w:ins>
      <w:ins w:id="966" w:author="Yoav Ram" w:date="2018-11-14T10:29:00Z">
        <w:r w:rsidR="0075268D" w:rsidRPr="00C51516">
          <w:rPr>
            <w:highlight w:val="yellow"/>
            <w:rPrChange w:id="967" w:author="Yoav Ram" w:date="2018-11-14T10:31:00Z">
              <w:rPr/>
            </w:rPrChange>
          </w:rPr>
          <w:t>arginine codon</w:t>
        </w:r>
      </w:ins>
      <w:ins w:id="968" w:author="Yoav Ram" w:date="2018-11-14T10:30:00Z">
        <w:r w:rsidR="0075268D" w:rsidRPr="00C51516">
          <w:rPr>
            <w:highlight w:val="yellow"/>
            <w:rPrChange w:id="969" w:author="Yoav Ram" w:date="2018-11-14T10:31:00Z">
              <w:rPr/>
            </w:rPrChange>
          </w:rPr>
          <w:t>s CGU and CGC were edited to</w:t>
        </w:r>
      </w:ins>
      <w:ins w:id="970" w:author="Yoav Ram" w:date="2018-11-14T10:29:00Z">
        <w:r w:rsidR="0075268D" w:rsidRPr="00C51516">
          <w:rPr>
            <w:highlight w:val="yellow"/>
            <w:rPrChange w:id="971" w:author="Yoav Ram" w:date="2018-11-14T10:31:00Z">
              <w:rPr/>
            </w:rPrChange>
          </w:rPr>
          <w:t xml:space="preserve"> CGG</w:t>
        </w:r>
      </w:ins>
      <w:ins w:id="972" w:author="Yoav Ram" w:date="2018-11-14T10:30:00Z">
        <w:r w:rsidR="0075268D" w:rsidRPr="00C51516">
          <w:rPr>
            <w:highlight w:val="yellow"/>
            <w:rPrChange w:id="973" w:author="Yoav Ram" w:date="2018-11-14T10:31:00Z">
              <w:rPr/>
            </w:rPrChange>
          </w:rPr>
          <w:t xml:space="preserve"> in 60 </w:t>
        </w:r>
      </w:ins>
      <w:ins w:id="974" w:author="Yoav Ram" w:date="2018-11-14T10:31:00Z">
        <w:r w:rsidR="0075268D" w:rsidRPr="00C51516">
          <w:rPr>
            <w:highlight w:val="yellow"/>
            <w:rPrChange w:id="975" w:author="Yoav Ram" w:date="2018-11-14T10:31:00Z">
              <w:rPr/>
            </w:rPrChange>
          </w:rPr>
          <w:t xml:space="preserve">highly-expressed genes </w:t>
        </w:r>
        <w:r w:rsidR="0075268D" w:rsidRPr="00C51516">
          <w:rPr>
            <w:highlight w:val="yellow"/>
            <w:rPrChange w:id="976" w:author="Yoav Ram" w:date="2018-11-14T10:31:00Z">
              <w:rPr/>
            </w:rPrChange>
          </w:rPr>
          <w:fldChar w:fldCharType="begin" w:fldLock="1"/>
        </w:r>
      </w:ins>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75268D" w:rsidRPr="00C51516">
        <w:rPr>
          <w:highlight w:val="yellow"/>
          <w:rPrChange w:id="977" w:author="Yoav Ram" w:date="2018-11-14T10:31:00Z">
            <w:rPr/>
          </w:rPrChange>
        </w:rPr>
        <w:fldChar w:fldCharType="separate"/>
      </w:r>
      <w:r w:rsidR="00667056" w:rsidRPr="00667056">
        <w:rPr>
          <w:noProof/>
          <w:highlight w:val="yellow"/>
        </w:rPr>
        <w:t>(18)</w:t>
      </w:r>
      <w:ins w:id="978" w:author="Yoav Ram" w:date="2018-11-14T10:31:00Z">
        <w:r w:rsidR="0075268D" w:rsidRPr="00C51516">
          <w:rPr>
            <w:highlight w:val="yellow"/>
            <w:rPrChange w:id="979" w:author="Yoav Ram" w:date="2018-11-14T10:31:00Z">
              <w:rPr/>
            </w:rPrChange>
          </w:rPr>
          <w:fldChar w:fldCharType="end"/>
        </w:r>
        <w:r w:rsidR="0075268D" w:rsidRPr="00C51516">
          <w:rPr>
            <w:highlight w:val="yellow"/>
            <w:rPrChange w:id="980" w:author="Yoav Ram" w:date="2018-11-14T10:31:00Z">
              <w:rPr/>
            </w:rPrChange>
          </w:rPr>
          <w:t>.</w:t>
        </w:r>
        <w:r w:rsidR="0075268D">
          <w:t xml:space="preserve"> </w:t>
        </w:r>
      </w:ins>
    </w:p>
    <w:p w14:paraId="3D5813A9" w14:textId="25572D29" w:rsidR="00AD1636" w:rsidRDefault="004B3D8A">
      <w:pPr>
        <w:pPrChange w:id="981" w:author="Yoav Ram" w:date="2018-11-13T12:41:00Z">
          <w:pPr>
            <w:spacing w:line="480" w:lineRule="auto"/>
            <w:ind w:firstLine="0"/>
          </w:pPr>
        </w:pPrChange>
      </w:pPr>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213B109A" w:rsidR="00AD1636" w:rsidRPr="00643E5F" w:rsidRDefault="007A7F01">
      <w:pPr>
        <w:pPrChange w:id="982" w:author="Yoav Ram" w:date="2018-11-13T12:41:00Z">
          <w:pPr>
            <w:spacing w:line="480" w:lineRule="auto"/>
            <w:ind w:firstLine="0"/>
          </w:pPr>
        </w:pPrChange>
      </w:pPr>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594D2FC3" w:rsidR="00257F74" w:rsidRDefault="00390455">
      <w:pPr>
        <w:pPrChange w:id="983" w:author="Yoav Ram" w:date="2018-11-14T10:01:00Z">
          <w:pPr>
            <w:spacing w:line="480" w:lineRule="auto"/>
            <w:ind w:firstLine="0"/>
          </w:pPr>
        </w:pPrChange>
      </w:pPr>
      <w:ins w:id="984" w:author="Yoav Ram" w:date="2018-11-14T09:47:00Z">
        <w:r w:rsidRPr="00BE030C">
          <w:rPr>
            <w:highlight w:val="yellow"/>
            <w:rPrChange w:id="985" w:author="Yoav Ram" w:date="2018-11-14T10:02:00Z">
              <w:rPr/>
            </w:rPrChange>
          </w:rPr>
          <w:t xml:space="preserve">Our approach is useful even for laboratories that have considerable experience </w:t>
        </w:r>
      </w:ins>
      <w:ins w:id="986" w:author="Yoav Ram" w:date="2018-11-14T11:17:00Z">
        <w:r w:rsidR="003B18C6">
          <w:rPr>
            <w:highlight w:val="yellow"/>
          </w:rPr>
          <w:t>performing</w:t>
        </w:r>
      </w:ins>
      <w:ins w:id="987" w:author="Yoav Ram" w:date="2018-11-14T09:47:00Z">
        <w:r w:rsidRPr="00BE030C">
          <w:rPr>
            <w:highlight w:val="yellow"/>
            <w:rPrChange w:id="988" w:author="Yoav Ram" w:date="2018-11-14T10:02:00Z">
              <w:rPr/>
            </w:rPrChange>
          </w:rPr>
          <w:t xml:space="preserve"> competition experiments. First, </w:t>
        </w:r>
      </w:ins>
      <w:ins w:id="989" w:author="Yoav Ram" w:date="2018-11-14T09:48:00Z">
        <w:r w:rsidRPr="00BE030C">
          <w:rPr>
            <w:highlight w:val="yellow"/>
            <w:rPrChange w:id="990" w:author="Yoav Ram" w:date="2018-11-14T10:02:00Z">
              <w:rPr/>
            </w:rPrChange>
          </w:rPr>
          <w:t xml:space="preserve">it can be used to predict </w:t>
        </w:r>
      </w:ins>
      <w:ins w:id="991" w:author="Yoav Ram" w:date="2018-11-14T09:50:00Z">
        <w:r w:rsidR="00E318D0" w:rsidRPr="00BE030C">
          <w:rPr>
            <w:highlight w:val="yellow"/>
            <w:rPrChange w:id="992" w:author="Yoav Ram" w:date="2018-11-14T10:02:00Z">
              <w:rPr/>
            </w:rPrChange>
          </w:rPr>
          <w:t xml:space="preserve">mixed growth </w:t>
        </w:r>
      </w:ins>
      <w:ins w:id="993" w:author="Yoav Ram" w:date="2018-11-14T11:17:00Z">
        <w:r w:rsidR="003B18C6">
          <w:rPr>
            <w:highlight w:val="yellow"/>
          </w:rPr>
          <w:t xml:space="preserve">even if it is </w:t>
        </w:r>
      </w:ins>
      <w:ins w:id="994" w:author="Yoav Ram" w:date="2018-11-14T11:18:00Z">
        <w:r w:rsidR="003B18C6">
          <w:rPr>
            <w:highlight w:val="yellow"/>
          </w:rPr>
          <w:t xml:space="preserve">very hard or </w:t>
        </w:r>
      </w:ins>
      <w:ins w:id="995" w:author="Yoav Ram" w:date="2018-11-14T11:17:00Z">
        <w:r w:rsidR="003B18C6">
          <w:rPr>
            <w:highlight w:val="yellow"/>
          </w:rPr>
          <w:t>im</w:t>
        </w:r>
      </w:ins>
      <w:ins w:id="996" w:author="Yoav Ram" w:date="2018-11-14T09:50:00Z">
        <w:r w:rsidR="00E318D0" w:rsidRPr="00BE030C">
          <w:rPr>
            <w:highlight w:val="yellow"/>
            <w:rPrChange w:id="997" w:author="Yoav Ram" w:date="2018-11-14T10:02:00Z">
              <w:rPr/>
            </w:rPrChange>
          </w:rPr>
          <w:t xml:space="preserve">possible to insert phenotypic or genetic markers to </w:t>
        </w:r>
      </w:ins>
      <w:ins w:id="998" w:author="Yoav Ram" w:date="2018-11-14T09:51:00Z">
        <w:r w:rsidR="00E318D0" w:rsidRPr="00BE030C">
          <w:rPr>
            <w:highlight w:val="yellow"/>
            <w:rPrChange w:id="999" w:author="Yoav Ram" w:date="2018-11-14T10:02:00Z">
              <w:rPr/>
            </w:rPrChange>
          </w:rPr>
          <w:t>the strains in question, for example with</w:t>
        </w:r>
      </w:ins>
      <w:ins w:id="1000" w:author="Yoav Ram" w:date="2018-11-14T09:49:00Z">
        <w:r w:rsidR="00E318D0" w:rsidRPr="00BE030C">
          <w:rPr>
            <w:highlight w:val="yellow"/>
            <w:rPrChange w:id="1001" w:author="Yoav Ram" w:date="2018-11-14T10:02:00Z">
              <w:rPr/>
            </w:rPrChange>
          </w:rPr>
          <w:t xml:space="preserve"> </w:t>
        </w:r>
      </w:ins>
      <w:ins w:id="1002" w:author="Yoav Ram" w:date="2018-11-14T09:48:00Z">
        <w:r w:rsidRPr="00BE030C">
          <w:rPr>
            <w:highlight w:val="yellow"/>
            <w:rPrChange w:id="1003" w:author="Yoav Ram" w:date="2018-11-14T10:02:00Z">
              <w:rPr/>
            </w:rPrChange>
          </w:rPr>
          <w:t>non-model organisms</w:t>
        </w:r>
      </w:ins>
      <w:ins w:id="1004" w:author="Yoav Ram" w:date="2018-11-14T09:51:00Z">
        <w:r w:rsidR="00E318D0" w:rsidRPr="00BE030C">
          <w:rPr>
            <w:highlight w:val="yellow"/>
            <w:rPrChange w:id="1005" w:author="Yoav Ram" w:date="2018-11-14T10:02:00Z">
              <w:rPr/>
            </w:rPrChange>
          </w:rPr>
          <w:t>. Second, our approach is useful for predicting results of competiti</w:t>
        </w:r>
      </w:ins>
      <w:ins w:id="1006" w:author="Yoav Ram" w:date="2018-11-14T09:52:00Z">
        <w:r w:rsidR="00E318D0" w:rsidRPr="00BE030C">
          <w:rPr>
            <w:highlight w:val="yellow"/>
            <w:rPrChange w:id="1007" w:author="Yoav Ram" w:date="2018-11-14T10:02:00Z">
              <w:rPr/>
            </w:rPrChange>
          </w:rPr>
          <w:t xml:space="preserve">ons that </w:t>
        </w:r>
      </w:ins>
      <w:ins w:id="1008" w:author="Yoav Ram" w:date="2018-11-14T11:18:00Z">
        <w:r w:rsidR="003B18C6">
          <w:rPr>
            <w:highlight w:val="yellow"/>
          </w:rPr>
          <w:t>are impossible to</w:t>
        </w:r>
      </w:ins>
      <w:ins w:id="1009" w:author="Yoav Ram" w:date="2018-11-14T09:52:00Z">
        <w:r w:rsidR="00E318D0" w:rsidRPr="00BE030C">
          <w:rPr>
            <w:highlight w:val="yellow"/>
            <w:rPrChange w:id="1010" w:author="Yoav Ram" w:date="2018-11-14T10:02:00Z">
              <w:rPr/>
            </w:rPrChange>
          </w:rPr>
          <w:t xml:space="preserve"> perform</w:t>
        </w:r>
      </w:ins>
      <w:ins w:id="1011" w:author="Yoav Ram" w:date="2018-11-14T09:59:00Z">
        <w:r w:rsidR="00E318D0" w:rsidRPr="00BE030C">
          <w:rPr>
            <w:highlight w:val="yellow"/>
            <w:rPrChange w:id="1012" w:author="Yoav Ram" w:date="2018-11-14T10:02:00Z">
              <w:rPr/>
            </w:rPrChange>
          </w:rPr>
          <w:t xml:space="preserve">. </w:t>
        </w:r>
      </w:ins>
      <w:ins w:id="1013" w:author="Yoav Ram" w:date="2018-11-14T09:52:00Z">
        <w:r w:rsidR="00E318D0" w:rsidRPr="00BE030C">
          <w:rPr>
            <w:highlight w:val="yellow"/>
            <w:rPrChange w:id="1014" w:author="Yoav Ram" w:date="2018-11-14T10:02:00Z">
              <w:rPr/>
            </w:rPrChange>
          </w:rPr>
          <w:t>We demonstrate</w:t>
        </w:r>
      </w:ins>
      <w:ins w:id="1015" w:author="Yoav Ram" w:date="2018-11-14T11:18:00Z">
        <w:r w:rsidR="003B18C6">
          <w:rPr>
            <w:highlight w:val="yellow"/>
          </w:rPr>
          <w:t>d</w:t>
        </w:r>
      </w:ins>
      <w:ins w:id="1016" w:author="Yoav Ram" w:date="2018-11-14T09:52:00Z">
        <w:r w:rsidR="00E318D0" w:rsidRPr="00BE030C">
          <w:rPr>
            <w:highlight w:val="yellow"/>
            <w:rPrChange w:id="1017" w:author="Yoav Ram" w:date="2018-11-14T10:02:00Z">
              <w:rPr/>
            </w:rPrChange>
          </w:rPr>
          <w:t xml:space="preserve"> this by</w:t>
        </w:r>
      </w:ins>
      <w:ins w:id="1018" w:author="Yoav Ram" w:date="2018-11-14T09:54:00Z">
        <w:r w:rsidR="00E318D0" w:rsidRPr="00BE030C">
          <w:rPr>
            <w:highlight w:val="yellow"/>
            <w:rPrChange w:id="1019" w:author="Yoav Ram" w:date="2018-11-14T10:02:00Z">
              <w:rPr/>
            </w:rPrChange>
          </w:rPr>
          <w:t xml:space="preserve"> measuring growth of an </w:t>
        </w:r>
      </w:ins>
      <w:ins w:id="1020" w:author="Yoav Ram" w:date="2018-11-14T09:53:00Z">
        <w:r w:rsidR="00E318D0" w:rsidRPr="00BE030C">
          <w:rPr>
            <w:i/>
            <w:iCs/>
            <w:highlight w:val="yellow"/>
            <w:rPrChange w:id="1021" w:author="Yoav Ram" w:date="2018-11-14T10:02:00Z">
              <w:rPr>
                <w:i/>
                <w:iCs/>
              </w:rPr>
            </w:rPrChange>
          </w:rPr>
          <w:t>E. coli</w:t>
        </w:r>
        <w:r w:rsidR="00E318D0" w:rsidRPr="00BE030C">
          <w:rPr>
            <w:highlight w:val="yellow"/>
            <w:rPrChange w:id="1022" w:author="Yoav Ram" w:date="2018-11-14T10:02:00Z">
              <w:rPr/>
            </w:rPrChange>
          </w:rPr>
          <w:t xml:space="preserve"> strain with </w:t>
        </w:r>
      </w:ins>
      <w:ins w:id="1023" w:author="Yoav Ram" w:date="2018-11-14T09:54:00Z">
        <w:r w:rsidR="00E318D0" w:rsidRPr="00BE030C">
          <w:rPr>
            <w:highlight w:val="yellow"/>
            <w:rPrChange w:id="1024" w:author="Yoav Ram" w:date="2018-11-14T10:02:00Z">
              <w:rPr/>
            </w:rPrChange>
          </w:rPr>
          <w:t xml:space="preserve">or </w:t>
        </w:r>
      </w:ins>
      <w:ins w:id="1025" w:author="Yoav Ram" w:date="2018-11-14T09:53:00Z">
        <w:r w:rsidR="00E318D0" w:rsidRPr="00BE030C">
          <w:rPr>
            <w:highlight w:val="yellow"/>
            <w:rPrChange w:id="1026" w:author="Yoav Ram" w:date="2018-11-14T10:02:00Z">
              <w:rPr/>
            </w:rPrChange>
          </w:rPr>
          <w:t>without IPTG</w:t>
        </w:r>
      </w:ins>
      <w:ins w:id="1027" w:author="Yoav Ram" w:date="2018-11-14T09:58:00Z">
        <w:r w:rsidR="00E318D0" w:rsidRPr="00BE030C">
          <w:rPr>
            <w:highlight w:val="yellow"/>
            <w:rPrChange w:id="1028" w:author="Yoav Ram" w:date="2018-11-14T10:02:00Z">
              <w:rPr/>
            </w:rPrChange>
          </w:rPr>
          <w:t xml:space="preserve">, which induces expression of </w:t>
        </w:r>
      </w:ins>
      <w:ins w:id="1029" w:author="Yoav Ram" w:date="2018-11-14T09:53:00Z">
        <w:r w:rsidR="00E318D0" w:rsidRPr="00BE030C">
          <w:rPr>
            <w:highlight w:val="yellow"/>
            <w:rPrChange w:id="1030" w:author="Yoav Ram" w:date="2018-11-14T10:02:00Z">
              <w:rPr/>
            </w:rPrChange>
          </w:rPr>
          <w:t xml:space="preserve">the </w:t>
        </w:r>
        <w:r w:rsidR="00E318D0" w:rsidRPr="00BE030C">
          <w:rPr>
            <w:i/>
            <w:iCs/>
            <w:highlight w:val="yellow"/>
            <w:rPrChange w:id="1031" w:author="Yoav Ram" w:date="2018-11-14T10:02:00Z">
              <w:rPr>
                <w:i/>
                <w:iCs/>
              </w:rPr>
            </w:rPrChange>
          </w:rPr>
          <w:t>lac</w:t>
        </w:r>
        <w:r w:rsidR="00E318D0" w:rsidRPr="00BE030C">
          <w:rPr>
            <w:highlight w:val="yellow"/>
            <w:rPrChange w:id="1032" w:author="Yoav Ram" w:date="2018-11-14T10:02:00Z">
              <w:rPr/>
            </w:rPrChange>
          </w:rPr>
          <w:t xml:space="preserve"> operon</w:t>
        </w:r>
      </w:ins>
      <w:ins w:id="1033" w:author="Yoav Ram" w:date="2018-11-14T09:57:00Z">
        <w:r w:rsidR="00E318D0" w:rsidRPr="00BE030C">
          <w:rPr>
            <w:highlight w:val="yellow"/>
            <w:rPrChange w:id="1034" w:author="Yoav Ram" w:date="2018-11-14T10:02:00Z">
              <w:rPr/>
            </w:rPrChange>
          </w:rPr>
          <w:t>. Then,</w:t>
        </w:r>
      </w:ins>
      <w:ins w:id="1035" w:author="Yoav Ram" w:date="2018-11-14T09:53:00Z">
        <w:r w:rsidR="00E318D0" w:rsidRPr="00BE030C">
          <w:rPr>
            <w:highlight w:val="yellow"/>
            <w:rPrChange w:id="1036" w:author="Yoav Ram" w:date="2018-11-14T10:02:00Z">
              <w:rPr/>
            </w:rPrChange>
          </w:rPr>
          <w:t xml:space="preserve"> </w:t>
        </w:r>
      </w:ins>
      <w:ins w:id="1037" w:author="Yoav Ram" w:date="2018-11-14T09:57:00Z">
        <w:r w:rsidR="00E318D0" w:rsidRPr="00BE030C">
          <w:rPr>
            <w:highlight w:val="yellow"/>
            <w:rPrChange w:id="1038" w:author="Yoav Ram" w:date="2018-11-14T10:02:00Z">
              <w:rPr/>
            </w:rPrChange>
          </w:rPr>
          <w:t>we use</w:t>
        </w:r>
      </w:ins>
      <w:ins w:id="1039" w:author="Yoav Ram" w:date="2018-11-14T11:18:00Z">
        <w:r w:rsidR="003B18C6">
          <w:rPr>
            <w:highlight w:val="yellow"/>
          </w:rPr>
          <w:t>d</w:t>
        </w:r>
      </w:ins>
      <w:ins w:id="1040" w:author="Yoav Ram" w:date="2018-11-14T09:55:00Z">
        <w:r w:rsidR="00E318D0" w:rsidRPr="00BE030C">
          <w:rPr>
            <w:highlight w:val="yellow"/>
            <w:rPrChange w:id="1041" w:author="Yoav Ram" w:date="2018-11-14T10:02:00Z">
              <w:rPr/>
            </w:rPrChange>
          </w:rPr>
          <w:t xml:space="preserve"> our </w:t>
        </w:r>
      </w:ins>
      <w:ins w:id="1042" w:author="Yoav Ram" w:date="2018-11-14T11:18:00Z">
        <w:r w:rsidR="003B18C6">
          <w:rPr>
            <w:highlight w:val="yellow"/>
          </w:rPr>
          <w:t xml:space="preserve">computational approach to </w:t>
        </w:r>
      </w:ins>
      <w:ins w:id="1043" w:author="Yoav Ram" w:date="2018-11-14T09:53:00Z">
        <w:r w:rsidR="00E318D0" w:rsidRPr="00BE030C">
          <w:rPr>
            <w:highlight w:val="yellow"/>
            <w:rPrChange w:id="1044" w:author="Yoav Ram" w:date="2018-11-14T10:02:00Z">
              <w:rPr/>
            </w:rPrChange>
          </w:rPr>
          <w:t xml:space="preserve">predict </w:t>
        </w:r>
      </w:ins>
      <w:ins w:id="1045" w:author="Yoav Ram" w:date="2018-11-14T09:55:00Z">
        <w:r w:rsidR="00E318D0" w:rsidRPr="00BE030C">
          <w:rPr>
            <w:highlight w:val="yellow"/>
            <w:rPrChange w:id="1046" w:author="Yoav Ram" w:date="2018-11-14T10:02:00Z">
              <w:rPr/>
            </w:rPrChange>
          </w:rPr>
          <w:t xml:space="preserve">how </w:t>
        </w:r>
      </w:ins>
      <w:ins w:id="1047" w:author="Yoav Ram" w:date="2018-11-14T09:56:00Z">
        <w:r w:rsidR="00E318D0" w:rsidRPr="00BE030C">
          <w:rPr>
            <w:highlight w:val="yellow"/>
            <w:rPrChange w:id="1048" w:author="Yoav Ram" w:date="2018-11-14T10:02:00Z">
              <w:rPr/>
            </w:rPrChange>
          </w:rPr>
          <w:t xml:space="preserve">two populations of this strain would </w:t>
        </w:r>
      </w:ins>
      <w:ins w:id="1049" w:author="Yoav Ram" w:date="2018-11-14T09:55:00Z">
        <w:r w:rsidR="00E318D0" w:rsidRPr="00BE030C">
          <w:rPr>
            <w:highlight w:val="yellow"/>
            <w:rPrChange w:id="1050" w:author="Yoav Ram" w:date="2018-11-14T10:02:00Z">
              <w:rPr/>
            </w:rPrChange>
          </w:rPr>
          <w:t xml:space="preserve"> </w:t>
        </w:r>
      </w:ins>
      <w:ins w:id="1051" w:author="Yoav Ram" w:date="2018-11-14T09:56:00Z">
        <w:r w:rsidR="00E318D0" w:rsidRPr="00BE030C">
          <w:rPr>
            <w:highlight w:val="yellow"/>
            <w:rPrChange w:id="1052" w:author="Yoav Ram" w:date="2018-11-14T10:02:00Z">
              <w:rPr/>
            </w:rPrChange>
          </w:rPr>
          <w:t xml:space="preserve">grow if it was possible to compete them </w:t>
        </w:r>
      </w:ins>
      <w:ins w:id="1053" w:author="Yoav Ram" w:date="2018-11-14T09:55:00Z">
        <w:r w:rsidR="00E318D0" w:rsidRPr="00BE030C">
          <w:rPr>
            <w:highlight w:val="yellow"/>
            <w:rPrChange w:id="1054" w:author="Yoav Ram" w:date="2018-11-14T10:02:00Z">
              <w:rPr/>
            </w:rPrChange>
          </w:rPr>
          <w:t xml:space="preserve">in a mixed culture </w:t>
        </w:r>
      </w:ins>
      <w:ins w:id="1055" w:author="Yoav Ram" w:date="2018-11-14T09:56:00Z">
        <w:r w:rsidR="00E318D0" w:rsidRPr="00BE030C">
          <w:rPr>
            <w:highlight w:val="yellow"/>
            <w:rPrChange w:id="1056" w:author="Yoav Ram" w:date="2018-11-14T10:02:00Z">
              <w:rPr/>
            </w:rPrChange>
          </w:rPr>
          <w:t>while keeping their IPTG exposure</w:t>
        </w:r>
      </w:ins>
      <w:ins w:id="1057" w:author="Yoav Ram" w:date="2018-11-14T11:19:00Z">
        <w:r w:rsidR="003B18C6">
          <w:rPr>
            <w:highlight w:val="yellow"/>
          </w:rPr>
          <w:t>s</w:t>
        </w:r>
      </w:ins>
      <w:ins w:id="1058" w:author="Yoav Ram" w:date="2018-11-14T09:56:00Z">
        <w:r w:rsidR="00E318D0" w:rsidRPr="00BE030C">
          <w:rPr>
            <w:highlight w:val="yellow"/>
            <w:rPrChange w:id="1059" w:author="Yoav Ram" w:date="2018-11-14T10:02:00Z">
              <w:rPr/>
            </w:rPrChange>
          </w:rPr>
          <w:t xml:space="preserve"> different. </w:t>
        </w:r>
      </w:ins>
      <w:ins w:id="1060" w:author="Yoav Ram" w:date="2018-11-14T09:57:00Z">
        <w:r w:rsidR="00E318D0" w:rsidRPr="00BE030C">
          <w:rPr>
            <w:highlight w:val="yellow"/>
            <w:rPrChange w:id="1061" w:author="Yoav Ram" w:date="2018-11-14T10:02:00Z">
              <w:rPr/>
            </w:rPrChange>
          </w:rPr>
          <w:t xml:space="preserve">Finally, we used </w:t>
        </w:r>
      </w:ins>
      <w:ins w:id="1062" w:author="Yoav Ram" w:date="2018-11-14T11:19:00Z">
        <w:r w:rsidR="003B18C6">
          <w:rPr>
            <w:highlight w:val="yellow"/>
          </w:rPr>
          <w:t xml:space="preserve">this </w:t>
        </w:r>
      </w:ins>
      <w:ins w:id="1063" w:author="Yoav Ram" w:date="2018-11-14T09:57:00Z">
        <w:r w:rsidR="00E318D0" w:rsidRPr="00BE030C">
          <w:rPr>
            <w:highlight w:val="yellow"/>
            <w:rPrChange w:id="1064" w:author="Yoav Ram" w:date="2018-11-14T10:02:00Z">
              <w:rPr/>
            </w:rPrChange>
          </w:rPr>
          <w:t>predictio</w:t>
        </w:r>
      </w:ins>
      <w:ins w:id="1065" w:author="Yoav Ram" w:date="2018-11-14T09:58:00Z">
        <w:r w:rsidR="00E318D0" w:rsidRPr="00BE030C">
          <w:rPr>
            <w:highlight w:val="yellow"/>
            <w:rPrChange w:id="1066" w:author="Yoav Ram" w:date="2018-11-14T10:02:00Z">
              <w:rPr/>
            </w:rPrChange>
          </w:rPr>
          <w:t xml:space="preserve">n to estimate </w:t>
        </w:r>
      </w:ins>
      <w:ins w:id="1067" w:author="Yoav Ram" w:date="2018-11-14T09:53:00Z">
        <w:r w:rsidR="00E318D0" w:rsidRPr="00BE030C">
          <w:rPr>
            <w:highlight w:val="yellow"/>
            <w:rPrChange w:id="1068" w:author="Yoav Ram" w:date="2018-11-14T10:02:00Z">
              <w:rPr/>
            </w:rPrChange>
          </w:rPr>
          <w:t xml:space="preserve">the </w:t>
        </w:r>
      </w:ins>
      <w:ins w:id="1069" w:author="Yoav Ram" w:date="2018-11-14T09:54:00Z">
        <w:r w:rsidR="00E318D0" w:rsidRPr="00BE030C">
          <w:rPr>
            <w:highlight w:val="yellow"/>
            <w:rPrChange w:id="1070" w:author="Yoav Ram" w:date="2018-11-14T10:02:00Z">
              <w:rPr/>
            </w:rPrChange>
          </w:rPr>
          <w:t xml:space="preserve">fitness cost of expressing the </w:t>
        </w:r>
        <w:r w:rsidR="00E318D0" w:rsidRPr="00BE030C">
          <w:rPr>
            <w:i/>
            <w:iCs/>
            <w:highlight w:val="yellow"/>
            <w:rPrChange w:id="1071" w:author="Yoav Ram" w:date="2018-11-14T10:02:00Z">
              <w:rPr>
                <w:i/>
                <w:iCs/>
              </w:rPr>
            </w:rPrChange>
          </w:rPr>
          <w:t>lac</w:t>
        </w:r>
        <w:r w:rsidR="00E318D0" w:rsidRPr="00BE030C">
          <w:rPr>
            <w:highlight w:val="yellow"/>
            <w:rPrChange w:id="1072" w:author="Yoav Ram" w:date="2018-11-14T10:02:00Z">
              <w:rPr/>
            </w:rPrChange>
          </w:rPr>
          <w:t xml:space="preserve"> proteins</w:t>
        </w:r>
      </w:ins>
      <w:ins w:id="1073" w:author="Yoav Ram" w:date="2018-11-14T11:19:00Z">
        <w:r w:rsidR="003B18C6">
          <w:rPr>
            <w:highlight w:val="yellow"/>
          </w:rPr>
          <w:t xml:space="preserve"> (</w:t>
        </w:r>
      </w:ins>
      <w:ins w:id="1074" w:author="Yoav Ram" w:date="2018-11-14T11:20:00Z">
        <w:r w:rsidR="003B18C6" w:rsidRPr="003B18C6">
          <w:rPr>
            <w:b/>
            <w:bCs/>
            <w:highlight w:val="yellow"/>
            <w:rPrChange w:id="1075" w:author="Yoav Ram" w:date="2018-11-14T11:20:00Z">
              <w:rPr>
                <w:highlight w:val="yellow"/>
              </w:rPr>
            </w:rPrChange>
          </w:rPr>
          <w:fldChar w:fldCharType="begin"/>
        </w:r>
        <w:r w:rsidR="003B18C6" w:rsidRPr="003B18C6">
          <w:rPr>
            <w:b/>
            <w:bCs/>
            <w:highlight w:val="yellow"/>
            <w:rPrChange w:id="1076" w:author="Yoav Ram" w:date="2018-11-14T11:20:00Z">
              <w:rPr>
                <w:highlight w:val="yellow"/>
              </w:rPr>
            </w:rPrChange>
          </w:rPr>
          <w:instrText xml:space="preserve"> REF _Ref529890310 \h </w:instrText>
        </w:r>
        <w:r w:rsidR="003B18C6" w:rsidRPr="003B18C6">
          <w:rPr>
            <w:b/>
            <w:bCs/>
            <w:highlight w:val="yellow"/>
            <w:rPrChange w:id="1077" w:author="Yoav Ram" w:date="2018-11-14T11:20:00Z">
              <w:rPr>
                <w:highlight w:val="yellow"/>
              </w:rPr>
            </w:rPrChange>
          </w:rPr>
        </w:r>
      </w:ins>
      <w:r w:rsidR="003B18C6">
        <w:rPr>
          <w:b/>
          <w:bCs/>
          <w:highlight w:val="yellow"/>
        </w:rPr>
        <w:instrText xml:space="preserve"> \* MERGEFORMAT </w:instrText>
      </w:r>
      <w:r w:rsidR="003B18C6" w:rsidRPr="003B18C6">
        <w:rPr>
          <w:b/>
          <w:bCs/>
          <w:highlight w:val="yellow"/>
          <w:rPrChange w:id="1078" w:author="Yoav Ram" w:date="2018-11-14T11:20:00Z">
            <w:rPr>
              <w:highlight w:val="yellow"/>
            </w:rPr>
          </w:rPrChange>
        </w:rPr>
        <w:fldChar w:fldCharType="separate"/>
      </w:r>
      <w:ins w:id="1079" w:author="Yoav Ram" w:date="2018-11-14T11:20:00Z">
        <w:r w:rsidR="003B18C6" w:rsidRPr="003B18C6">
          <w:rPr>
            <w:b/>
            <w:bCs/>
            <w:color w:val="000000" w:themeColor="text1"/>
            <w:sz w:val="22"/>
            <w:szCs w:val="22"/>
            <w:rPrChange w:id="1080" w:author="Yoav Ram" w:date="2018-11-14T11:20:00Z">
              <w:rPr/>
            </w:rPrChange>
          </w:rPr>
          <w:t xml:space="preserve">Figure </w:t>
        </w:r>
        <w:r w:rsidR="003B18C6" w:rsidRPr="003B18C6">
          <w:rPr>
            <w:b/>
            <w:bCs/>
            <w:color w:val="000000" w:themeColor="text1"/>
            <w:sz w:val="22"/>
            <w:szCs w:val="22"/>
            <w:rPrChange w:id="1081" w:author="Yoav Ram" w:date="2018-11-14T11:20:00Z">
              <w:rPr>
                <w:noProof/>
              </w:rPr>
            </w:rPrChange>
          </w:rPr>
          <w:t>7</w:t>
        </w:r>
        <w:r w:rsidR="003B18C6" w:rsidRPr="003B18C6">
          <w:rPr>
            <w:b/>
            <w:bCs/>
            <w:highlight w:val="yellow"/>
            <w:rPrChange w:id="1082" w:author="Yoav Ram" w:date="2018-11-14T11:20:00Z">
              <w:rPr>
                <w:highlight w:val="yellow"/>
              </w:rPr>
            </w:rPrChange>
          </w:rPr>
          <w:fldChar w:fldCharType="end"/>
        </w:r>
      </w:ins>
      <w:ins w:id="1083" w:author="Yoav Ram" w:date="2018-11-14T11:19:00Z">
        <w:r w:rsidR="003B18C6">
          <w:rPr>
            <w:highlight w:val="yellow"/>
          </w:rPr>
          <w:t>)</w:t>
        </w:r>
      </w:ins>
      <w:ins w:id="1084" w:author="Yoav Ram" w:date="2018-11-14T09:58:00Z">
        <w:r w:rsidR="00E318D0" w:rsidRPr="00BE030C">
          <w:rPr>
            <w:highlight w:val="yellow"/>
            <w:rPrChange w:id="1085" w:author="Yoav Ram" w:date="2018-11-14T10:02:00Z">
              <w:rPr/>
            </w:rPrChange>
          </w:rPr>
          <w:t xml:space="preserve">. </w:t>
        </w:r>
      </w:ins>
      <w:ins w:id="1086" w:author="Yoav Ram" w:date="2018-11-14T09:59:00Z">
        <w:r w:rsidR="00D5398E" w:rsidRPr="00BE030C">
          <w:rPr>
            <w:highlight w:val="yellow"/>
            <w:rPrChange w:id="1087" w:author="Yoav Ram" w:date="2018-11-14T10:02:00Z">
              <w:rPr/>
            </w:rPrChange>
          </w:rPr>
          <w:t xml:space="preserve">We suggest </w:t>
        </w:r>
      </w:ins>
      <w:ins w:id="1088" w:author="Yoav Ram" w:date="2018-11-14T11:20:00Z">
        <w:r w:rsidR="003B18C6">
          <w:rPr>
            <w:highlight w:val="yellow"/>
          </w:rPr>
          <w:t xml:space="preserve">that </w:t>
        </w:r>
      </w:ins>
      <w:ins w:id="1089" w:author="Yoav Ram" w:date="2018-11-14T09:59:00Z">
        <w:r w:rsidR="00D5398E" w:rsidRPr="00BE030C">
          <w:rPr>
            <w:highlight w:val="yellow"/>
            <w:rPrChange w:id="1090" w:author="Yoav Ram" w:date="2018-11-14T10:02:00Z">
              <w:rPr/>
            </w:rPrChange>
          </w:rPr>
          <w:t xml:space="preserve">our approach </w:t>
        </w:r>
      </w:ins>
      <w:ins w:id="1091" w:author="Yoav Ram" w:date="2018-11-14T11:20:00Z">
        <w:r w:rsidR="003B18C6">
          <w:rPr>
            <w:highlight w:val="yellow"/>
          </w:rPr>
          <w:t xml:space="preserve">be </w:t>
        </w:r>
      </w:ins>
      <w:ins w:id="1092" w:author="Yoav Ram" w:date="2018-11-14T09:59:00Z">
        <w:r w:rsidR="00D5398E" w:rsidRPr="00BE030C">
          <w:rPr>
            <w:highlight w:val="yellow"/>
            <w:rPrChange w:id="1093" w:author="Yoav Ram" w:date="2018-11-14T10:02:00Z">
              <w:rPr/>
            </w:rPrChange>
          </w:rPr>
          <w:t xml:space="preserve">can similarly applied to </w:t>
        </w:r>
      </w:ins>
      <w:ins w:id="1094" w:author="Yoav Ram" w:date="2018-11-14T10:00:00Z">
        <w:r w:rsidR="00D5398E" w:rsidRPr="00BE030C">
          <w:rPr>
            <w:highlight w:val="yellow"/>
            <w:rPrChange w:id="1095" w:author="Yoav Ram" w:date="2018-11-14T10:02:00Z">
              <w:rPr/>
            </w:rPrChange>
          </w:rPr>
          <w:t xml:space="preserve">predict the relative growth of </w:t>
        </w:r>
      </w:ins>
      <w:ins w:id="1096" w:author="Yoav Ram" w:date="2018-11-14T09:59:00Z">
        <w:r w:rsidR="00D5398E" w:rsidRPr="00BE030C">
          <w:rPr>
            <w:highlight w:val="yellow"/>
            <w:rPrChange w:id="1097" w:author="Yoav Ram" w:date="2018-11-14T10:02:00Z">
              <w:rPr/>
            </w:rPrChange>
          </w:rPr>
          <w:t>strains experienc</w:t>
        </w:r>
      </w:ins>
      <w:ins w:id="1098" w:author="Yoav Ram" w:date="2018-11-14T10:00:00Z">
        <w:r w:rsidR="00D5398E" w:rsidRPr="00BE030C">
          <w:rPr>
            <w:highlight w:val="yellow"/>
            <w:rPrChange w:id="1099" w:author="Yoav Ram" w:date="2018-11-14T10:02:00Z">
              <w:rPr/>
            </w:rPrChange>
          </w:rPr>
          <w:t>ing</w:t>
        </w:r>
      </w:ins>
      <w:ins w:id="1100" w:author="Yoav Ram" w:date="2018-11-14T09:59:00Z">
        <w:r w:rsidR="00D5398E" w:rsidRPr="00BE030C">
          <w:rPr>
            <w:highlight w:val="yellow"/>
            <w:rPrChange w:id="1101" w:author="Yoav Ram" w:date="2018-11-14T10:02:00Z">
              <w:rPr/>
            </w:rPrChange>
          </w:rPr>
          <w:t xml:space="preserve"> different drug</w:t>
        </w:r>
      </w:ins>
      <w:ins w:id="1102" w:author="Yoav Ram" w:date="2018-11-14T10:00:00Z">
        <w:r w:rsidR="00D5398E" w:rsidRPr="00BE030C">
          <w:rPr>
            <w:highlight w:val="yellow"/>
            <w:rPrChange w:id="1103" w:author="Yoav Ram" w:date="2018-11-14T10:02:00Z">
              <w:rPr/>
            </w:rPrChange>
          </w:rPr>
          <w:t xml:space="preserve"> </w:t>
        </w:r>
        <w:r w:rsidR="00D5398E" w:rsidRPr="00BE030C">
          <w:rPr>
            <w:highlight w:val="yellow"/>
            <w:rPrChange w:id="1104" w:author="Yoav Ram" w:date="2018-11-14T10:02:00Z">
              <w:rPr/>
            </w:rPrChange>
          </w:rPr>
          <w:lastRenderedPageBreak/>
          <w:t>or nutrient</w:t>
        </w:r>
      </w:ins>
      <w:ins w:id="1105" w:author="Yoav Ram" w:date="2018-11-14T09:59:00Z">
        <w:r w:rsidR="00D5398E" w:rsidRPr="00BE030C">
          <w:rPr>
            <w:highlight w:val="yellow"/>
            <w:rPrChange w:id="1106" w:author="Yoav Ram" w:date="2018-11-14T10:02:00Z">
              <w:rPr/>
            </w:rPrChange>
          </w:rPr>
          <w:t xml:space="preserve"> concentrations.</w:t>
        </w:r>
      </w:ins>
      <w:ins w:id="1107" w:author="Yoav Ram" w:date="2018-11-14T10:01:00Z">
        <w:r w:rsidR="00BE030C">
          <w:t xml:space="preserve"> </w:t>
        </w:r>
      </w:ins>
      <w:ins w:id="1108" w:author="Yoav Ram" w:date="2018-11-14T09:51:00Z">
        <w:r w:rsidR="00E318D0">
          <w:t>Third</w:t>
        </w:r>
      </w:ins>
      <w:ins w:id="1109" w:author="Yoav Ram" w:date="2018-11-14T09:50:00Z">
        <w:r w:rsidR="00E318D0">
          <w:t xml:space="preserve">, </w:t>
        </w:r>
      </w:ins>
      <w:del w:id="1110" w:author="Yoav Ram" w:date="2018-11-14T09:50:00Z">
        <w:r w:rsidR="005756F6" w:rsidRPr="00643E5F" w:rsidDel="00E318D0">
          <w:delText xml:space="preserve">Even </w:delText>
        </w:r>
      </w:del>
      <w:ins w:id="1111" w:author="Yoav Ram" w:date="2018-11-14T09:50:00Z">
        <w:r w:rsidR="00E318D0">
          <w:t>e</w:t>
        </w:r>
        <w:r w:rsidR="00E318D0" w:rsidRPr="00643E5F">
          <w:t xml:space="preserve">ven </w:t>
        </w:r>
      </w:ins>
      <w:r w:rsidR="005756F6" w:rsidRPr="00643E5F">
        <w:t xml:space="preserve">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pPr>
        <w:pPrChange w:id="1112" w:author="Yoav Ram" w:date="2018-11-14T10:02:00Z">
          <w:pPr>
            <w:spacing w:line="480" w:lineRule="auto"/>
            <w:ind w:firstLine="0"/>
          </w:pPr>
        </w:pPrChange>
      </w:pPr>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508728DD" w:rsidR="00096E8A" w:rsidRPr="0025589C" w:rsidRDefault="00833635">
      <w:pPr>
        <w:pPrChange w:id="1113" w:author="Yoav Ram" w:date="2018-11-13T12:41:00Z">
          <w:pPr>
            <w:spacing w:line="480" w:lineRule="auto"/>
            <w:ind w:firstLine="0"/>
          </w:pPr>
        </w:pPrChange>
      </w:pPr>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and includes a user interface that does not require prior knowledge in programming.</w:t>
      </w:r>
      <w:ins w:id="1114" w:author="Yoav Ram" w:date="2018-11-14T10:32:00Z">
        <w:r w:rsidR="00C51516">
          <w:t xml:space="preserve"> </w:t>
        </w:r>
      </w:ins>
      <w:ins w:id="1115" w:author="Yoav Ram" w:date="2018-11-14T11:20:00Z">
        <w:r w:rsidR="00F80842" w:rsidRPr="00F80842">
          <w:rPr>
            <w:i/>
            <w:iCs/>
            <w:highlight w:val="yellow"/>
            <w:rPrChange w:id="1116" w:author="Yoav Ram" w:date="2018-11-14T11:20:00Z">
              <w:rPr>
                <w:i/>
                <w:iCs/>
              </w:rPr>
            </w:rPrChange>
          </w:rPr>
          <w:t>Curveball</w:t>
        </w:r>
        <w:r w:rsidR="00F80842" w:rsidRPr="00F80842">
          <w:rPr>
            <w:highlight w:val="yellow"/>
            <w:rPrChange w:id="1117" w:author="Yoav Ram" w:date="2018-11-14T11:20:00Z">
              <w:rPr>
                <w:highlight w:val="yellow"/>
              </w:rPr>
            </w:rPrChange>
          </w:rPr>
          <w:t xml:space="preserve"> </w:t>
        </w:r>
      </w:ins>
      <w:ins w:id="1118" w:author="Yoav Ram" w:date="2018-11-14T10:32:00Z">
        <w:r w:rsidR="00C51516" w:rsidRPr="00C51516">
          <w:rPr>
            <w:highlight w:val="yellow"/>
            <w:rPrChange w:id="1119" w:author="Yoav Ram" w:date="2018-11-14T10:32:00Z">
              <w:rPr/>
            </w:rPrChange>
          </w:rPr>
          <w:t xml:space="preserve">has already been successfully used to estimate relative fitness in </w:t>
        </w:r>
        <w:r w:rsidR="00C51516" w:rsidRPr="00C51516">
          <w:rPr>
            <w:i/>
            <w:iCs/>
            <w:highlight w:val="yellow"/>
            <w:rPrChange w:id="1120" w:author="Yoav Ram" w:date="2018-11-14T10:32:00Z">
              <w:rPr>
                <w:i/>
                <w:iCs/>
              </w:rPr>
            </w:rPrChange>
          </w:rPr>
          <w:t xml:space="preserve">E. coli </w:t>
        </w:r>
        <w:r w:rsidR="00C51516" w:rsidRPr="00C51516">
          <w:rPr>
            <w:highlight w:val="yellow"/>
            <w:rPrChange w:id="1121" w:author="Yoav Ram" w:date="2018-11-14T10:32:00Z">
              <w:rPr>
                <w:highlight w:val="yellow"/>
              </w:rPr>
            </w:rPrChange>
          </w:rPr>
          <w:fldChar w:fldCharType="begin" w:fldLock="1"/>
        </w:r>
      </w:ins>
      <w:r w:rsidR="00F74E04">
        <w:rPr>
          <w:highlight w:val="yellow"/>
        </w:rPr>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ins w:id="1122" w:author="Yoav Ram" w:date="2018-11-14T10:32:00Z">
        <w:r w:rsidR="00C51516" w:rsidRPr="00C51516">
          <w:rPr>
            <w:highlight w:val="yellow"/>
            <w:rPrChange w:id="1123" w:author="Yoav Ram" w:date="2018-11-14T10:32:00Z">
              <w:rPr>
                <w:highlight w:val="yellow"/>
              </w:rPr>
            </w:rPrChange>
          </w:rPr>
          <w:fldChar w:fldCharType="separate"/>
        </w:r>
      </w:ins>
      <w:r w:rsidR="00667056" w:rsidRPr="00667056">
        <w:rPr>
          <w:noProof/>
          <w:highlight w:val="yellow"/>
        </w:rPr>
        <w:t>(18)</w:t>
      </w:r>
      <w:ins w:id="1124" w:author="Yoav Ram" w:date="2018-11-14T10:32:00Z">
        <w:r w:rsidR="00C51516" w:rsidRPr="00C51516">
          <w:rPr>
            <w:highlight w:val="yellow"/>
            <w:rPrChange w:id="1125" w:author="Yoav Ram" w:date="2018-11-14T10:32:00Z">
              <w:rPr>
                <w:highlight w:val="yellow"/>
              </w:rPr>
            </w:rPrChange>
          </w:rPr>
          <w:fldChar w:fldCharType="end"/>
        </w:r>
        <w:r w:rsidR="00C51516" w:rsidRPr="00C51516">
          <w:rPr>
            <w:highlight w:val="yellow"/>
            <w:rPrChange w:id="1126" w:author="Yoav Ram" w:date="2018-11-14T10:32:00Z">
              <w:rPr>
                <w:highlight w:val="yellow"/>
              </w:rPr>
            </w:rPrChange>
          </w:rPr>
          <w:t>.</w:t>
        </w:r>
      </w:ins>
      <w:r w:rsidRPr="0025589C">
        <w:t xml:space="preserve"> It is </w:t>
      </w:r>
      <w:r w:rsidRPr="00D35BFD">
        <w:rPr>
          <w:i/>
          <w:iCs/>
        </w:rPr>
        <w:t>free</w:t>
      </w:r>
      <w:r w:rsidRPr="0025589C">
        <w:t xml:space="preserve"> and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del w:id="1127" w:author="Yoav Ram" w:date="2018-11-14T11:21:00Z">
        <w:r w:rsidRPr="0025589C" w:rsidDel="00F80842">
          <w:delText xml:space="preserve">can </w:delText>
        </w:r>
      </w:del>
      <w:ins w:id="1128" w:author="Yoav Ram" w:date="2018-11-14T11:21:00Z">
        <w:r w:rsidR="00F80842">
          <w:t>could</w:t>
        </w:r>
        <w:r w:rsidR="00F80842" w:rsidRPr="0025589C">
          <w:t xml:space="preserve"> </w:t>
        </w:r>
      </w:ins>
      <w:r w:rsidRPr="0025589C">
        <w:t>be added by the community to extend its utility.</w:t>
      </w:r>
    </w:p>
    <w:p w14:paraId="24785C74" w14:textId="77777777" w:rsidR="007A7F01" w:rsidRPr="0025589C" w:rsidRDefault="007A7F01">
      <w:pPr>
        <w:pStyle w:val="Heading2"/>
        <w:spacing w:line="360" w:lineRule="auto"/>
        <w:ind w:firstLine="284"/>
        <w:pPrChange w:id="1129" w:author="Yoav Ram" w:date="2018-11-13T12:41:00Z">
          <w:pPr>
            <w:pStyle w:val="Heading2"/>
          </w:pPr>
        </w:pPrChange>
      </w:pPr>
      <w:r w:rsidRPr="0025589C">
        <w:t>Conclusions</w:t>
      </w:r>
    </w:p>
    <w:p w14:paraId="0ED019BF" w14:textId="52454734" w:rsidR="007942A2" w:rsidRPr="0025589C" w:rsidRDefault="007A7F01">
      <w:pPr>
        <w:pPrChange w:id="1130" w:author="Yoav Ram" w:date="2018-11-13T12:41:00Z">
          <w:pPr>
            <w:spacing w:line="480" w:lineRule="auto"/>
            <w:ind w:firstLine="0"/>
          </w:pPr>
        </w:pPrChange>
      </w:pPr>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ins w:id="1131" w:author="Yoav Ram" w:date="2018-11-14T10:36:00Z">
        <w:r w:rsidR="008E66B1">
          <w:t xml:space="preserve"> and fitness</w:t>
        </w:r>
      </w:ins>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1132" w:name="_Ref439853427"/>
    </w:p>
    <w:p w14:paraId="605BF98C" w14:textId="77777777" w:rsidR="00643E5F" w:rsidRDefault="00643E5F">
      <w:pPr>
        <w:spacing w:after="200"/>
        <w:rPr>
          <w:rFonts w:eastAsiaTheme="majorEastAsia"/>
          <w:b/>
          <w:bCs/>
          <w:kern w:val="32"/>
          <w:sz w:val="28"/>
          <w:szCs w:val="28"/>
        </w:rPr>
        <w:pPrChange w:id="1133" w:author="Yoav Ram" w:date="2018-11-13T12:41:00Z">
          <w:pPr>
            <w:spacing w:after="200" w:line="480" w:lineRule="auto"/>
            <w:ind w:firstLine="0"/>
          </w:pPr>
        </w:pPrChange>
      </w:pPr>
      <w:bookmarkStart w:id="1134" w:name="_Ref455590789"/>
      <w:r>
        <w:br w:type="page"/>
      </w:r>
    </w:p>
    <w:p w14:paraId="607869F5" w14:textId="70895A59" w:rsidR="007A7F01" w:rsidRPr="0025589C" w:rsidRDefault="007A7F01">
      <w:pPr>
        <w:pStyle w:val="Heading1"/>
        <w:spacing w:line="360" w:lineRule="auto"/>
        <w:ind w:firstLine="284"/>
        <w:pPrChange w:id="1135" w:author="Yoav Ram" w:date="2018-11-13T12:41:00Z">
          <w:pPr>
            <w:pStyle w:val="Heading1"/>
          </w:pPr>
        </w:pPrChange>
      </w:pPr>
      <w:bookmarkStart w:id="1136" w:name="_Ref529956456"/>
      <w:r w:rsidRPr="0025589C">
        <w:lastRenderedPageBreak/>
        <w:t>Materials and Methods</w:t>
      </w:r>
      <w:bookmarkEnd w:id="1132"/>
      <w:bookmarkEnd w:id="1134"/>
      <w:bookmarkEnd w:id="1136"/>
    </w:p>
    <w:p w14:paraId="6840A7B2" w14:textId="7DD21C5D" w:rsidR="00EC4487" w:rsidRPr="00EC4487" w:rsidRDefault="007A7F01" w:rsidP="00862800">
      <w:pPr>
        <w:rPr>
          <w:rPrChange w:id="1137" w:author="Yoav Ram" w:date="2018-11-14T11:23:00Z">
            <w:rPr/>
          </w:rPrChange>
        </w:rPr>
        <w:pPrChange w:id="1138" w:author="Yoav Ram" w:date="2018-11-14T11:26:00Z">
          <w:pPr>
            <w:spacing w:line="480" w:lineRule="auto"/>
            <w:ind w:firstLine="0"/>
          </w:pPr>
        </w:pPrChange>
      </w:pPr>
      <w:r w:rsidRPr="0025589C">
        <w:rPr>
          <w:b/>
          <w:bCs/>
        </w:rPr>
        <w:t>Strains and plasmids</w:t>
      </w:r>
      <w:ins w:id="1139" w:author="Yoav Ram" w:date="2018-11-14T11:22:00Z">
        <w:r w:rsidR="00EC4487">
          <w:rPr>
            <w:b/>
            <w:bCs/>
          </w:rPr>
          <w:t xml:space="preserve">: </w:t>
        </w:r>
      </w:ins>
      <w:del w:id="1140" w:author="Yoav Ram" w:date="2018-11-14T11:26:00Z">
        <w:r w:rsidRPr="0025589C" w:rsidDel="00862800">
          <w:rPr>
            <w:b/>
            <w:bCs/>
          </w:rPr>
          <w:delText xml:space="preserve">. </w:delText>
        </w:r>
      </w:del>
      <w:del w:id="1141" w:author="Yoav Ram" w:date="2018-11-14T11:22:00Z">
        <w:r w:rsidRPr="0025589C" w:rsidDel="00EC4487">
          <w:rPr>
            <w:i/>
            <w:iCs/>
          </w:rPr>
          <w:delText xml:space="preserve">Escherichia </w:delText>
        </w:r>
      </w:del>
      <w:ins w:id="1142" w:author="Yoav Ram" w:date="2018-11-14T11:22:00Z">
        <w:r w:rsidR="00EC4487">
          <w:rPr>
            <w:i/>
            <w:iCs/>
          </w:rPr>
          <w:t>E.</w:t>
        </w:r>
        <w:r w:rsidR="00EC4487" w:rsidRPr="0025589C">
          <w:rPr>
            <w:i/>
            <w:iCs/>
          </w:rPr>
          <w:t xml:space="preserve"> </w:t>
        </w:r>
      </w:ins>
      <w:r w:rsidRPr="0025589C">
        <w:rPr>
          <w:i/>
          <w:iCs/>
        </w:rPr>
        <w:t>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(Nir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667056">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25589C">
        <w:fldChar w:fldCharType="separate"/>
      </w:r>
      <w:r w:rsidR="0075268D" w:rsidRPr="0075268D">
        <w:rPr>
          <w:noProof/>
        </w:rPr>
        <w:t>(24)</w:t>
      </w:r>
      <w:r w:rsidR="00C35103" w:rsidRPr="0025589C">
        <w:fldChar w:fldCharType="end"/>
      </w:r>
      <w:r w:rsidR="00C35103" w:rsidRPr="0025589C">
        <w:t>)</w:t>
      </w:r>
      <w:r w:rsidRPr="0025589C">
        <w:t>.</w:t>
      </w:r>
      <w:ins w:id="1143" w:author="Yoav Ram" w:date="2018-11-14T11:26:00Z">
        <w:r w:rsidR="00862800">
          <w:t xml:space="preserve"> </w:t>
        </w:r>
        <w:r w:rsidR="00862800" w:rsidRPr="00862800">
          <w:rPr>
            <w:highlight w:val="yellow"/>
            <w:rPrChange w:id="1144" w:author="Yoav Ram" w:date="2018-11-14T11:29:00Z">
              <w:rPr/>
            </w:rPrChange>
          </w:rPr>
          <w:t xml:space="preserve">The </w:t>
        </w:r>
        <w:proofErr w:type="spellStart"/>
        <w:r w:rsidR="00862800" w:rsidRPr="00862800">
          <w:rPr>
            <w:i/>
            <w:iCs/>
            <w:highlight w:val="yellow"/>
            <w:rPrChange w:id="1145" w:author="Yoav Ram" w:date="2018-11-14T11:29:00Z">
              <w:rPr>
                <w:i/>
                <w:iCs/>
              </w:rPr>
            </w:rPrChange>
          </w:rPr>
          <w:t>lacI</w:t>
        </w:r>
        <w:proofErr w:type="spellEnd"/>
        <w:r w:rsidR="00862800" w:rsidRPr="00862800">
          <w:rPr>
            <w:highlight w:val="yellow"/>
            <w:rPrChange w:id="1146" w:author="Yoav Ram" w:date="2018-11-14T11:29:00Z">
              <w:rPr/>
            </w:rPrChange>
          </w:rPr>
          <w:t xml:space="preserve"> </w:t>
        </w:r>
        <w:r w:rsidR="00862800" w:rsidRPr="00862800">
          <w:rPr>
            <w:i/>
            <w:iCs/>
            <w:highlight w:val="yellow"/>
            <w:rPrChange w:id="1147" w:author="Yoav Ram" w:date="2018-11-14T11:29:00Z">
              <w:rPr>
                <w:i/>
                <w:iCs/>
              </w:rPr>
            </w:rPrChange>
          </w:rPr>
          <w:t>E. coli</w:t>
        </w:r>
      </w:ins>
      <w:del w:id="1148" w:author="Yoav Ram" w:date="2018-11-14T11:26:00Z">
        <w:r w:rsidRPr="00862800" w:rsidDel="00862800">
          <w:rPr>
            <w:highlight w:val="yellow"/>
            <w:rPrChange w:id="1149" w:author="Yoav Ram" w:date="2018-11-14T11:29:00Z">
              <w:rPr/>
            </w:rPrChange>
          </w:rPr>
          <w:delText xml:space="preserve"> </w:delText>
        </w:r>
      </w:del>
      <w:ins w:id="1150" w:author="Yoav Ram" w:date="2018-11-14T11:26:00Z">
        <w:r w:rsidR="00862800" w:rsidRPr="00862800">
          <w:rPr>
            <w:highlight w:val="yellow"/>
            <w:rPrChange w:id="1151" w:author="Yoav Ram" w:date="2018-11-14T11:29:00Z">
              <w:rPr/>
            </w:rPrChange>
          </w:rPr>
          <w:t xml:space="preserve"> </w:t>
        </w:r>
      </w:ins>
      <w:ins w:id="1152" w:author="Yoav Ram" w:date="2018-11-14T11:23:00Z">
        <w:r w:rsidR="00EC4487" w:rsidRPr="00862800">
          <w:rPr>
            <w:highlight w:val="yellow"/>
            <w:rPrChange w:id="1153" w:author="Yoav Ram" w:date="2018-11-14T11:29:00Z">
              <w:rPr/>
            </w:rPrChange>
          </w:rPr>
          <w:t xml:space="preserve">strains </w:t>
        </w:r>
      </w:ins>
      <w:ins w:id="1154" w:author="Yoav Ram" w:date="2018-11-14T11:26:00Z">
        <w:r w:rsidR="00862800" w:rsidRPr="00862800">
          <w:rPr>
            <w:highlight w:val="yellow"/>
            <w:rPrChange w:id="1155" w:author="Yoav Ram" w:date="2018-11-14T11:29:00Z">
              <w:rPr/>
            </w:rPrChange>
          </w:rPr>
          <w:t xml:space="preserve">were </w:t>
        </w:r>
      </w:ins>
      <w:ins w:id="1156" w:author="Yoav Ram" w:date="2018-11-14T11:23:00Z">
        <w:r w:rsidR="00EC4487" w:rsidRPr="00862800">
          <w:rPr>
            <w:highlight w:val="yellow"/>
            <w:rPrChange w:id="1157" w:author="Yoav Ram" w:date="2018-11-14T11:29:00Z">
              <w:rPr/>
            </w:rPrChange>
          </w:rPr>
          <w:t xml:space="preserve">selected from populations previously evolved by Cooper and Lenski </w:t>
        </w:r>
        <w:r w:rsidR="00EC4487" w:rsidRPr="00862800">
          <w:rPr>
            <w:highlight w:val="yellow"/>
            <w:rPrChange w:id="1158" w:author="Yoav Ram" w:date="2018-11-14T11:29:00Z">
              <w:rPr/>
            </w:rPrChange>
          </w:rPr>
          <w:fldChar w:fldCharType="begin" w:fldLock="1"/>
        </w:r>
      </w:ins>
      <w:r w:rsidR="00986895">
        <w:rPr>
          <w:highlight w:val="yellow"/>
        </w:rP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862800">
        <w:rPr>
          <w:highlight w:val="yellow"/>
          <w:rPrChange w:id="1159" w:author="Yoav Ram" w:date="2018-11-14T11:29:00Z">
            <w:rPr/>
          </w:rPrChange>
        </w:rPr>
        <w:fldChar w:fldCharType="separate"/>
      </w:r>
      <w:r w:rsidR="00EC4487" w:rsidRPr="00862800">
        <w:rPr>
          <w:noProof/>
          <w:highlight w:val="yellow"/>
          <w:rPrChange w:id="1160" w:author="Yoav Ram" w:date="2018-11-14T11:29:00Z">
            <w:rPr>
              <w:noProof/>
            </w:rPr>
          </w:rPrChange>
        </w:rPr>
        <w:t>(15)</w:t>
      </w:r>
      <w:ins w:id="1161" w:author="Yoav Ram" w:date="2018-11-14T11:23:00Z">
        <w:r w:rsidR="00EC4487" w:rsidRPr="00862800">
          <w:rPr>
            <w:highlight w:val="yellow"/>
            <w:rPrChange w:id="1162" w:author="Yoav Ram" w:date="2018-11-14T11:29:00Z">
              <w:rPr/>
            </w:rPrChange>
          </w:rPr>
          <w:fldChar w:fldCharType="end"/>
        </w:r>
        <w:r w:rsidR="00EC4487" w:rsidRPr="00862800">
          <w:rPr>
            <w:highlight w:val="yellow"/>
            <w:rPrChange w:id="1163" w:author="Yoav Ram" w:date="2018-11-14T11:29:00Z">
              <w:rPr/>
            </w:rPrChange>
          </w:rPr>
          <w:t>.</w:t>
        </w:r>
      </w:ins>
      <w:ins w:id="1164" w:author="Yoav Ram" w:date="2018-11-14T11:25:00Z">
        <w:r w:rsidR="00EC4487">
          <w:t xml:space="preserve"> </w:t>
        </w:r>
      </w:ins>
    </w:p>
    <w:p w14:paraId="0685D757" w14:textId="6F57819C" w:rsidR="007A7F01" w:rsidRPr="0025589C" w:rsidRDefault="00C0791B">
      <w:pPr>
        <w:pPrChange w:id="1165" w:author="Yoav Ram" w:date="2018-11-13T12:41:00Z">
          <w:pPr>
            <w:spacing w:line="480" w:lineRule="auto"/>
            <w:ind w:firstLine="0"/>
          </w:pPr>
        </w:pPrChange>
      </w:pPr>
      <w:r w:rsidRPr="0025589C">
        <w:rPr>
          <w:b/>
          <w:bCs/>
        </w:rPr>
        <w:t>Media.</w:t>
      </w:r>
      <w:r w:rsidRPr="0025589C">
        <w:t xml:space="preserve"> </w:t>
      </w:r>
      <w:del w:id="1166" w:author="Yoav Ram" w:date="2018-11-14T11:27:00Z">
        <w:r w:rsidR="007A7F01" w:rsidRPr="00862800" w:rsidDel="00862800">
          <w:rPr>
            <w:rPrChange w:id="1167" w:author="Yoav Ram" w:date="2018-11-14T11:29:00Z">
              <w:rPr/>
            </w:rPrChange>
          </w:rPr>
          <w:delText>All e</w:delText>
        </w:r>
      </w:del>
      <w:ins w:id="1168" w:author="Yoav Ram" w:date="2018-11-14T11:27:00Z">
        <w:r w:rsidR="00862800" w:rsidRPr="00862800">
          <w:rPr>
            <w:rPrChange w:id="1169" w:author="Yoav Ram" w:date="2018-11-14T11:29:00Z">
              <w:rPr/>
            </w:rPrChange>
          </w:rPr>
          <w:t>E</w:t>
        </w:r>
      </w:ins>
      <w:r w:rsidR="007A7F01" w:rsidRPr="00862800">
        <w:rPr>
          <w:rPrChange w:id="1170" w:author="Yoav Ram" w:date="2018-11-14T11:29:00Z">
            <w:rPr/>
          </w:rPrChange>
        </w:rPr>
        <w:t xml:space="preserve">xperiments </w:t>
      </w:r>
      <w:del w:id="1171" w:author="Yoav Ram" w:date="2018-11-14T11:27:00Z">
        <w:r w:rsidR="007A7F01" w:rsidRPr="00862800" w:rsidDel="00862800">
          <w:rPr>
            <w:rPrChange w:id="1172" w:author="Yoav Ram" w:date="2018-11-14T11:29:00Z">
              <w:rPr/>
            </w:rPrChange>
          </w:rPr>
          <w:delText xml:space="preserve">were performed </w:delText>
        </w:r>
      </w:del>
      <w:ins w:id="1173" w:author="Yoav Ram" w:date="2018-11-14T11:27:00Z">
        <w:r w:rsidR="00862800">
          <w:t xml:space="preserve">were performed </w:t>
        </w:r>
      </w:ins>
      <w:r w:rsidR="007A7F01" w:rsidRPr="0025589C">
        <w:t>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Tryptone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ins w:id="1174" w:author="Yoav Ram" w:date="2018-11-14T11:27:00Z">
        <w:r w:rsidR="00862800">
          <w:t xml:space="preserve"> </w:t>
        </w:r>
        <w:r w:rsidR="00862800" w:rsidRPr="00862800">
          <w:rPr>
            <w:highlight w:val="yellow"/>
            <w:rPrChange w:id="1175" w:author="Yoav Ram" w:date="2018-11-14T11:29:00Z">
              <w:rPr/>
            </w:rPrChange>
          </w:rPr>
          <w:t xml:space="preserve">Experiments </w:t>
        </w:r>
      </w:ins>
      <w:ins w:id="1176" w:author="Yoav Ram" w:date="2018-11-14T11:29:00Z">
        <w:r w:rsidR="00862800">
          <w:rPr>
            <w:highlight w:val="yellow"/>
          </w:rPr>
          <w:t xml:space="preserve">with </w:t>
        </w:r>
        <w:proofErr w:type="spellStart"/>
        <w:r w:rsidR="00862800">
          <w:rPr>
            <w:i/>
            <w:iCs/>
            <w:highlight w:val="yellow"/>
          </w:rPr>
          <w:t>lacI</w:t>
        </w:r>
        <w:proofErr w:type="spellEnd"/>
        <w:r w:rsidR="00862800">
          <w:rPr>
            <w:highlight w:val="yellow"/>
          </w:rPr>
          <w:t xml:space="preserve"> strains</w:t>
        </w:r>
      </w:ins>
      <w:ins w:id="1177" w:author="Yoav Ram" w:date="2018-11-14T11:27:00Z">
        <w:r w:rsidR="00862800" w:rsidRPr="00862800">
          <w:rPr>
            <w:highlight w:val="yellow"/>
            <w:rPrChange w:id="1178" w:author="Yoav Ram" w:date="2018-11-14T11:29:00Z">
              <w:rPr/>
            </w:rPrChange>
          </w:rPr>
          <w:t xml:space="preserve"> were </w:t>
        </w:r>
      </w:ins>
      <w:ins w:id="1179" w:author="Yoav Ram" w:date="2018-11-14T11:28:00Z">
        <w:r w:rsidR="00862800" w:rsidRPr="00862800">
          <w:rPr>
            <w:highlight w:val="yellow"/>
            <w:rPrChange w:id="1180" w:author="Yoav Ram" w:date="2018-11-14T11:29:00Z">
              <w:rPr/>
            </w:rPrChange>
          </w:rPr>
          <w:t>performed</w:t>
        </w:r>
      </w:ins>
      <w:ins w:id="1181" w:author="Yoav Ram" w:date="2018-11-14T11:27:00Z">
        <w:r w:rsidR="00862800" w:rsidRPr="00862800">
          <w:rPr>
            <w:highlight w:val="yellow"/>
            <w:rPrChange w:id="1182" w:author="Yoav Ram" w:date="2018-11-14T11:29:00Z">
              <w:rPr/>
            </w:rPrChange>
          </w:rPr>
          <w:t xml:space="preserve"> </w:t>
        </w:r>
      </w:ins>
      <w:ins w:id="1183" w:author="Yoav Ram" w:date="2018-11-14T11:28:00Z">
        <w:r w:rsidR="00862800" w:rsidRPr="00862800">
          <w:rPr>
            <w:highlight w:val="yellow"/>
            <w:rPrChange w:id="1184" w:author="Yoav Ram" w:date="2018-11-14T11:29:00Z">
              <w:rPr/>
            </w:rPrChange>
          </w:rPr>
          <w:t>in DM (</w:t>
        </w:r>
        <w:r w:rsidR="00862800" w:rsidRPr="00862800">
          <w:rPr>
            <w:rFonts w:ascii="Courier New" w:hAnsi="Courier New" w:cs="Courier New"/>
            <w:highlight w:val="yellow"/>
            <w:rPrChange w:id="1185" w:author="Yoav Ram" w:date="2018-11-14T11:29:00Z">
              <w:rPr>
                <w:rFonts w:ascii="Courier New" w:hAnsi="Courier New" w:cs="Courier New"/>
              </w:rPr>
            </w:rPrChange>
          </w:rPr>
          <w:t>﻿</w:t>
        </w:r>
        <w:r w:rsidR="00862800" w:rsidRPr="00862800">
          <w:rPr>
            <w:highlight w:val="yellow"/>
            <w:rPrChange w:id="1186" w:author="Yoav Ram" w:date="2018-11-14T11:29:00Z">
              <w:rPr/>
            </w:rPrChange>
          </w:rPr>
          <w:t xml:space="preserve">Davis minimal </w:t>
        </w:r>
        <w:proofErr w:type="spellStart"/>
        <w:r w:rsidR="00862800" w:rsidRPr="00862800">
          <w:rPr>
            <w:highlight w:val="yellow"/>
            <w:rPrChange w:id="1187" w:author="Yoav Ram" w:date="2018-11-14T11:29:00Z">
              <w:rPr/>
            </w:rPrChange>
          </w:rPr>
          <w:t>brot</w:t>
        </w:r>
        <w:proofErr w:type="spellEnd"/>
        <w:r w:rsidR="00862800" w:rsidRPr="00862800">
          <w:rPr>
            <w:highlight w:val="yellow"/>
            <w:rPrChange w:id="1188" w:author="Yoav Ram" w:date="2018-11-14T11:29:00Z">
              <w:rPr/>
            </w:rPrChange>
          </w:rPr>
          <w:t>) with 0.2% glycerol.</w:t>
        </w:r>
      </w:ins>
    </w:p>
    <w:p w14:paraId="57A2D755" w14:textId="00D9D005" w:rsidR="007A7F01" w:rsidRPr="0025589C" w:rsidRDefault="007A7F01">
      <w:pPr>
        <w:pPrChange w:id="1189" w:author="Yoav Ram" w:date="2018-11-13T12:41:00Z">
          <w:pPr>
            <w:spacing w:line="480" w:lineRule="auto"/>
            <w:ind w:firstLine="0"/>
          </w:pPr>
        </w:pPrChange>
      </w:pPr>
      <w:r w:rsidRPr="0025589C">
        <w:rPr>
          <w:b/>
          <w:bCs/>
        </w:rPr>
        <w:t>Growth and competition experiment</w:t>
      </w:r>
      <w:r w:rsidR="00B02278" w:rsidRPr="0025589C">
        <w:rPr>
          <w:b/>
          <w:bCs/>
        </w:rPr>
        <w:t>s</w:t>
      </w:r>
      <w:r w:rsidRPr="0025589C">
        <w:rPr>
          <w:b/>
          <w:bCs/>
        </w:rPr>
        <w:t xml:space="preserve">. </w:t>
      </w:r>
      <w:del w:id="1190" w:author="Yoav Ram" w:date="2018-11-14T11:30:00Z">
        <w:r w:rsidR="00B030EA" w:rsidRPr="0025589C" w:rsidDel="00862800">
          <w:delText>All e</w:delText>
        </w:r>
      </w:del>
      <w:del w:id="1191" w:author="Yoav Ram" w:date="2018-11-14T11:33:00Z">
        <w:r w:rsidR="00B030EA" w:rsidRPr="0025589C" w:rsidDel="00862800">
          <w:delText>xperiments were performed at</w:delText>
        </w:r>
        <w:r w:rsidR="00B030EA" w:rsidRPr="0025589C" w:rsidDel="00862800">
          <w:rPr>
            <w:b/>
            <w:bCs/>
          </w:rPr>
          <w:delText xml:space="preserve"> </w:delText>
        </w:r>
        <w:r w:rsidR="00CB1737" w:rsidRPr="0025589C" w:rsidDel="00862800">
          <w:delText xml:space="preserve">30°C. </w:delText>
        </w:r>
      </w:del>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765375FF" w:rsidR="007A7F01" w:rsidRPr="0025589C" w:rsidRDefault="007A7F01">
      <w:pPr>
        <w:pStyle w:val="ListParagraph"/>
        <w:numPr>
          <w:ilvl w:val="0"/>
          <w:numId w:val="1"/>
        </w:numPr>
        <w:ind w:firstLine="284"/>
        <w:pPrChange w:id="1192"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865D57" w:rsidRPr="0025589C">
        <w:t>ed</w:t>
      </w:r>
      <w:r w:rsidRPr="0025589C">
        <w:t xml:space="preserve"> a </w:t>
      </w:r>
      <w:del w:id="1193" w:author="Yoav Ram" w:date="2018-11-14T10:57:00Z">
        <w:r w:rsidRPr="0025589C" w:rsidDel="00420670">
          <w:delText>monoculture</w:delText>
        </w:r>
      </w:del>
      <w:ins w:id="1194" w:author="Yoav Ram" w:date="2018-11-14T10:57:00Z">
        <w:r w:rsidR="00420670">
          <w:t xml:space="preserve">mono-culture </w:t>
        </w:r>
      </w:ins>
      <w:r w:rsidRPr="0025589C">
        <w:t xml:space="preserve"> of </w:t>
      </w:r>
      <w:r w:rsidR="00865D57" w:rsidRPr="0025589C">
        <w:t>the</w:t>
      </w:r>
      <w:r w:rsidRPr="0025589C">
        <w:t xml:space="preserve"> GFP-labeled strain</w:t>
      </w:r>
    </w:p>
    <w:p w14:paraId="30229375" w14:textId="11D9C13B" w:rsidR="007A7F01" w:rsidRPr="0025589C" w:rsidRDefault="007A7F01">
      <w:pPr>
        <w:pStyle w:val="ListParagraph"/>
        <w:numPr>
          <w:ilvl w:val="0"/>
          <w:numId w:val="1"/>
        </w:numPr>
        <w:ind w:firstLine="284"/>
        <w:pPrChange w:id="1195" w:author="Yoav Ram" w:date="2018-11-13T12:41:00Z">
          <w:pPr>
            <w:pStyle w:val="ListParagraph"/>
            <w:numPr>
              <w:numId w:val="1"/>
            </w:numPr>
            <w:spacing w:line="480" w:lineRule="auto"/>
            <w:ind w:left="0" w:firstLine="0"/>
          </w:pPr>
        </w:pPrChange>
      </w:pPr>
      <w:r w:rsidRPr="0025589C">
        <w:t xml:space="preserve">30 wells </w:t>
      </w:r>
      <w:r w:rsidR="00865D57" w:rsidRPr="0025589C">
        <w:t xml:space="preserve">contained </w:t>
      </w:r>
      <w:r w:rsidRPr="0025589C">
        <w:t xml:space="preserve">a </w:t>
      </w:r>
      <w:del w:id="1196" w:author="Yoav Ram" w:date="2018-11-14T10:57:00Z">
        <w:r w:rsidRPr="0025589C" w:rsidDel="00420670">
          <w:delText>monoculture</w:delText>
        </w:r>
      </w:del>
      <w:ins w:id="1197" w:author="Yoav Ram" w:date="2018-11-14T10:57:00Z">
        <w:r w:rsidR="00420670">
          <w:t xml:space="preserve">mono-culture </w:t>
        </w:r>
      </w:ins>
      <w:r w:rsidRPr="0025589C">
        <w:t xml:space="preserve"> of </w:t>
      </w:r>
      <w:r w:rsidR="00865D57" w:rsidRPr="0025589C">
        <w:t xml:space="preserve">the </w:t>
      </w:r>
      <w:r w:rsidRPr="0025589C">
        <w:t>RFP-labeled strain</w:t>
      </w:r>
    </w:p>
    <w:p w14:paraId="397FB9FC" w14:textId="405A5787" w:rsidR="007A7F01" w:rsidRPr="0025589C" w:rsidRDefault="007A7F01">
      <w:pPr>
        <w:pStyle w:val="ListParagraph"/>
        <w:numPr>
          <w:ilvl w:val="0"/>
          <w:numId w:val="1"/>
        </w:numPr>
        <w:ind w:firstLine="284"/>
        <w:pPrChange w:id="1198" w:author="Yoav Ram" w:date="2018-11-13T12:41:00Z">
          <w:pPr>
            <w:pStyle w:val="ListParagraph"/>
            <w:numPr>
              <w:numId w:val="1"/>
            </w:numPr>
            <w:spacing w:line="480" w:lineRule="auto"/>
            <w:ind w:left="0" w:firstLine="0"/>
          </w:pPr>
        </w:pPrChange>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pPr>
        <w:pStyle w:val="ListParagraph"/>
        <w:numPr>
          <w:ilvl w:val="0"/>
          <w:numId w:val="1"/>
        </w:numPr>
        <w:ind w:firstLine="284"/>
        <w:pPrChange w:id="1199" w:author="Yoav Ram" w:date="2018-11-13T12:41:00Z">
          <w:pPr>
            <w:pStyle w:val="ListParagraph"/>
            <w:numPr>
              <w:numId w:val="1"/>
            </w:numPr>
            <w:spacing w:line="480" w:lineRule="auto"/>
            <w:ind w:left="0" w:firstLine="0"/>
          </w:pPr>
        </w:pPrChange>
      </w:pPr>
      <w:r w:rsidRPr="0025589C">
        <w:t xml:space="preserve">2 wells </w:t>
      </w:r>
      <w:r w:rsidR="00865D57" w:rsidRPr="0025589C">
        <w:t>contained only growth medium</w:t>
      </w:r>
    </w:p>
    <w:p w14:paraId="7514CF61" w14:textId="474E0E1B" w:rsidR="007A7F01" w:rsidRPr="0025589C" w:rsidRDefault="007A7F01">
      <w:pPr>
        <w:rPr>
          <w:vertAlign w:val="subscript"/>
        </w:rPr>
        <w:pPrChange w:id="1200" w:author="Yoav Ram" w:date="2018-11-13T12:41:00Z">
          <w:pPr>
            <w:spacing w:line="480" w:lineRule="auto"/>
            <w:ind w:firstLine="0"/>
          </w:pPr>
        </w:pPrChange>
      </w:pPr>
      <w:r w:rsidRPr="0025589C">
        <w:t xml:space="preserve"> The cultures were grown</w:t>
      </w:r>
      <w:ins w:id="1201" w:author="Yoav Ram" w:date="2018-11-14T11:33:00Z">
        <w:r w:rsidR="00862800">
          <w:t xml:space="preserve"> at </w:t>
        </w:r>
        <w:r w:rsidR="00862800" w:rsidRPr="0025589C">
          <w:t>30°C</w:t>
        </w:r>
      </w:ins>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26B9FAB0" w:rsidR="007A7F01" w:rsidRDefault="007A7F01">
      <w:pPr>
        <w:rPr>
          <w:ins w:id="1202" w:author="Yoav Ram" w:date="2018-11-14T11:30:00Z"/>
        </w:rPr>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488nm/520(50)nm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 xml:space="preserve">561nm/615(20)nm </w:t>
      </w:r>
      <w:proofErr w:type="spellStart"/>
      <w:r w:rsidRPr="0025589C">
        <w:t>dsRed</w:t>
      </w:r>
      <w:proofErr w:type="spellEnd"/>
      <w:r w:rsidRPr="0025589C">
        <w:t xml:space="preserve">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p>
    <w:p w14:paraId="47D2F4C6" w14:textId="62BFE94C" w:rsidR="00862800" w:rsidRPr="00862800" w:rsidRDefault="00862800">
      <w:pPr>
        <w:rPr>
          <w:rPrChange w:id="1203" w:author="Yoav Ram" w:date="2018-11-14T11:30:00Z">
            <w:rPr/>
          </w:rPrChange>
        </w:rPr>
        <w:pPrChange w:id="1204" w:author="Yoav Ram" w:date="2018-11-13T12:41:00Z">
          <w:pPr>
            <w:spacing w:line="480" w:lineRule="auto"/>
            <w:ind w:firstLine="0"/>
          </w:pPr>
        </w:pPrChange>
      </w:pPr>
      <w:ins w:id="1205" w:author="Yoav Ram" w:date="2018-11-14T11:30:00Z">
        <w:r>
          <w:lastRenderedPageBreak/>
          <w:t xml:space="preserve">Experiments with the </w:t>
        </w:r>
        <w:proofErr w:type="spellStart"/>
        <w:r>
          <w:rPr>
            <w:i/>
            <w:iCs/>
          </w:rPr>
          <w:t>lacI</w:t>
        </w:r>
        <w:proofErr w:type="spellEnd"/>
        <w:r>
          <w:t xml:space="preserve"> strains were similar: </w:t>
        </w:r>
      </w:ins>
      <w:ins w:id="1206" w:author="Yoav Ram" w:date="2018-11-14T11:31:00Z">
        <w:r>
          <w:t>strains</w:t>
        </w:r>
      </w:ins>
      <w:ins w:id="1207" w:author="Yoav Ram" w:date="2018-11-14T11:30:00Z">
        <w:r w:rsidRPr="00862800">
          <w:t xml:space="preserve"> </w:t>
        </w:r>
      </w:ins>
      <w:ins w:id="1208" w:author="Yoav Ram" w:date="2018-11-14T11:31:00Z">
        <w:r>
          <w:t xml:space="preserve">were </w:t>
        </w:r>
      </w:ins>
      <w:ins w:id="1209" w:author="Yoav Ram" w:date="2018-11-14T11:30:00Z">
        <w:r w:rsidRPr="00862800">
          <w:t>inoculated into 1 mL of LB media and grown overnight</w:t>
        </w:r>
      </w:ins>
      <w:ins w:id="1210" w:author="Yoav Ram" w:date="2018-11-14T11:39:00Z">
        <w:r w:rsidR="00F0786E">
          <w:t>.</w:t>
        </w:r>
      </w:ins>
      <w:ins w:id="1211" w:author="Yoav Ram" w:date="2018-11-14T11:32:00Z">
        <w:r w:rsidRPr="00862800">
          <w:t xml:space="preserve"> </w:t>
        </w:r>
        <w:r w:rsidRPr="0025589C">
          <w:t xml:space="preserve">Saturated overnight cultures were diluted </w:t>
        </w:r>
        <w:r>
          <w:t xml:space="preserve">and </w:t>
        </w:r>
      </w:ins>
      <w:ins w:id="1212" w:author="Yoav Ram" w:date="2018-11-14T11:30:00Z">
        <w:r w:rsidRPr="00862800">
          <w:t xml:space="preserve">preconditioned to the DM </w:t>
        </w:r>
      </w:ins>
      <w:ins w:id="1213" w:author="Yoav Ram" w:date="2018-11-14T11:32:00Z">
        <w:r>
          <w:t xml:space="preserve">media </w:t>
        </w:r>
      </w:ins>
      <w:ins w:id="1214" w:author="Yoav Ram" w:date="2018-11-14T11:30:00Z">
        <w:r w:rsidRPr="00862800">
          <w:t xml:space="preserve">supplemented with glycerol by transferring 1 </w:t>
        </w:r>
        <w:proofErr w:type="spellStart"/>
        <w:r w:rsidRPr="00862800">
          <w:t>μL</w:t>
        </w:r>
        <w:proofErr w:type="spellEnd"/>
        <w:r w:rsidRPr="00862800">
          <w:t xml:space="preserve"> into 1</w:t>
        </w:r>
      </w:ins>
      <w:ins w:id="1215" w:author="Yoav Ram" w:date="2018-11-14T11:32:00Z">
        <w:r>
          <w:t xml:space="preserve"> </w:t>
        </w:r>
      </w:ins>
      <w:ins w:id="1216" w:author="Yoav Ram" w:date="2018-11-14T11:30:00Z">
        <w:r w:rsidRPr="00862800">
          <w:t xml:space="preserve">mL of said growth media and incubated </w:t>
        </w:r>
      </w:ins>
      <w:ins w:id="1217" w:author="Yoav Ram" w:date="2018-11-14T11:33:00Z">
        <w:r>
          <w:t xml:space="preserve">for 24 hours. On the next day, </w:t>
        </w:r>
      </w:ins>
      <w:ins w:id="1218" w:author="Yoav Ram" w:date="2018-11-14T11:34:00Z">
        <w:r>
          <w:t xml:space="preserve">2 </w:t>
        </w:r>
        <w:proofErr w:type="spellStart"/>
        <w:r w:rsidRPr="00862800">
          <w:t>μL</w:t>
        </w:r>
        <w:proofErr w:type="spellEnd"/>
        <w:r>
          <w:t xml:space="preserve"> of the preconditioned culture was transferred into 89 </w:t>
        </w:r>
        <w:proofErr w:type="spellStart"/>
        <w:r w:rsidRPr="00862800">
          <w:t>μL</w:t>
        </w:r>
        <w:proofErr w:type="spellEnd"/>
        <w:r>
          <w:t xml:space="preserve"> of the same media</w:t>
        </w:r>
      </w:ins>
      <w:ins w:id="1219" w:author="Yoav Ram" w:date="2018-11-14T11:39:00Z">
        <w:r w:rsidR="00F0786E">
          <w:t>, with variable IPTG concentrations,</w:t>
        </w:r>
      </w:ins>
      <w:ins w:id="1220" w:author="Yoav Ram" w:date="2018-11-14T11:34:00Z">
        <w:r>
          <w:t xml:space="preserve"> in a 96-well microplate</w:t>
        </w:r>
      </w:ins>
      <w:ins w:id="1221" w:author="Yoav Ram" w:date="2018-11-14T11:39:00Z">
        <w:r w:rsidR="00F0786E">
          <w:t xml:space="preserve">. The </w:t>
        </w:r>
        <w:proofErr w:type="spellStart"/>
        <w:r w:rsidR="00F0786E">
          <w:t>microbplate</w:t>
        </w:r>
      </w:ins>
      <w:proofErr w:type="spellEnd"/>
      <w:ins w:id="1222" w:author="Yoav Ram" w:date="2018-11-14T11:34:00Z">
        <w:r>
          <w:t xml:space="preserve"> then incubated in a </w:t>
        </w:r>
        <w:proofErr w:type="spellStart"/>
        <w:r>
          <w:t>microbplate</w:t>
        </w:r>
        <w:proofErr w:type="spellEnd"/>
        <w:r>
          <w:t xml:space="preserve"> reader (</w:t>
        </w:r>
        <w:proofErr w:type="spellStart"/>
        <w:r>
          <w:t>VersaMax</w:t>
        </w:r>
        <w:proofErr w:type="spellEnd"/>
        <w:r>
          <w:t>)</w:t>
        </w:r>
      </w:ins>
      <w:ins w:id="1223" w:author="Yoav Ram" w:date="2018-11-14T11:35:00Z">
        <w:r>
          <w:t xml:space="preserve"> </w:t>
        </w:r>
        <w:r w:rsidRPr="00862800">
          <w:t xml:space="preserve">at </w:t>
        </w:r>
        <w:r w:rsidRPr="0025589C">
          <w:t>3</w:t>
        </w:r>
        <w:r>
          <w:t>7</w:t>
        </w:r>
        <w:r w:rsidRPr="0025589C">
          <w:t>°C</w:t>
        </w:r>
        <w:r>
          <w:t xml:space="preserve"> until cells reached stationary phase. OD</w:t>
        </w:r>
        <w:r w:rsidRPr="00862800">
          <w:rPr>
            <w:vertAlign w:val="subscript"/>
            <w:rPrChange w:id="1224" w:author="Yoav Ram" w:date="2018-11-14T11:36:00Z">
              <w:rPr/>
            </w:rPrChange>
          </w:rPr>
          <w:t>450</w:t>
        </w:r>
      </w:ins>
      <w:ins w:id="1225" w:author="Yoav Ram" w:date="2018-11-14T11:36:00Z">
        <w:r>
          <w:t xml:space="preserve"> readings were taken</w:t>
        </w:r>
      </w:ins>
      <w:ins w:id="1226" w:author="Yoav Ram" w:date="2018-11-14T11:35:00Z">
        <w:r>
          <w:t xml:space="preserve"> every 5 minutes</w:t>
        </w:r>
      </w:ins>
      <w:ins w:id="1227" w:author="Yoav Ram" w:date="2018-11-14T11:36:00Z">
        <w:r>
          <w:t>.</w:t>
        </w:r>
      </w:ins>
    </w:p>
    <w:p w14:paraId="28754787" w14:textId="70C7203A" w:rsidR="007A7F01" w:rsidRPr="00F51414" w:rsidRDefault="007A7F01">
      <w:pPr>
        <w:rPr>
          <w:rPrChange w:id="1228" w:author="Yoav Ram" w:date="2018-11-14T11:36:00Z">
            <w:rPr/>
          </w:rPrChange>
        </w:rPr>
        <w:pPrChange w:id="1229" w:author="Yoav Ram" w:date="2018-11-13T12:41:00Z">
          <w:pPr>
            <w:spacing w:line="480" w:lineRule="auto"/>
            <w:ind w:firstLine="0"/>
          </w:pPr>
        </w:pPrChange>
      </w:pPr>
      <w:r w:rsidRPr="0025589C">
        <w:rPr>
          <w:b/>
          <w:bCs/>
        </w:rPr>
        <w:t xml:space="preserve">Data analysis.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ins w:id="1230" w:author="Yoav Ram" w:date="2018-11-14T11:36:00Z">
        <w:r w:rsidR="00F51414">
          <w:t xml:space="preserve">Growth curves of the </w:t>
        </w:r>
        <w:proofErr w:type="spellStart"/>
        <w:r w:rsidR="00F51414">
          <w:rPr>
            <w:i/>
            <w:iCs/>
          </w:rPr>
          <w:t>lacI</w:t>
        </w:r>
        <w:proofErr w:type="spellEnd"/>
        <w:r w:rsidR="00F51414">
          <w:t xml:space="preserve"> strains were </w:t>
        </w:r>
      </w:ins>
      <w:ins w:id="1231" w:author="Yoav Ram" w:date="2018-11-14T11:37:00Z">
        <w:r w:rsidR="00F51414">
          <w:t xml:space="preserve">independently </w:t>
        </w:r>
      </w:ins>
      <w:ins w:id="1232" w:author="Yoav Ram" w:date="2018-11-14T11:36:00Z">
        <w:r w:rsidR="00F51414">
          <w:t xml:space="preserve">analyzed using the same model </w:t>
        </w:r>
      </w:ins>
      <w:ins w:id="1233" w:author="Yoav Ram" w:date="2018-11-14T11:37:00Z">
        <w:r w:rsidR="00F51414">
          <w:t xml:space="preserve"> but different software implementation.</w:t>
        </w:r>
      </w:ins>
    </w:p>
    <w:p w14:paraId="3645BC11" w14:textId="1637F818" w:rsidR="003616D0" w:rsidRPr="0025589C" w:rsidRDefault="00C7159E">
      <w:pPr>
        <w:pPrChange w:id="1234" w:author="Yoav Ram" w:date="2018-11-13T12:41:00Z">
          <w:pPr>
            <w:spacing w:line="480" w:lineRule="auto"/>
            <w:ind w:firstLine="0"/>
          </w:pPr>
        </w:pPrChange>
      </w:pPr>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w:t>
      </w:r>
      <w:proofErr w:type="spellStart"/>
      <w:r w:rsidR="00A8110B">
        <w:t>eq</w:t>
      </w:r>
      <w:r w:rsidR="00327F6F">
        <w:t>s</w:t>
      </w:r>
      <w:proofErr w:type="spellEnd"/>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pPr>
        <w:jc w:val="center"/>
        <w:pPrChange w:id="1235" w:author="Yoav Ram" w:date="2018-11-13T12:41:00Z">
          <w:pPr>
            <w:spacing w:line="480" w:lineRule="auto"/>
            <w:ind w:firstLine="0"/>
            <w:jc w:val="center"/>
          </w:pPr>
        </w:pPrChange>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4D18345F" w:rsidR="003616D0" w:rsidRPr="0025589C" w:rsidRDefault="003616D0">
      <w:pPr>
        <w:pPrChange w:id="1236" w:author="Yoav Ram" w:date="2018-11-13T12:41:00Z">
          <w:pPr>
            <w:spacing w:line="480" w:lineRule="auto"/>
            <w:ind w:firstLine="0"/>
          </w:pPr>
        </w:pPrChange>
      </w:pPr>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pPr>
        <w:pPrChange w:id="1237" w:author="Yoav Ram" w:date="2018-11-13T12:41:00Z">
          <w:pPr>
            <w:spacing w:line="480" w:lineRule="auto"/>
            <w:ind w:firstLine="0"/>
          </w:pPr>
        </w:pPrChange>
      </w:pPr>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data </w:t>
      </w:r>
      <w:r w:rsidRPr="00876E70">
        <w:rPr>
          <w:i/>
          <w:iCs/>
        </w:rPr>
        <w:t>N(t)</w:t>
      </w:r>
      <w:r w:rsidR="00B313D1" w:rsidRPr="00876E70">
        <w:t>.</w:t>
      </w:r>
      <w:r w:rsidRPr="00876E70">
        <w:t xml:space="preserve"> </w:t>
      </w:r>
      <w:r w:rsidR="00B313D1" w:rsidRPr="00876E70">
        <w:t>T</w:t>
      </w:r>
      <w:r w:rsidRPr="00876E70">
        <w:t xml:space="preserve">he time of maximum growth rate </w:t>
      </w:r>
      <w:proofErr w:type="spellStart"/>
      <w:r w:rsidRPr="00876E70">
        <w:rPr>
          <w:i/>
          <w:iCs/>
        </w:rPr>
        <w:t>t</w:t>
      </w:r>
      <w:r w:rsidRPr="00876E70">
        <w:rPr>
          <w:i/>
          <w:iCs/>
          <w:vertAlign w:val="subscript"/>
        </w:rPr>
        <w:t>max</w:t>
      </w:r>
      <w:proofErr w:type="spellEnd"/>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proofErr w:type="spellStart"/>
      <w:r w:rsidRPr="00876E70">
        <w:rPr>
          <w:i/>
          <w:iCs/>
        </w:rPr>
        <w:t>b+at</w:t>
      </w:r>
      <w:proofErr w:type="spellEnd"/>
      <w:r w:rsidRPr="00876E70" w:rsidDel="00A44F58">
        <w:t xml:space="preserve"> </w:t>
      </w:r>
      <w:r w:rsidRPr="00876E70">
        <w:t>describe</w:t>
      </w:r>
      <w:r w:rsidR="00B313D1" w:rsidRPr="00876E70">
        <w:t>s</w:t>
      </w:r>
      <w:r w:rsidRPr="00876E70">
        <w:t xml:space="preserve"> a tangent line at the point of maximum growth (</w:t>
      </w:r>
      <w:proofErr w:type="spellStart"/>
      <w:r w:rsidRPr="00876E70">
        <w:rPr>
          <w:i/>
          <w:iCs/>
        </w:rPr>
        <w:t>t</w:t>
      </w:r>
      <w:r w:rsidRPr="00876E70">
        <w:rPr>
          <w:i/>
          <w:iCs/>
          <w:vertAlign w:val="subscript"/>
        </w:rPr>
        <w:t>max</w:t>
      </w:r>
      <w:proofErr w:type="spellEnd"/>
      <w:r w:rsidRPr="00876E70">
        <w:rPr>
          <w:i/>
          <w:iCs/>
        </w:rPr>
        <w:t>, N(</w:t>
      </w:r>
      <w:proofErr w:type="spellStart"/>
      <w:r w:rsidRPr="00876E70">
        <w:rPr>
          <w:i/>
          <w:iCs/>
        </w:rPr>
        <w:t>t</w:t>
      </w:r>
      <w:r w:rsidRPr="00876E70">
        <w:rPr>
          <w:i/>
          <w:iCs/>
          <w:vertAlign w:val="subscript"/>
        </w:rPr>
        <w:t>max</w:t>
      </w:r>
      <w:proofErr w:type="spellEnd"/>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w:t>
      </w:r>
      <w:proofErr w:type="spellStart"/>
      <w:r w:rsidRPr="00876E70">
        <w:rPr>
          <w:i/>
          <w:iCs/>
        </w:rPr>
        <w:t>e</w:t>
      </w:r>
      <w:r w:rsidRPr="00876E70">
        <w:rPr>
          <w:i/>
          <w:iCs/>
          <w:vertAlign w:val="superscript"/>
        </w:rPr>
        <w:t>b</w:t>
      </w:r>
      <w:proofErr w:type="spellEnd"/>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5C0F5D23" w:rsidR="005327AF" w:rsidRDefault="005327AF">
      <w:pPr>
        <w:rPr>
          <w:ins w:id="1238" w:author="Yoav Ram" w:date="2018-11-14T11:38:00Z"/>
        </w:rPr>
      </w:pPr>
      <w:r>
        <w:rPr>
          <w:b/>
          <w:bCs/>
        </w:rPr>
        <w:lastRenderedPageBreak/>
        <w:t>Fitting competition models.</w:t>
      </w:r>
      <w:r>
        <w:t xml:space="preserve"> To fit competition models</w:t>
      </w:r>
      <w:r w:rsidR="00A8110B">
        <w:t xml:space="preserve"> (</w:t>
      </w:r>
      <w:proofErr w:type="spellStart"/>
      <w:r w:rsidR="00A8110B">
        <w:t>eq</w:t>
      </w:r>
      <w:r w:rsidR="00327F6F">
        <w:t>s</w:t>
      </w:r>
      <w:proofErr w:type="spellEnd"/>
      <w:r w:rsidR="00A8110B">
        <w:t>. 3)</w:t>
      </w:r>
      <w:r>
        <w:t xml:space="preserve"> we used the </w:t>
      </w:r>
      <w:proofErr w:type="spellStart"/>
      <w:r>
        <w:t>Nelder</w:t>
      </w:r>
      <w:proofErr w:type="spellEnd"/>
      <w:r>
        <w:t xml:space="preserve">-Mead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w:t>
      </w:r>
      <w:proofErr w:type="spellStart"/>
      <w:r w:rsidR="00A8110B">
        <w:t>eq</w:t>
      </w:r>
      <w:r w:rsidR="00327F6F">
        <w:t>s</w:t>
      </w:r>
      <w:proofErr w:type="spellEnd"/>
      <w:r w:rsidR="00A8110B">
        <w:t>. 3</w:t>
      </w:r>
      <w:r>
        <w:t xml:space="preserve"> with SciPy’s </w:t>
      </w:r>
      <w:proofErr w:type="spellStart"/>
      <w:r>
        <w:rPr>
          <w:i/>
          <w:iCs/>
        </w:rPr>
        <w:t>odeint</w:t>
      </w:r>
      <w:proofErr w:type="spellEnd"/>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p>
    <w:p w14:paraId="5474ED2B" w14:textId="5E3C3F46" w:rsidR="00F0786E" w:rsidRPr="00F0786E" w:rsidDel="004175D5" w:rsidRDefault="00F0786E">
      <w:pPr>
        <w:rPr>
          <w:del w:id="1239" w:author="Yoav Ram" w:date="2018-11-14T11:40:00Z"/>
          <w:rPrChange w:id="1240" w:author="Yoav Ram" w:date="2018-11-14T11:38:00Z">
            <w:rPr>
              <w:del w:id="1241" w:author="Yoav Ram" w:date="2018-11-14T11:40:00Z"/>
            </w:rPr>
          </w:rPrChange>
        </w:rPr>
        <w:pPrChange w:id="1242" w:author="Yoav Ram" w:date="2018-11-13T12:41:00Z">
          <w:pPr>
            <w:spacing w:line="480" w:lineRule="auto"/>
            <w:ind w:firstLine="0"/>
          </w:pPr>
        </w:pPrChange>
      </w:pPr>
    </w:p>
    <w:p w14:paraId="03ABE571" w14:textId="03932C62" w:rsidR="005F34D1" w:rsidRPr="00F0786E" w:rsidRDefault="002D0284">
      <w:pPr>
        <w:rPr>
          <w:strike/>
          <w:rPrChange w:id="1243" w:author="Yoav Ram" w:date="2018-11-14T11:38:00Z">
            <w:rPr/>
          </w:rPrChange>
        </w:rPr>
        <w:pPrChange w:id="1244" w:author="Yoav Ram" w:date="2018-11-13T12:41:00Z">
          <w:pPr>
            <w:spacing w:line="480" w:lineRule="auto"/>
            <w:ind w:firstLine="0"/>
          </w:pPr>
        </w:pPrChange>
      </w:pPr>
      <w:r w:rsidRPr="00F0786E">
        <w:rPr>
          <w:b/>
          <w:bCs/>
          <w:strike/>
          <w:highlight w:val="yellow"/>
          <w:rPrChange w:id="1245" w:author="Yoav Ram" w:date="2018-11-14T11:38:00Z">
            <w:rPr>
              <w:b/>
              <w:bCs/>
            </w:rPr>
          </w:rPrChange>
        </w:rPr>
        <w:t>Estimating s</w:t>
      </w:r>
      <w:r w:rsidR="005F34D1" w:rsidRPr="00F0786E">
        <w:rPr>
          <w:b/>
          <w:bCs/>
          <w:strike/>
          <w:highlight w:val="yellow"/>
          <w:rPrChange w:id="1246" w:author="Yoav Ram" w:date="2018-11-14T11:38:00Z">
            <w:rPr>
              <w:b/>
              <w:bCs/>
            </w:rPr>
          </w:rPrChange>
        </w:rPr>
        <w:t xml:space="preserve">election coefficients. </w:t>
      </w:r>
      <w:r w:rsidR="00DE7AF4" w:rsidRPr="00F0786E">
        <w:rPr>
          <w:strike/>
          <w:highlight w:val="yellow"/>
          <w:rPrChange w:id="1247" w:author="Yoav Ram" w:date="2018-11-14T11:38:00Z">
            <w:rPr/>
          </w:rPrChange>
        </w:rPr>
        <w:t>Selection coefficients</w:t>
      </w:r>
      <w:r w:rsidR="005F34D1" w:rsidRPr="00F0786E">
        <w:rPr>
          <w:strike/>
          <w:highlight w:val="yellow"/>
          <w:rPrChange w:id="1248" w:author="Yoav Ram" w:date="2018-11-14T11:38:00Z">
            <w:rPr/>
          </w:rPrChange>
        </w:rPr>
        <w:t xml:space="preserve"> </w:t>
      </w:r>
      <w:r w:rsidR="00DE7AF4" w:rsidRPr="00F0786E">
        <w:rPr>
          <w:strike/>
          <w:highlight w:val="yellow"/>
          <w:rPrChange w:id="1249" w:author="Yoav Ram" w:date="2018-11-14T11:38:00Z">
            <w:rPr/>
          </w:rPrChange>
        </w:rPr>
        <w:t>were</w:t>
      </w:r>
      <w:r w:rsidR="005F34D1" w:rsidRPr="00F0786E">
        <w:rPr>
          <w:strike/>
          <w:highlight w:val="yellow"/>
          <w:rPrChange w:id="1250" w:author="Yoav Ram" w:date="2018-11-14T11:38:00Z">
            <w:rPr/>
          </w:rPrChange>
        </w:rPr>
        <w:t xml:space="preserve"> estimated from pairwise competition results using </w:t>
      </w:r>
      <m:oMath>
        <m:r>
          <w:rPr>
            <w:rFonts w:ascii="Cambria Math" w:hAnsi="Cambria Math"/>
            <w:strike/>
            <w:highlight w:val="yellow"/>
            <w:rPrChange w:id="1251" w:author="Yoav Ram" w:date="2018-11-14T11:38:00Z">
              <w:rPr>
                <w:rFonts w:ascii="Cambria Math" w:hAnsi="Cambria Math"/>
              </w:rPr>
            </w:rPrChange>
          </w:rPr>
          <m:t>s(t)=</m:t>
        </m:r>
        <m:f>
          <m:fPr>
            <m:ctrlPr>
              <w:rPr>
                <w:rFonts w:ascii="Cambria Math" w:hAnsi="Cambria Math"/>
                <w:i/>
                <w:strike/>
                <w:highlight w:val="yellow"/>
                <w:rPrChange w:id="1252" w:author="Yoav Ram" w:date="2018-11-14T11:38:00Z">
                  <w:rPr>
                    <w:rFonts w:ascii="Cambria Math" w:hAnsi="Cambria Math"/>
                    <w:i/>
                  </w:rPr>
                </w:rPrChange>
              </w:rPr>
            </m:ctrlPr>
          </m:fPr>
          <m:num>
            <m:r>
              <w:rPr>
                <w:rFonts w:ascii="Cambria Math" w:hAnsi="Cambria Math"/>
                <w:strike/>
                <w:highlight w:val="yellow"/>
                <w:rPrChange w:id="1253" w:author="Yoav Ram" w:date="2018-11-14T11:38:00Z">
                  <w:rPr>
                    <w:rFonts w:ascii="Cambria Math" w:hAnsi="Cambria Math"/>
                  </w:rPr>
                </w:rPrChange>
              </w:rPr>
              <m:t>d</m:t>
            </m:r>
          </m:num>
          <m:den>
            <m:r>
              <w:rPr>
                <w:rFonts w:ascii="Cambria Math" w:hAnsi="Cambria Math"/>
                <w:strike/>
                <w:highlight w:val="yellow"/>
                <w:rPrChange w:id="1254" w:author="Yoav Ram" w:date="2018-11-14T11:38:00Z">
                  <w:rPr>
                    <w:rFonts w:ascii="Cambria Math" w:hAnsi="Cambria Math"/>
                  </w:rPr>
                </w:rPrChange>
              </w:rPr>
              <m:t>dt</m:t>
            </m:r>
          </m:den>
        </m:f>
        <m:func>
          <m:funcPr>
            <m:ctrlPr>
              <w:rPr>
                <w:rFonts w:ascii="Cambria Math" w:hAnsi="Cambria Math"/>
                <w:i/>
                <w:strike/>
                <w:highlight w:val="yellow"/>
                <w:rPrChange w:id="1255" w:author="Yoav Ram" w:date="2018-11-14T11:38:00Z">
                  <w:rPr>
                    <w:rFonts w:ascii="Cambria Math" w:hAnsi="Cambria Math"/>
                    <w:i/>
                  </w:rPr>
                </w:rPrChange>
              </w:rPr>
            </m:ctrlPr>
          </m:funcPr>
          <m:fName>
            <m:r>
              <m:rPr>
                <m:sty m:val="p"/>
              </m:rPr>
              <w:rPr>
                <w:rFonts w:ascii="Cambria Math" w:hAnsi="Cambria Math"/>
                <w:strike/>
                <w:highlight w:val="yellow"/>
                <w:rPrChange w:id="1256" w:author="Yoav Ram" w:date="2018-11-14T11:38:00Z">
                  <w:rPr>
                    <w:rFonts w:ascii="Cambria Math" w:hAnsi="Cambria Math"/>
                  </w:rPr>
                </w:rPrChange>
              </w:rPr>
              <m:t>log</m:t>
            </m:r>
          </m:fName>
          <m:e>
            <m:d>
              <m:dPr>
                <m:ctrlPr>
                  <w:rPr>
                    <w:rFonts w:ascii="Cambria Math" w:hAnsi="Cambria Math"/>
                    <w:i/>
                    <w:strike/>
                    <w:highlight w:val="yellow"/>
                    <w:rPrChange w:id="1257" w:author="Yoav Ram" w:date="2018-11-14T11:38:00Z">
                      <w:rPr>
                        <w:rFonts w:ascii="Cambria Math" w:hAnsi="Cambria Math"/>
                        <w:i/>
                      </w:rPr>
                    </w:rPrChange>
                  </w:rPr>
                </m:ctrlPr>
              </m:dPr>
              <m:e>
                <m:f>
                  <m:fPr>
                    <m:ctrlPr>
                      <w:rPr>
                        <w:rFonts w:ascii="Cambria Math" w:hAnsi="Cambria Math"/>
                        <w:i/>
                        <w:strike/>
                        <w:highlight w:val="yellow"/>
                        <w:rPrChange w:id="1258" w:author="Yoav Ram" w:date="2018-11-14T11:38:00Z">
                          <w:rPr>
                            <w:rFonts w:ascii="Cambria Math" w:hAnsi="Cambria Math"/>
                            <w:i/>
                          </w:rPr>
                        </w:rPrChange>
                      </w:rPr>
                    </m:ctrlPr>
                  </m:fPr>
                  <m:num>
                    <m:sSub>
                      <m:sSubPr>
                        <m:ctrlPr>
                          <w:rPr>
                            <w:rFonts w:ascii="Cambria Math" w:hAnsi="Cambria Math"/>
                            <w:i/>
                            <w:strike/>
                            <w:highlight w:val="yellow"/>
                            <w:rPrChange w:id="1259" w:author="Yoav Ram" w:date="2018-11-14T11:38:00Z">
                              <w:rPr>
                                <w:rFonts w:ascii="Cambria Math" w:hAnsi="Cambria Math"/>
                                <w:i/>
                              </w:rPr>
                            </w:rPrChange>
                          </w:rPr>
                        </m:ctrlPr>
                      </m:sSubPr>
                      <m:e>
                        <m:r>
                          <w:rPr>
                            <w:rFonts w:ascii="Cambria Math" w:hAnsi="Cambria Math"/>
                            <w:strike/>
                            <w:highlight w:val="yellow"/>
                            <w:rPrChange w:id="1260" w:author="Yoav Ram" w:date="2018-11-14T11:38:00Z">
                              <w:rPr>
                                <w:rFonts w:ascii="Cambria Math" w:hAnsi="Cambria Math"/>
                              </w:rPr>
                            </w:rPrChange>
                          </w:rPr>
                          <m:t>f</m:t>
                        </m:r>
                      </m:e>
                      <m:sub>
                        <m:r>
                          <w:rPr>
                            <w:rFonts w:ascii="Cambria Math" w:hAnsi="Cambria Math"/>
                            <w:strike/>
                            <w:highlight w:val="yellow"/>
                            <w:rPrChange w:id="1261" w:author="Yoav Ram" w:date="2018-11-14T11:38:00Z">
                              <w:rPr>
                                <w:rFonts w:ascii="Cambria Math" w:hAnsi="Cambria Math"/>
                              </w:rPr>
                            </w:rPrChange>
                          </w:rPr>
                          <m:t>2</m:t>
                        </m:r>
                      </m:sub>
                    </m:sSub>
                    <m:d>
                      <m:dPr>
                        <m:ctrlPr>
                          <w:rPr>
                            <w:rFonts w:ascii="Cambria Math" w:hAnsi="Cambria Math"/>
                            <w:i/>
                            <w:strike/>
                            <w:highlight w:val="yellow"/>
                            <w:rPrChange w:id="1262" w:author="Yoav Ram" w:date="2018-11-14T11:38:00Z">
                              <w:rPr>
                                <w:rFonts w:ascii="Cambria Math" w:hAnsi="Cambria Math"/>
                                <w:i/>
                              </w:rPr>
                            </w:rPrChange>
                          </w:rPr>
                        </m:ctrlPr>
                      </m:dPr>
                      <m:e>
                        <m:r>
                          <w:rPr>
                            <w:rFonts w:ascii="Cambria Math" w:hAnsi="Cambria Math"/>
                            <w:strike/>
                            <w:highlight w:val="yellow"/>
                            <w:rPrChange w:id="1263" w:author="Yoav Ram" w:date="2018-11-14T11:38:00Z">
                              <w:rPr>
                                <w:rFonts w:ascii="Cambria Math" w:hAnsi="Cambria Math"/>
                              </w:rPr>
                            </w:rPrChange>
                          </w:rPr>
                          <m:t>t</m:t>
                        </m:r>
                      </m:e>
                    </m:d>
                  </m:num>
                  <m:den>
                    <m:sSub>
                      <m:sSubPr>
                        <m:ctrlPr>
                          <w:rPr>
                            <w:rFonts w:ascii="Cambria Math" w:hAnsi="Cambria Math"/>
                            <w:i/>
                            <w:strike/>
                            <w:highlight w:val="yellow"/>
                            <w:rPrChange w:id="1264" w:author="Yoav Ram" w:date="2018-11-14T11:38:00Z">
                              <w:rPr>
                                <w:rFonts w:ascii="Cambria Math" w:hAnsi="Cambria Math"/>
                                <w:i/>
                              </w:rPr>
                            </w:rPrChange>
                          </w:rPr>
                        </m:ctrlPr>
                      </m:sSubPr>
                      <m:e>
                        <m:r>
                          <w:rPr>
                            <w:rFonts w:ascii="Cambria Math" w:hAnsi="Cambria Math"/>
                            <w:strike/>
                            <w:highlight w:val="yellow"/>
                            <w:rPrChange w:id="1265" w:author="Yoav Ram" w:date="2018-11-14T11:38:00Z">
                              <w:rPr>
                                <w:rFonts w:ascii="Cambria Math" w:hAnsi="Cambria Math"/>
                              </w:rPr>
                            </w:rPrChange>
                          </w:rPr>
                          <m:t>f</m:t>
                        </m:r>
                      </m:e>
                      <m:sub>
                        <m:r>
                          <w:rPr>
                            <w:rFonts w:ascii="Cambria Math" w:hAnsi="Cambria Math"/>
                            <w:strike/>
                            <w:highlight w:val="yellow"/>
                            <w:rPrChange w:id="1266" w:author="Yoav Ram" w:date="2018-11-14T11:38:00Z">
                              <w:rPr>
                                <w:rFonts w:ascii="Cambria Math" w:hAnsi="Cambria Math"/>
                              </w:rPr>
                            </w:rPrChange>
                          </w:rPr>
                          <m:t>1</m:t>
                        </m:r>
                      </m:sub>
                    </m:sSub>
                    <m:d>
                      <m:dPr>
                        <m:ctrlPr>
                          <w:rPr>
                            <w:rFonts w:ascii="Cambria Math" w:hAnsi="Cambria Math"/>
                            <w:i/>
                            <w:strike/>
                            <w:highlight w:val="yellow"/>
                            <w:rPrChange w:id="1267" w:author="Yoav Ram" w:date="2018-11-14T11:38:00Z">
                              <w:rPr>
                                <w:rFonts w:ascii="Cambria Math" w:hAnsi="Cambria Math"/>
                                <w:i/>
                              </w:rPr>
                            </w:rPrChange>
                          </w:rPr>
                        </m:ctrlPr>
                      </m:dPr>
                      <m:e>
                        <m:r>
                          <w:rPr>
                            <w:rFonts w:ascii="Cambria Math" w:hAnsi="Cambria Math"/>
                            <w:strike/>
                            <w:highlight w:val="yellow"/>
                            <w:rPrChange w:id="1268" w:author="Yoav Ram" w:date="2018-11-14T11:38:00Z">
                              <w:rPr>
                                <w:rFonts w:ascii="Cambria Math" w:hAnsi="Cambria Math"/>
                              </w:rPr>
                            </w:rPrChange>
                          </w:rPr>
                          <m:t>t</m:t>
                        </m:r>
                      </m:e>
                    </m:d>
                  </m:den>
                </m:f>
              </m:e>
            </m:d>
          </m:e>
        </m:func>
      </m:oMath>
      <w:r w:rsidR="00DE7AF4" w:rsidRPr="00F0786E">
        <w:rPr>
          <w:strike/>
          <w:highlight w:val="yellow"/>
          <w:rPrChange w:id="1269" w:author="Yoav Ram" w:date="2018-11-14T11:38:00Z">
            <w:rPr/>
          </w:rPrChange>
        </w:rPr>
        <w:t xml:space="preserve"> </w:t>
      </w:r>
      <w:r w:rsidR="005F34D1" w:rsidRPr="00F0786E">
        <w:rPr>
          <w:strike/>
          <w:highlight w:val="yellow"/>
          <w:rPrChange w:id="1270" w:author="Yoav Ram" w:date="2018-11-14T11:38:00Z">
            <w:rPr/>
          </w:rPrChange>
        </w:rPr>
        <w:t xml:space="preserve">where </w:t>
      </w:r>
      <m:oMath>
        <m:sSub>
          <m:sSubPr>
            <m:ctrlPr>
              <w:rPr>
                <w:rFonts w:ascii="Cambria Math" w:hAnsi="Cambria Math"/>
                <w:i/>
                <w:strike/>
                <w:highlight w:val="yellow"/>
                <w:rPrChange w:id="1271" w:author="Yoav Ram" w:date="2018-11-14T11:38:00Z">
                  <w:rPr>
                    <w:rFonts w:ascii="Cambria Math" w:hAnsi="Cambria Math"/>
                    <w:i/>
                  </w:rPr>
                </w:rPrChange>
              </w:rPr>
            </m:ctrlPr>
          </m:sSubPr>
          <m:e>
            <m:r>
              <w:rPr>
                <w:rFonts w:ascii="Cambria Math" w:hAnsi="Cambria Math"/>
                <w:strike/>
                <w:highlight w:val="yellow"/>
                <w:rPrChange w:id="1272" w:author="Yoav Ram" w:date="2018-11-14T11:38:00Z">
                  <w:rPr>
                    <w:rFonts w:ascii="Cambria Math" w:hAnsi="Cambria Math"/>
                  </w:rPr>
                </w:rPrChange>
              </w:rPr>
              <m:t>f</m:t>
            </m:r>
          </m:e>
          <m:sub>
            <m:r>
              <w:rPr>
                <w:rFonts w:ascii="Cambria Math" w:hAnsi="Cambria Math"/>
                <w:strike/>
                <w:highlight w:val="yellow"/>
                <w:rPrChange w:id="1273" w:author="Yoav Ram" w:date="2018-11-14T11:38:00Z">
                  <w:rPr>
                    <w:rFonts w:ascii="Cambria Math" w:hAnsi="Cambria Math"/>
                  </w:rPr>
                </w:rPrChange>
              </w:rPr>
              <m:t>1</m:t>
            </m:r>
          </m:sub>
        </m:sSub>
        <m:r>
          <w:rPr>
            <w:rFonts w:ascii="Cambria Math" w:hAnsi="Cambria Math"/>
            <w:strike/>
            <w:highlight w:val="yellow"/>
            <w:rPrChange w:id="1274" w:author="Yoav Ram" w:date="2018-11-14T11:38:00Z">
              <w:rPr>
                <w:rFonts w:ascii="Cambria Math" w:hAnsi="Cambria Math"/>
              </w:rPr>
            </w:rPrChange>
          </w:rPr>
          <m:t>(t)</m:t>
        </m:r>
      </m:oMath>
      <w:r w:rsidR="005F34D1" w:rsidRPr="00F0786E">
        <w:rPr>
          <w:strike/>
          <w:highlight w:val="yellow"/>
          <w:rPrChange w:id="1275" w:author="Yoav Ram" w:date="2018-11-14T11:38:00Z">
            <w:rPr/>
          </w:rPrChange>
        </w:rPr>
        <w:t xml:space="preserve"> and </w:t>
      </w:r>
      <m:oMath>
        <m:sSub>
          <m:sSubPr>
            <m:ctrlPr>
              <w:rPr>
                <w:rFonts w:ascii="Cambria Math" w:hAnsi="Cambria Math"/>
                <w:i/>
                <w:strike/>
                <w:highlight w:val="yellow"/>
                <w:rPrChange w:id="1276" w:author="Yoav Ram" w:date="2018-11-14T11:38:00Z">
                  <w:rPr>
                    <w:rFonts w:ascii="Cambria Math" w:hAnsi="Cambria Math"/>
                    <w:i/>
                  </w:rPr>
                </w:rPrChange>
              </w:rPr>
            </m:ctrlPr>
          </m:sSubPr>
          <m:e>
            <m:r>
              <w:rPr>
                <w:rFonts w:ascii="Cambria Math" w:hAnsi="Cambria Math"/>
                <w:strike/>
                <w:highlight w:val="yellow"/>
                <w:rPrChange w:id="1277" w:author="Yoav Ram" w:date="2018-11-14T11:38:00Z">
                  <w:rPr>
                    <w:rFonts w:ascii="Cambria Math" w:hAnsi="Cambria Math"/>
                  </w:rPr>
                </w:rPrChange>
              </w:rPr>
              <m:t>f</m:t>
            </m:r>
          </m:e>
          <m:sub>
            <m:r>
              <w:rPr>
                <w:rFonts w:ascii="Cambria Math" w:hAnsi="Cambria Math"/>
                <w:strike/>
                <w:highlight w:val="yellow"/>
                <w:rPrChange w:id="1278" w:author="Yoav Ram" w:date="2018-11-14T11:38:00Z">
                  <w:rPr>
                    <w:rFonts w:ascii="Cambria Math" w:hAnsi="Cambria Math"/>
                  </w:rPr>
                </w:rPrChange>
              </w:rPr>
              <m:t>2</m:t>
            </m:r>
          </m:sub>
        </m:sSub>
        <m:r>
          <w:rPr>
            <w:rFonts w:ascii="Cambria Math" w:hAnsi="Cambria Math"/>
            <w:strike/>
            <w:highlight w:val="yellow"/>
            <w:rPrChange w:id="1279" w:author="Yoav Ram" w:date="2018-11-14T11:38:00Z">
              <w:rPr>
                <w:rFonts w:ascii="Cambria Math" w:hAnsi="Cambria Math"/>
              </w:rPr>
            </w:rPrChange>
          </w:rPr>
          <m:t>(t)</m:t>
        </m:r>
      </m:oMath>
      <w:r w:rsidR="005F34D1" w:rsidRPr="00F0786E">
        <w:rPr>
          <w:strike/>
          <w:highlight w:val="yellow"/>
          <w:rPrChange w:id="1280" w:author="Yoav Ram" w:date="2018-11-14T11:38:00Z">
            <w:rPr/>
          </w:rPrChange>
        </w:rPr>
        <w:t xml:space="preserve"> are the </w:t>
      </w:r>
      <w:r w:rsidR="00DE7AF4" w:rsidRPr="00F0786E">
        <w:rPr>
          <w:strike/>
          <w:highlight w:val="yellow"/>
          <w:rPrChange w:id="1281" w:author="Yoav Ram" w:date="2018-11-14T11:38:00Z">
            <w:rPr/>
          </w:rPrChange>
        </w:rPr>
        <w:t xml:space="preserve">predicted </w:t>
      </w:r>
      <w:r w:rsidR="005F34D1" w:rsidRPr="00F0786E">
        <w:rPr>
          <w:strike/>
          <w:highlight w:val="yellow"/>
          <w:rPrChange w:id="1282" w:author="Yoav Ram" w:date="2018-11-14T11:38:00Z">
            <w:rPr/>
          </w:rPrChange>
        </w:rPr>
        <w:t xml:space="preserve">frequencies of the strains and </w:t>
      </w:r>
      <m:oMath>
        <m:r>
          <w:rPr>
            <w:rFonts w:ascii="Cambria Math" w:hAnsi="Cambria Math"/>
            <w:strike/>
            <w:highlight w:val="yellow"/>
            <w:rPrChange w:id="1283" w:author="Yoav Ram" w:date="2018-11-14T11:38:00Z">
              <w:rPr>
                <w:rFonts w:ascii="Cambria Math" w:hAnsi="Cambria Math"/>
              </w:rPr>
            </w:rPrChange>
          </w:rPr>
          <m:t>t</m:t>
        </m:r>
      </m:oMath>
      <w:r w:rsidR="005F34D1" w:rsidRPr="00F0786E">
        <w:rPr>
          <w:strike/>
          <w:highlight w:val="yellow"/>
          <w:rPrChange w:id="1284" w:author="Yoav Ram" w:date="2018-11-14T11:38:00Z">
            <w:rPr/>
          </w:rPrChange>
        </w:rPr>
        <w:t xml:space="preserve"> is time</w:t>
      </w:r>
      <w:r w:rsidR="00FB039B" w:rsidRPr="00F0786E">
        <w:rPr>
          <w:strike/>
          <w:highlight w:val="yellow"/>
          <w:rPrChange w:id="1285" w:author="Yoav Ram" w:date="2018-11-14T11:38:00Z">
            <w:rPr/>
          </w:rPrChange>
        </w:rPr>
        <w:t xml:space="preserve"> </w:t>
      </w:r>
      <w:r w:rsidR="00B313D1" w:rsidRPr="00F0786E">
        <w:rPr>
          <w:strike/>
          <w:highlight w:val="yellow"/>
          <w:rPrChange w:id="1286" w:author="Yoav Ram" w:date="2018-11-14T11:38:00Z">
            <w:rPr/>
          </w:rPrChange>
        </w:rPr>
        <w:fldChar w:fldCharType="begin" w:fldLock="1"/>
      </w:r>
      <w:r w:rsidR="00C016FF" w:rsidRPr="00F0786E">
        <w:rPr>
          <w:strike/>
          <w:highlight w:val="yellow"/>
          <w:rPrChange w:id="1287" w:author="Yoav Ram" w:date="2018-11-14T11:38:00Z">
            <w:rPr/>
          </w:rPrChange>
        </w:rPr>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00B313D1" w:rsidRPr="00F0786E">
        <w:rPr>
          <w:strike/>
          <w:highlight w:val="yellow"/>
          <w:rPrChange w:id="1288" w:author="Yoav Ram" w:date="2018-11-14T11:38:00Z">
            <w:rPr/>
          </w:rPrChange>
        </w:rPr>
        <w:fldChar w:fldCharType="separate"/>
      </w:r>
      <w:r w:rsidR="00A10657" w:rsidRPr="00F0786E">
        <w:rPr>
          <w:strike/>
          <w:noProof/>
          <w:highlight w:val="yellow"/>
          <w:rPrChange w:id="1289" w:author="Yoav Ram" w:date="2018-11-14T11:38:00Z">
            <w:rPr>
              <w:noProof/>
            </w:rPr>
          </w:rPrChange>
        </w:rPr>
        <w:t>(1)</w:t>
      </w:r>
      <w:r w:rsidR="00B313D1" w:rsidRPr="00F0786E">
        <w:rPr>
          <w:strike/>
          <w:highlight w:val="yellow"/>
          <w:rPrChange w:id="1290" w:author="Yoav Ram" w:date="2018-11-14T11:38:00Z">
            <w:rPr/>
          </w:rPrChange>
        </w:rPr>
        <w:fldChar w:fldCharType="end"/>
      </w:r>
      <w:r w:rsidR="005F34D1" w:rsidRPr="00F0786E">
        <w:rPr>
          <w:strike/>
          <w:highlight w:val="yellow"/>
          <w:rPrChange w:id="1291" w:author="Yoav Ram" w:date="2018-11-14T11:38:00Z">
            <w:rPr/>
          </w:rPrChange>
        </w:rPr>
        <w:t xml:space="preserve">. </w:t>
      </w:r>
      <w:r w:rsidR="00DE7AF4" w:rsidRPr="00F0786E">
        <w:rPr>
          <w:strike/>
          <w:highlight w:val="yellow"/>
          <w:rPrChange w:id="1292" w:author="Yoav Ram" w:date="2018-11-14T11:38:00Z">
            <w:rPr/>
          </w:rPrChange>
        </w:rPr>
        <w:t xml:space="preserve">The resulting </w:t>
      </w:r>
      <w:proofErr w:type="spellStart"/>
      <w:r w:rsidR="00DE7AF4" w:rsidRPr="00F0786E">
        <w:rPr>
          <w:i/>
          <w:iCs/>
          <w:strike/>
          <w:highlight w:val="yellow"/>
          <w:rPrChange w:id="1293" w:author="Yoav Ram" w:date="2018-11-14T11:38:00Z">
            <w:rPr>
              <w:i/>
              <w:iCs/>
            </w:rPr>
          </w:rPrChange>
        </w:rPr>
        <w:t>s</w:t>
      </w:r>
      <w:r w:rsidR="00DE7AF4" w:rsidRPr="00F0786E">
        <w:rPr>
          <w:i/>
          <w:iCs/>
          <w:strike/>
          <w:highlight w:val="yellow"/>
          <w:vertAlign w:val="subscript"/>
          <w:rPrChange w:id="1294" w:author="Yoav Ram" w:date="2018-11-14T11:38:00Z">
            <w:rPr>
              <w:i/>
              <w:iCs/>
              <w:vertAlign w:val="subscript"/>
            </w:rPr>
          </w:rPrChange>
        </w:rPr>
        <w:t>t</w:t>
      </w:r>
      <w:proofErr w:type="spellEnd"/>
      <w:r w:rsidR="00DE7AF4" w:rsidRPr="00F0786E">
        <w:rPr>
          <w:i/>
          <w:iCs/>
          <w:strike/>
          <w:highlight w:val="yellow"/>
          <w:rPrChange w:id="1295" w:author="Yoav Ram" w:date="2018-11-14T11:38:00Z">
            <w:rPr>
              <w:i/>
              <w:iCs/>
            </w:rPr>
          </w:rPrChange>
        </w:rPr>
        <w:t xml:space="preserve"> </w:t>
      </w:r>
      <w:r w:rsidR="00DE7AF4" w:rsidRPr="00F0786E">
        <w:rPr>
          <w:strike/>
          <w:highlight w:val="yellow"/>
          <w:rPrChange w:id="1296" w:author="Yoav Ram" w:date="2018-11-14T11:38:00Z">
            <w:rPr/>
          </w:rPrChange>
        </w:rPr>
        <w:t xml:space="preserve">values were then </w:t>
      </w:r>
      <w:r w:rsidR="005F34D1" w:rsidRPr="00F0786E">
        <w:rPr>
          <w:strike/>
          <w:highlight w:val="yellow"/>
          <w:rPrChange w:id="1297" w:author="Yoav Ram" w:date="2018-11-14T11:38:00Z">
            <w:rPr/>
          </w:rPrChange>
        </w:rPr>
        <w:t>averaged across time</w:t>
      </w:r>
      <w:r w:rsidR="00DE7AF4" w:rsidRPr="00F0786E">
        <w:rPr>
          <w:strike/>
          <w:highlight w:val="yellow"/>
          <w:rPrChange w:id="1298" w:author="Yoav Ram" w:date="2018-11-14T11:38:00Z">
            <w:rPr/>
          </w:rPrChange>
        </w:rPr>
        <w:t>.</w:t>
      </w:r>
      <w:r w:rsidR="005F34D1" w:rsidRPr="00F0786E">
        <w:rPr>
          <w:strike/>
          <w:highlight w:val="yellow"/>
          <w:rPrChange w:id="1299" w:author="Yoav Ram" w:date="2018-11-14T11:38:00Z">
            <w:rPr/>
          </w:rPrChange>
        </w:rPr>
        <w:t xml:space="preserve"> Note that these estimates </w:t>
      </w:r>
      <w:r w:rsidR="00DB7A4F" w:rsidRPr="00F0786E">
        <w:rPr>
          <w:strike/>
          <w:highlight w:val="yellow"/>
          <w:rPrChange w:id="1300" w:author="Yoav Ram" w:date="2018-11-14T11:38:00Z">
            <w:rPr/>
          </w:rPrChange>
        </w:rPr>
        <w:t>can</w:t>
      </w:r>
      <w:r w:rsidR="005F34D1" w:rsidRPr="00F0786E">
        <w:rPr>
          <w:strike/>
          <w:highlight w:val="yellow"/>
          <w:rPrChange w:id="1301" w:author="Yoav Ram" w:date="2018-11-14T11:38:00Z">
            <w:rPr/>
          </w:rPrChange>
        </w:rPr>
        <w:t xml:space="preserve"> depend on the experimental conditions, such as duration, media, temperature, and strain composition.</w:t>
      </w:r>
    </w:p>
    <w:p w14:paraId="4E374857" w14:textId="215C05EF" w:rsidR="00D121CE" w:rsidRPr="0025589C" w:rsidRDefault="00D121CE">
      <w:pPr>
        <w:pPrChange w:id="1302" w:author="Yoav Ram" w:date="2018-11-13T12:41:00Z">
          <w:pPr>
            <w:spacing w:line="480" w:lineRule="auto"/>
            <w:ind w:firstLine="0"/>
          </w:pPr>
        </w:pPrChange>
      </w:pPr>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(doi:10.6084/m9.figshare.3485984; </w:t>
      </w:r>
      <w:r w:rsidR="00ED4128" w:rsidRPr="0025589C">
        <w:rPr>
          <w:i/>
          <w:iCs/>
        </w:rPr>
        <w:t xml:space="preserve">for editors and reviewers only: </w:t>
      </w:r>
      <w:r w:rsidR="00DE1D24">
        <w:rPr>
          <w:rStyle w:val="Hyperlink"/>
        </w:rPr>
        <w:fldChar w:fldCharType="begin"/>
      </w:r>
      <w:r w:rsidR="00DE1D24">
        <w:rPr>
          <w:rStyle w:val="Hyperlink"/>
        </w:rPr>
        <w:instrText xml:space="preserve"> HYPERLINK "https://figshare.com/s/b08c6b975779e03ec48e" </w:instrText>
      </w:r>
      <w:r w:rsidR="00DE1D24">
        <w:rPr>
          <w:rStyle w:val="Hyperlink"/>
        </w:rPr>
        <w:fldChar w:fldCharType="separate"/>
      </w:r>
      <w:r w:rsidR="00ED4128" w:rsidRPr="0025589C">
        <w:rPr>
          <w:rStyle w:val="Hyperlink"/>
        </w:rPr>
        <w:t>https://figshare.com/s/b08c6b975779e03ec48e</w:t>
      </w:r>
      <w:r w:rsidR="00DE1D24">
        <w:rPr>
          <w:rStyle w:val="Hyperlink"/>
        </w:rPr>
        <w:fldChar w:fldCharType="end"/>
      </w:r>
      <w:r w:rsidR="00ED4128" w:rsidRPr="0025589C">
        <w:t>).</w:t>
      </w:r>
    </w:p>
    <w:p w14:paraId="733B6A17" w14:textId="77777777" w:rsidR="007A7F01" w:rsidRPr="0025589C" w:rsidRDefault="007A7F01">
      <w:pPr>
        <w:pPrChange w:id="1303" w:author="Yoav Ram" w:date="2018-11-13T12:41:00Z">
          <w:pPr>
            <w:spacing w:line="480" w:lineRule="auto"/>
            <w:ind w:firstLine="0"/>
          </w:pPr>
        </w:pPrChange>
      </w:pPr>
      <w:r w:rsidRPr="0025589C">
        <w:rPr>
          <w:b/>
          <w:bCs/>
        </w:rPr>
        <w:t>Code availability</w:t>
      </w:r>
      <w:r w:rsidRPr="0025589C">
        <w:t xml:space="preserve">. Source code will be available upon publication at </w:t>
      </w:r>
      <w:r w:rsidR="00DE1D24">
        <w:rPr>
          <w:rStyle w:val="Hyperlink"/>
        </w:rPr>
        <w:fldChar w:fldCharType="begin"/>
      </w:r>
      <w:r w:rsidR="00DE1D24">
        <w:rPr>
          <w:rStyle w:val="Hyperlink"/>
        </w:rPr>
        <w:instrText xml:space="preserve"> HYPERLINK "https://github.com/yoavram/curveball" </w:instrText>
      </w:r>
      <w:r w:rsidR="00DE1D24">
        <w:rPr>
          <w:rStyle w:val="Hyperlink"/>
        </w:rPr>
        <w:fldChar w:fldCharType="separate"/>
      </w:r>
      <w:r w:rsidRPr="0025589C">
        <w:rPr>
          <w:rStyle w:val="Hyperlink"/>
        </w:rPr>
        <w:t>https://github.com/yoavram/curveball</w:t>
      </w:r>
      <w:r w:rsidR="00DE1D24">
        <w:rPr>
          <w:rStyle w:val="Hyperlink"/>
        </w:rPr>
        <w:fldChar w:fldCharType="end"/>
      </w:r>
      <w:r w:rsidRPr="0025589C">
        <w:t xml:space="preserve"> ; an installation guide, tutorial, and documentation will be available upon publication at </w:t>
      </w:r>
      <w:r w:rsidR="00DE1D24">
        <w:rPr>
          <w:rStyle w:val="Hyperlink"/>
        </w:rPr>
        <w:fldChar w:fldCharType="begin"/>
      </w:r>
      <w:r w:rsidR="00DE1D24">
        <w:rPr>
          <w:rStyle w:val="Hyperlink"/>
        </w:rPr>
        <w:instrText xml:space="preserve"> HYPERLINK "http://curveball.yoavram.com" </w:instrText>
      </w:r>
      <w:r w:rsidR="00DE1D24">
        <w:rPr>
          <w:rStyle w:val="Hyperlink"/>
        </w:rPr>
        <w:fldChar w:fldCharType="separate"/>
      </w:r>
      <w:r w:rsidRPr="0025589C">
        <w:rPr>
          <w:rStyle w:val="Hyperlink"/>
        </w:rPr>
        <w:t>http://curveball.yoavram.com</w:t>
      </w:r>
      <w:r w:rsidR="00DE1D24">
        <w:rPr>
          <w:rStyle w:val="Hyperlink"/>
        </w:rPr>
        <w:fldChar w:fldCharType="end"/>
      </w:r>
      <w:r w:rsidRPr="0025589C">
        <w:t xml:space="preserve">. </w:t>
      </w:r>
      <w:r w:rsidRPr="0025589C">
        <w:rPr>
          <w:i/>
          <w:iCs/>
        </w:rPr>
        <w:t>For editors and reviewers only:</w:t>
      </w:r>
      <w:r w:rsidRPr="0025589C">
        <w:t xml:space="preserve"> installation guide, tutorial, documentation, and source code is available at </w:t>
      </w:r>
      <w:r w:rsidR="00DE1D24">
        <w:rPr>
          <w:rStyle w:val="Hyperlink"/>
        </w:rPr>
        <w:fldChar w:fldCharType="begin"/>
      </w:r>
      <w:r w:rsidR="00DE1D24">
        <w:rPr>
          <w:rStyle w:val="Hyperlink"/>
        </w:rPr>
        <w:instrText xml:space="preserve"> HYPERLINK "https://curveball.netlify.com" </w:instrText>
      </w:r>
      <w:r w:rsidR="00DE1D24">
        <w:rPr>
          <w:rStyle w:val="Hyperlink"/>
        </w:rPr>
        <w:fldChar w:fldCharType="separate"/>
      </w:r>
      <w:r w:rsidRPr="0025589C">
        <w:rPr>
          <w:rStyle w:val="Hyperlink"/>
        </w:rPr>
        <w:t>https://curveball.netlify.com</w:t>
      </w:r>
      <w:r w:rsidR="00DE1D24">
        <w:rPr>
          <w:rStyle w:val="Hyperlink"/>
        </w:rPr>
        <w:fldChar w:fldCharType="end"/>
      </w:r>
      <w:r w:rsidRPr="0025589C">
        <w:t xml:space="preserve"> (password: </w:t>
      </w:r>
      <w:r w:rsidRPr="0025589C">
        <w:rPr>
          <w:i/>
          <w:iCs/>
        </w:rPr>
        <w:t>dh5alpha</w:t>
      </w:r>
      <w:r w:rsidRPr="0025589C">
        <w:t>).</w:t>
      </w:r>
    </w:p>
    <w:p w14:paraId="4B214407" w14:textId="768E64C0" w:rsidR="007A7F01" w:rsidRPr="0025589C" w:rsidRDefault="007A7F01">
      <w:pPr>
        <w:pPrChange w:id="1304" w:author="Yoav Ram" w:date="2018-11-13T12:41:00Z">
          <w:pPr>
            <w:spacing w:line="480" w:lineRule="auto"/>
            <w:ind w:firstLine="0"/>
          </w:pPr>
        </w:pPrChange>
      </w:pPr>
      <w:r w:rsidRPr="0025589C">
        <w:rPr>
          <w:b/>
          <w:bCs/>
        </w:rPr>
        <w:t>Figure reproduction</w:t>
      </w:r>
      <w:r w:rsidRPr="0025589C">
        <w:t xml:space="preserve">. Data was </w:t>
      </w:r>
      <w:r w:rsidR="003B757D" w:rsidRPr="0025589C">
        <w:t>analyzed</w:t>
      </w:r>
      <w:r w:rsidRPr="0025589C">
        <w:t xml:space="preserve"> and figures</w:t>
      </w:r>
      <w:ins w:id="1305" w:author="Yoav Ram" w:date="2018-11-14T11:40:00Z">
        <w:r w:rsidR="0036728F">
          <w:t xml:space="preserve"> 1-5</w:t>
        </w:r>
      </w:ins>
      <w:r w:rsidRPr="0025589C">
        <w:t xml:space="preserve"> were produced using a </w:t>
      </w:r>
      <w:proofErr w:type="spellStart"/>
      <w:r w:rsidRPr="0025589C">
        <w:t>Jupyter</w:t>
      </w:r>
      <w:proofErr w:type="spellEnd"/>
      <w:r w:rsidRPr="0025589C">
        <w:t xml:space="preserve"> </w:t>
      </w:r>
      <w:r w:rsidR="007E41E1">
        <w:t>n</w:t>
      </w:r>
      <w:r w:rsidRPr="0025589C">
        <w:t>otebook</w:t>
      </w:r>
      <w:r w:rsidR="00FB039B" w:rsidRPr="0025589C">
        <w:t xml:space="preserve"> </w:t>
      </w:r>
      <w:r w:rsidRPr="0025589C">
        <w:fldChar w:fldCharType="begin" w:fldLock="1"/>
      </w:r>
      <w:r w:rsidR="00667056">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25589C">
        <w:fldChar w:fldCharType="separate"/>
      </w:r>
      <w:r w:rsidR="0075268D" w:rsidRPr="0075268D">
        <w:rPr>
          <w:noProof/>
        </w:rPr>
        <w:t>(37)</w:t>
      </w:r>
      <w:r w:rsidRPr="0025589C">
        <w:fldChar w:fldCharType="end"/>
      </w:r>
      <w:r w:rsidRPr="0025589C">
        <w:t xml:space="preserve"> </w:t>
      </w:r>
      <w:r w:rsidR="00865D57" w:rsidRPr="0025589C">
        <w:t xml:space="preserve">that </w:t>
      </w:r>
      <w:r w:rsidRPr="0025589C">
        <w:t>will be</w:t>
      </w:r>
      <w:r w:rsidRPr="0025589C">
        <w:rPr>
          <w:i/>
          <w:iCs/>
        </w:rPr>
        <w:t xml:space="preserve"> </w:t>
      </w:r>
      <w:r w:rsidRPr="0025589C">
        <w:t xml:space="preserve">available as a supporting file and at </w:t>
      </w:r>
      <w:r w:rsidR="00DE1D24">
        <w:rPr>
          <w:rStyle w:val="Hyperlink"/>
        </w:rPr>
        <w:fldChar w:fldCharType="begin"/>
      </w:r>
      <w:r w:rsidR="00DE1D24">
        <w:rPr>
          <w:rStyle w:val="Hyperlink"/>
        </w:rPr>
        <w:instrText xml:space="preserve"> HYPERLINK "https://github.com/yoavram/curveball_ms" </w:instrText>
      </w:r>
      <w:r w:rsidR="00DE1D24">
        <w:rPr>
          <w:rStyle w:val="Hyperlink"/>
        </w:rPr>
        <w:fldChar w:fldCharType="separate"/>
      </w:r>
      <w:r w:rsidRPr="0025589C">
        <w:rPr>
          <w:rStyle w:val="Hyperlink"/>
        </w:rPr>
        <w:t>https://github.com/yoavram/curveball_ms</w:t>
      </w:r>
      <w:r w:rsidR="00DE1D24">
        <w:rPr>
          <w:rStyle w:val="Hyperlink"/>
        </w:rPr>
        <w:fldChar w:fldCharType="end"/>
      </w:r>
      <w:r w:rsidRPr="0025589C">
        <w:t xml:space="preserve">. </w:t>
      </w:r>
      <w:r w:rsidRPr="0025589C">
        <w:rPr>
          <w:i/>
          <w:iCs/>
        </w:rPr>
        <w:t>For editors and reviewers only:</w:t>
      </w:r>
      <w:r w:rsidRPr="0025589C">
        <w:t xml:space="preserve"> the notebook is available at </w:t>
      </w:r>
      <w:r w:rsidR="00DE1D24">
        <w:rPr>
          <w:rStyle w:val="Hyperlink"/>
        </w:rPr>
        <w:fldChar w:fldCharType="begin"/>
      </w:r>
      <w:r w:rsidR="00DE1D24">
        <w:rPr>
          <w:rStyle w:val="Hyperlink"/>
        </w:rPr>
        <w:instrText xml:space="preserve"> HYPERLINK "https://dl.dropboxusercontent.com/u/1578682/supp.ipynb" </w:instrText>
      </w:r>
      <w:r w:rsidR="00DE1D24">
        <w:rPr>
          <w:rStyle w:val="Hyperlink"/>
        </w:rPr>
        <w:fldChar w:fldCharType="separate"/>
      </w:r>
      <w:r w:rsidRPr="0025589C">
        <w:rPr>
          <w:rStyle w:val="Hyperlink"/>
        </w:rPr>
        <w:t>https://dl.dropboxusercontent.com/u/1578682/supp.ipynb</w:t>
      </w:r>
      <w:r w:rsidR="00DE1D24">
        <w:rPr>
          <w:rStyle w:val="Hyperlink"/>
        </w:rPr>
        <w:fldChar w:fldCharType="end"/>
      </w:r>
      <w:r w:rsidRPr="0025589C">
        <w:t>.</w:t>
      </w:r>
    </w:p>
    <w:p w14:paraId="3DF0B46C" w14:textId="77777777" w:rsidR="00560BED" w:rsidRDefault="00560BED">
      <w:pPr>
        <w:spacing w:after="200"/>
        <w:rPr>
          <w:rFonts w:eastAsiaTheme="majorEastAsia"/>
          <w:b/>
          <w:bCs/>
          <w:kern w:val="32"/>
          <w:sz w:val="28"/>
          <w:szCs w:val="28"/>
        </w:rPr>
        <w:pPrChange w:id="1306" w:author="Yoav Ram" w:date="2018-11-13T12:41:00Z">
          <w:pPr>
            <w:spacing w:after="200" w:line="276" w:lineRule="auto"/>
            <w:ind w:firstLine="0"/>
          </w:pPr>
        </w:pPrChange>
      </w:pPr>
      <w:r>
        <w:br w:type="page"/>
      </w:r>
    </w:p>
    <w:p w14:paraId="563B9B5B" w14:textId="4CD90DBC" w:rsidR="007A7F01" w:rsidRPr="0025589C" w:rsidRDefault="007A7F01">
      <w:pPr>
        <w:pStyle w:val="Heading1"/>
        <w:spacing w:line="360" w:lineRule="auto"/>
        <w:ind w:firstLine="284"/>
        <w:pPrChange w:id="1307" w:author="Yoav Ram" w:date="2018-11-13T12:41:00Z">
          <w:pPr>
            <w:pStyle w:val="Heading1"/>
          </w:pPr>
        </w:pPrChange>
      </w:pPr>
      <w:r w:rsidRPr="0025589C">
        <w:lastRenderedPageBreak/>
        <w:t>Acknowledgments</w:t>
      </w:r>
    </w:p>
    <w:p w14:paraId="3E4C7E66" w14:textId="34988D33" w:rsidR="007942A2" w:rsidRDefault="007A7F01">
      <w:pPr>
        <w:rPr>
          <w:sz w:val="22"/>
          <w:szCs w:val="22"/>
        </w:rPr>
        <w:pPrChange w:id="1308" w:author="Yoav Ram" w:date="2018-11-13T12:41:00Z">
          <w:pPr>
            <w:spacing w:line="480" w:lineRule="auto"/>
            <w:ind w:firstLine="0"/>
          </w:pPr>
        </w:pPrChange>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Zisman,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Melamed-Havin,</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35A719B2" w14:textId="77777777" w:rsidR="002A7645" w:rsidRDefault="00A9402F">
      <w:pPr>
        <w:rPr>
          <w:ins w:id="1309" w:author="Yoav Ram" w:date="2018-11-14T11:40:00Z"/>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ins w:id="1310" w:author="Yoav Ram" w:date="2018-11-14T11:40:00Z">
        <w:r w:rsidR="002A7645">
          <w:rPr>
            <w:sz w:val="22"/>
            <w:szCs w:val="22"/>
          </w:rPr>
          <w:t xml:space="preserve"> </w:t>
        </w:r>
      </w:ins>
    </w:p>
    <w:p w14:paraId="12E9BC9F" w14:textId="20F07AD4" w:rsidR="00643E5F" w:rsidRPr="00560BED" w:rsidRDefault="002A7645">
      <w:pPr>
        <w:rPr>
          <w:sz w:val="22"/>
          <w:szCs w:val="22"/>
        </w:rPr>
        <w:pPrChange w:id="1311" w:author="Yoav Ram" w:date="2018-11-13T12:41:00Z">
          <w:pPr>
            <w:spacing w:line="480" w:lineRule="auto"/>
            <w:ind w:firstLine="0"/>
          </w:pPr>
        </w:pPrChange>
      </w:pPr>
      <w:ins w:id="1312" w:author="Yoav Ram" w:date="2018-11-14T11:40:00Z">
        <w:r w:rsidRPr="002A7645">
          <w:rPr>
            <w:sz w:val="22"/>
            <w:szCs w:val="22"/>
            <w:highlight w:val="red"/>
            <w:rPrChange w:id="1313" w:author="Yoav Ram" w:date="2018-11-14T11:41:00Z">
              <w:rPr>
                <w:sz w:val="22"/>
                <w:szCs w:val="22"/>
              </w:rPr>
            </w:rPrChange>
          </w:rPr>
          <w:t>TFC? KK?</w:t>
        </w:r>
      </w:ins>
    </w:p>
    <w:p w14:paraId="75B73F83" w14:textId="6D3E87B9" w:rsidR="00750BAE" w:rsidRPr="0025589C" w:rsidRDefault="00750BAE">
      <w:pPr>
        <w:pStyle w:val="Heading1"/>
        <w:spacing w:line="360" w:lineRule="auto"/>
        <w:ind w:firstLine="284"/>
        <w:pPrChange w:id="1314" w:author="Yoav Ram" w:date="2018-11-13T12:41:00Z">
          <w:pPr>
            <w:pStyle w:val="Heading1"/>
          </w:pPr>
        </w:pPrChange>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986895">
      <w:pPr>
        <w:widowControl w:val="0"/>
        <w:autoSpaceDE w:val="0"/>
        <w:autoSpaceDN w:val="0"/>
        <w:adjustRightInd w:val="0"/>
        <w:ind w:left="640" w:hanging="640"/>
        <w:rPr>
          <w:rFonts w:eastAsiaTheme="majorEastAsia"/>
          <w:b/>
          <w:bCs/>
          <w:kern w:val="32"/>
          <w:sz w:val="32"/>
          <w:szCs w:val="32"/>
        </w:rPr>
        <w:pPrChange w:id="1315" w:author="Yoav Ram" w:date="2018-11-13T12:41:00Z">
          <w:pPr>
            <w:widowControl w:val="0"/>
            <w:autoSpaceDE w:val="0"/>
            <w:autoSpaceDN w:val="0"/>
            <w:adjustRightInd w:val="0"/>
            <w:spacing w:line="480" w:lineRule="auto"/>
            <w:ind w:left="640" w:hanging="640"/>
          </w:pPr>
        </w:pPrChange>
      </w:pPr>
      <w:r w:rsidRPr="007E41E1">
        <w:fldChar w:fldCharType="end"/>
      </w:r>
      <w:r w:rsidRPr="0025589C">
        <w:br w:type="page"/>
      </w:r>
    </w:p>
    <w:p w14:paraId="34CFBE58" w14:textId="07496075" w:rsidR="00750BAE" w:rsidRPr="0025589C" w:rsidRDefault="00937370">
      <w:pPr>
        <w:pStyle w:val="Heading1"/>
        <w:spacing w:line="360" w:lineRule="auto"/>
        <w:ind w:firstLine="284"/>
        <w:pPrChange w:id="1316" w:author="Yoav Ram" w:date="2018-11-13T12:41:00Z">
          <w:pPr>
            <w:pStyle w:val="Heading1"/>
          </w:pPr>
        </w:pPrChange>
      </w:pPr>
      <w:r w:rsidRPr="0025589C">
        <w:lastRenderedPageBreak/>
        <w:t>Appendices</w:t>
      </w:r>
    </w:p>
    <w:p w14:paraId="20C5FB81" w14:textId="69D6B731" w:rsidR="007A7F01" w:rsidRPr="0025589C" w:rsidRDefault="00937370">
      <w:pPr>
        <w:pStyle w:val="Heading2"/>
        <w:spacing w:line="360" w:lineRule="auto"/>
        <w:ind w:firstLine="284"/>
        <w:pPrChange w:id="1317" w:author="Yoav Ram" w:date="2018-11-13T12:41:00Z">
          <w:pPr>
            <w:pStyle w:val="Heading2"/>
          </w:pPr>
        </w:pPrChange>
      </w:pPr>
      <w:r w:rsidRPr="0025589C">
        <w:t xml:space="preserve">Appendix </w:t>
      </w:r>
      <w:r w:rsidR="00750BAE" w:rsidRPr="0025589C">
        <w:t>1</w:t>
      </w:r>
      <w:r w:rsidR="0095414A">
        <w:t xml:space="preserve">: </w:t>
      </w:r>
      <w:del w:id="1318" w:author="Yoav Ram" w:date="2018-11-14T10:57:00Z">
        <w:r w:rsidR="007A7F01" w:rsidRPr="0025589C" w:rsidDel="00420670">
          <w:delText>Monoculture</w:delText>
        </w:r>
      </w:del>
      <w:ins w:id="1319" w:author="Yoav Ram" w:date="2018-11-14T10:57:00Z">
        <w:r w:rsidR="00420670">
          <w:t xml:space="preserve">Mono-culture </w:t>
        </w:r>
      </w:ins>
      <w:r w:rsidR="007A7F01" w:rsidRPr="0025589C">
        <w:t xml:space="preserve"> model</w:t>
      </w:r>
    </w:p>
    <w:p w14:paraId="664E4CEB" w14:textId="16C5C97C" w:rsidR="007A7F01" w:rsidRPr="0025589C" w:rsidRDefault="007A7F01">
      <w:pPr>
        <w:pPrChange w:id="1320" w:author="Yoav Ram" w:date="2018-11-13T12:41:00Z">
          <w:pPr>
            <w:spacing w:line="480" w:lineRule="auto"/>
            <w:ind w:firstLine="0"/>
          </w:pPr>
        </w:pPrChange>
      </w:pPr>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pPr>
        <w:pPrChange w:id="1321" w:author="Yoav Ram" w:date="2018-11-13T12:41:00Z">
          <w:pPr>
            <w:spacing w:line="480" w:lineRule="auto"/>
            <w:ind w:firstLine="0"/>
          </w:pPr>
        </w:pPrChange>
      </w:pPr>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Cell growth is assumed to be prop</w:t>
      </w:r>
      <w:proofErr w:type="spellStart"/>
      <w:r w:rsidRPr="0025589C">
        <w:t>ortional</w:t>
      </w:r>
      <w:proofErr w:type="spellEnd"/>
      <w:r w:rsidRPr="0025589C">
        <w:t xml:space="preserve">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w:t>
      </w:r>
      <w:proofErr w:type="spellStart"/>
      <w:r w:rsidRPr="0025589C">
        <w:t>oportional</w:t>
      </w:r>
      <w:proofErr w:type="spellEnd"/>
      <w:r w:rsidRPr="0025589C">
        <w:t xml:space="preserve">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pPr>
        <w:pPrChange w:id="1322" w:author="Yoav Ram" w:date="2018-11-13T12:41:00Z">
          <w:pPr>
            <w:spacing w:line="480" w:lineRule="auto"/>
            <w:ind w:firstLine="0"/>
          </w:pPr>
        </w:pPrChange>
      </w:pPr>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pPr>
              <w:jc w:val="right"/>
              <w:pPrChange w:id="1323" w:author="Yoav Ram" w:date="2018-11-13T12:41:00Z">
                <w:pPr>
                  <w:spacing w:line="480" w:lineRule="auto"/>
                  <w:ind w:firstLine="0"/>
                  <w:jc w:val="right"/>
                </w:pPr>
              </w:pPrChange>
            </w:pPr>
          </w:p>
        </w:tc>
        <w:tc>
          <w:tcPr>
            <w:tcW w:w="5812" w:type="dxa"/>
            <w:vAlign w:val="center"/>
          </w:tcPr>
          <w:p w14:paraId="51C5C7FF" w14:textId="60CBDA2D" w:rsidR="00550FF4" w:rsidRPr="0025589C" w:rsidRDefault="00FF6EF2">
            <w:pPr>
              <w:jc w:val="center"/>
              <w:pPrChange w:id="1324"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pPr>
              <w:jc w:val="right"/>
              <w:pPrChange w:id="1325" w:author="Yoav Ram" w:date="2018-11-13T12:41:00Z">
                <w:pPr>
                  <w:spacing w:line="480" w:lineRule="auto"/>
                  <w:ind w:firstLine="0"/>
                  <w:jc w:val="right"/>
                </w:pPr>
              </w:pPrChange>
            </w:pPr>
            <w:r>
              <w:t>(</w:t>
            </w:r>
            <w:r w:rsidR="00550FF4" w:rsidRPr="0025589C">
              <w:t>A1a</w:t>
            </w:r>
            <w:r>
              <w:t>)</w:t>
            </w:r>
          </w:p>
          <w:p w14:paraId="41F84C3A" w14:textId="6A70EF42" w:rsidR="00550FF4" w:rsidRPr="0025589C" w:rsidRDefault="007E41E1">
            <w:pPr>
              <w:jc w:val="right"/>
              <w:pPrChange w:id="1326" w:author="Yoav Ram" w:date="2018-11-13T12:41:00Z">
                <w:pPr>
                  <w:spacing w:line="480" w:lineRule="auto"/>
                  <w:ind w:firstLine="0"/>
                  <w:jc w:val="right"/>
                </w:pPr>
              </w:pPrChange>
            </w:pPr>
            <w:r>
              <w:t>(</w:t>
            </w:r>
            <w:r w:rsidR="00550FF4" w:rsidRPr="0025589C">
              <w:t>A1b</w:t>
            </w:r>
            <w:r>
              <w:t>)</w:t>
            </w:r>
          </w:p>
        </w:tc>
      </w:tr>
    </w:tbl>
    <w:p w14:paraId="72AE7FE9" w14:textId="77777777" w:rsidR="00550FF4" w:rsidRPr="0025589C" w:rsidRDefault="00550FF4">
      <w:pPr>
        <w:pPrChange w:id="1327" w:author="Yoav Ram" w:date="2018-11-13T12:41:00Z">
          <w:pPr>
            <w:spacing w:line="480" w:lineRule="auto"/>
            <w:ind w:firstLine="0"/>
          </w:pPr>
        </w:pPrChange>
      </w:pPr>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pPr>
        <w:pPrChange w:id="1328" w:author="Yoav Ram" w:date="2018-11-13T12:41:00Z">
          <w:pPr>
            <w:spacing w:line="480" w:lineRule="auto"/>
            <w:ind w:firstLine="0"/>
          </w:pPr>
        </w:pPrChange>
      </w:pPr>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FF6EF2">
      <w:pPr>
        <w:pPrChange w:id="1329" w:author="Yoav Ram" w:date="2018-11-13T12:41:00Z">
          <w:pPr>
            <w:spacing w:line="480" w:lineRule="auto"/>
            <w:ind w:firstLine="0"/>
          </w:pPr>
        </w:pPrChange>
      </w:pP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pPr>
        <w:jc w:val="center"/>
        <w:pPrChange w:id="1330" w:author="Yoav Ram" w:date="2018-11-13T12:41:00Z">
          <w:pPr>
            <w:spacing w:line="480" w:lineRule="auto"/>
            <w:ind w:firstLine="0"/>
            <w:jc w:val="center"/>
          </w:pPr>
        </w:pPrChange>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pPr>
        <w:pPrChange w:id="1331" w:author="Yoav Ram" w:date="2018-11-13T12:41:00Z">
          <w:pPr>
            <w:spacing w:line="480" w:lineRule="auto"/>
            <w:ind w:firstLine="0"/>
          </w:pPr>
        </w:pPrChange>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pPr>
              <w:jc w:val="right"/>
              <w:pPrChange w:id="1332" w:author="Yoav Ram" w:date="2018-11-13T12:41:00Z">
                <w:pPr>
                  <w:spacing w:line="480" w:lineRule="auto"/>
                  <w:ind w:firstLine="0"/>
                  <w:jc w:val="right"/>
                </w:pPr>
              </w:pPrChange>
            </w:pPr>
          </w:p>
        </w:tc>
        <w:tc>
          <w:tcPr>
            <w:tcW w:w="5812" w:type="dxa"/>
            <w:vAlign w:val="center"/>
          </w:tcPr>
          <w:p w14:paraId="3F2791A3" w14:textId="02F2C063" w:rsidR="007A7F01" w:rsidRPr="0025589C" w:rsidRDefault="00FF6EF2">
            <w:pPr>
              <w:jc w:val="center"/>
              <w:pPrChange w:id="1333" w:author="Yoav Ram" w:date="2018-11-13T12:41:00Z">
                <w:pPr>
                  <w:spacing w:line="480" w:lineRule="auto"/>
                  <w:ind w:firstLine="0"/>
                  <w:jc w:val="center"/>
                </w:pPr>
              </w:pPrChange>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pPr>
              <w:jc w:val="right"/>
              <w:pPrChange w:id="1334" w:author="Yoav Ram" w:date="2018-11-13T12:41:00Z">
                <w:pPr>
                  <w:spacing w:line="480" w:lineRule="auto"/>
                  <w:ind w:firstLine="0"/>
                  <w:jc w:val="right"/>
                </w:pPr>
              </w:pPrChange>
            </w:pPr>
            <w:r>
              <w:t>(</w:t>
            </w:r>
            <w:r w:rsidR="007A7F01" w:rsidRPr="0025589C">
              <w:t>A</w:t>
            </w:r>
            <w:r w:rsidR="00550FF4" w:rsidRPr="0025589C">
              <w:t>2</w:t>
            </w:r>
            <w:r w:rsidR="007A7F01" w:rsidRPr="0025589C">
              <w:t>a</w:t>
            </w:r>
            <w:r>
              <w:t>)</w:t>
            </w:r>
          </w:p>
          <w:p w14:paraId="7AA095FF" w14:textId="2CCB5B54" w:rsidR="007A7F01" w:rsidRPr="0025589C" w:rsidRDefault="007E41E1">
            <w:pPr>
              <w:jc w:val="right"/>
              <w:pPrChange w:id="1335" w:author="Yoav Ram" w:date="2018-11-13T12:41:00Z">
                <w:pPr>
                  <w:spacing w:line="480" w:lineRule="auto"/>
                  <w:ind w:firstLine="0"/>
                  <w:jc w:val="right"/>
                </w:pPr>
              </w:pPrChange>
            </w:pPr>
            <w:r>
              <w:t>(</w:t>
            </w:r>
            <w:r w:rsidR="007A7F01" w:rsidRPr="0025589C">
              <w:t>A</w:t>
            </w:r>
            <w:r w:rsidR="00550FF4" w:rsidRPr="0025589C">
              <w:t>2</w:t>
            </w:r>
            <w:r w:rsidR="007A7F01" w:rsidRPr="0025589C">
              <w:t>b</w:t>
            </w:r>
            <w:r>
              <w:t>)</w:t>
            </w:r>
          </w:p>
        </w:tc>
      </w:tr>
    </w:tbl>
    <w:p w14:paraId="17ED2456" w14:textId="77777777" w:rsidR="00550FF4" w:rsidRPr="0025589C" w:rsidRDefault="007A7F01">
      <w:pPr>
        <w:pPrChange w:id="1336" w:author="Yoav Ram" w:date="2018-11-13T12:41:00Z">
          <w:pPr>
            <w:spacing w:line="480" w:lineRule="auto"/>
            <w:ind w:firstLine="0"/>
          </w:pPr>
        </w:pPrChange>
      </w:pPr>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pPr>
        <w:pPrChange w:id="1337" w:author="Yoav Ram" w:date="2018-11-13T12:41:00Z">
          <w:pPr>
            <w:spacing w:line="480" w:lineRule="auto"/>
            <w:ind w:firstLine="0"/>
          </w:pPr>
        </w:pPrChange>
      </w:pPr>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FF6EF2">
      <w:pPr>
        <w:tabs>
          <w:tab w:val="left" w:pos="1803"/>
          <w:tab w:val="center" w:pos="4153"/>
        </w:tabs>
        <w:jc w:val="center"/>
        <w:pPrChange w:id="1338" w:author="Yoav Ram" w:date="2018-11-13T12:41:00Z">
          <w:pPr>
            <w:tabs>
              <w:tab w:val="left" w:pos="1803"/>
              <w:tab w:val="center" w:pos="4153"/>
            </w:tabs>
            <w:spacing w:line="480" w:lineRule="auto"/>
            <w:ind w:firstLine="0"/>
            <w:jc w:val="center"/>
          </w:pPr>
        </w:pPrChange>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pPr>
        <w:pPrChange w:id="1339" w:author="Yoav Ram" w:date="2018-11-13T12:41:00Z">
          <w:pPr>
            <w:spacing w:line="480" w:lineRule="auto"/>
            <w:ind w:firstLine="0"/>
          </w:pPr>
        </w:pPrChange>
      </w:pPr>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pPr>
              <w:jc w:val="right"/>
              <w:pPrChange w:id="1340" w:author="Yoav Ram" w:date="2018-11-13T12:41:00Z">
                <w:pPr>
                  <w:spacing w:line="480" w:lineRule="auto"/>
                  <w:ind w:firstLine="0"/>
                  <w:jc w:val="right"/>
                </w:pPr>
              </w:pPrChange>
            </w:pPr>
          </w:p>
        </w:tc>
        <w:tc>
          <w:tcPr>
            <w:tcW w:w="5103" w:type="dxa"/>
            <w:vAlign w:val="center"/>
          </w:tcPr>
          <w:p w14:paraId="77261AC9" w14:textId="77777777" w:rsidR="007A7F01" w:rsidRPr="0025589C" w:rsidRDefault="00FF6EF2">
            <w:pPr>
              <w:jc w:val="center"/>
              <w:pPrChange w:id="1341"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pPr>
              <w:jc w:val="right"/>
              <w:pPrChange w:id="1342" w:author="Yoav Ram" w:date="2018-11-13T12:41:00Z">
                <w:pPr>
                  <w:spacing w:line="480" w:lineRule="auto"/>
                  <w:ind w:firstLine="0"/>
                  <w:jc w:val="right"/>
                </w:pPr>
              </w:pPrChange>
            </w:pPr>
            <w:r>
              <w:t>(</w:t>
            </w:r>
            <w:r w:rsidR="007A7F01" w:rsidRPr="0025589C">
              <w:t>A3</w:t>
            </w:r>
            <w:r>
              <w:t>)</w:t>
            </w:r>
          </w:p>
        </w:tc>
      </w:tr>
    </w:tbl>
    <w:p w14:paraId="75C4E254" w14:textId="77777777" w:rsidR="007A7F01" w:rsidRPr="0025589C" w:rsidRDefault="007A7F01">
      <w:pPr>
        <w:pPrChange w:id="1343" w:author="Yoav Ram" w:date="2018-11-13T12:41:00Z">
          <w:pPr>
            <w:spacing w:line="480" w:lineRule="auto"/>
            <w:ind w:firstLine="0"/>
          </w:pPr>
        </w:pPrChange>
      </w:pPr>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pPr>
              <w:jc w:val="right"/>
              <w:pPrChange w:id="1344" w:author="Yoav Ram" w:date="2018-11-13T12:41:00Z">
                <w:pPr>
                  <w:spacing w:line="480" w:lineRule="auto"/>
                  <w:ind w:firstLine="0"/>
                  <w:jc w:val="right"/>
                </w:pPr>
              </w:pPrChange>
            </w:pPr>
          </w:p>
        </w:tc>
        <w:tc>
          <w:tcPr>
            <w:tcW w:w="5103" w:type="dxa"/>
            <w:vAlign w:val="center"/>
          </w:tcPr>
          <w:p w14:paraId="2F35DF75" w14:textId="77777777" w:rsidR="007A7F01" w:rsidRPr="0025589C" w:rsidRDefault="00FF6EF2">
            <w:pPr>
              <w:jc w:val="center"/>
              <w:pPrChange w:id="1345"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pPr>
              <w:jc w:val="right"/>
              <w:pPrChange w:id="1346" w:author="Yoav Ram" w:date="2018-11-13T12:41:00Z">
                <w:pPr>
                  <w:spacing w:line="480" w:lineRule="auto"/>
                  <w:ind w:firstLine="0"/>
                  <w:jc w:val="right"/>
                </w:pPr>
              </w:pPrChange>
            </w:pPr>
            <w:r>
              <w:t>(</w:t>
            </w:r>
            <w:r w:rsidR="007A7F01" w:rsidRPr="0025589C">
              <w:t>A4</w:t>
            </w:r>
            <w:r>
              <w:t>)</w:t>
            </w:r>
          </w:p>
        </w:tc>
      </w:tr>
    </w:tbl>
    <w:p w14:paraId="0E9F4221" w14:textId="710E8537" w:rsidR="007A7F01" w:rsidRPr="0025589C" w:rsidRDefault="007A7F01">
      <w:pPr>
        <w:pPrChange w:id="1347" w:author="Yoav Ram" w:date="2018-11-13T12:41:00Z">
          <w:pPr>
            <w:spacing w:line="480" w:lineRule="auto"/>
            <w:ind w:firstLine="0"/>
          </w:pPr>
        </w:pPrChange>
      </w:pPr>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pPr>
        <w:pPrChange w:id="1348" w:author="Yoav Ram" w:date="2018-11-13T12:41:00Z">
          <w:pPr>
            <w:spacing w:line="480" w:lineRule="auto"/>
            <w:ind w:firstLine="0"/>
          </w:pPr>
        </w:pPrChange>
      </w:pPr>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pPr>
        <w:jc w:val="center"/>
        <w:pPrChange w:id="1349" w:author="Yoav Ram" w:date="2018-11-13T12:41:00Z">
          <w:pPr>
            <w:spacing w:line="480" w:lineRule="auto"/>
            <w:ind w:firstLine="0"/>
            <w:jc w:val="center"/>
          </w:pPr>
        </w:pPrChange>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pPr>
        <w:pPrChange w:id="1350" w:author="Yoav Ram" w:date="2018-11-13T12:41:00Z">
          <w:pPr>
            <w:spacing w:line="480" w:lineRule="auto"/>
            <w:ind w:firstLine="0"/>
          </w:pPr>
        </w:pPrChange>
      </w:pPr>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xml:space="preserve">). To include a lag phase,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pPr>
              <w:jc w:val="right"/>
              <w:pPrChange w:id="1351" w:author="Yoav Ram" w:date="2018-11-13T12:41:00Z">
                <w:pPr>
                  <w:spacing w:line="480" w:lineRule="auto"/>
                  <w:ind w:firstLine="0"/>
                  <w:jc w:val="right"/>
                </w:pPr>
              </w:pPrChange>
            </w:pPr>
          </w:p>
        </w:tc>
        <w:tc>
          <w:tcPr>
            <w:tcW w:w="5103" w:type="dxa"/>
            <w:vAlign w:val="center"/>
          </w:tcPr>
          <w:p w14:paraId="4B86AC62" w14:textId="77777777" w:rsidR="007A7F01" w:rsidRPr="0025589C" w:rsidRDefault="00FF6EF2">
            <w:pPr>
              <w:jc w:val="center"/>
              <w:pPrChange w:id="1352" w:author="Yoav Ram" w:date="2018-11-13T12:41:00Z">
                <w:pPr>
                  <w:spacing w:line="480" w:lineRule="auto"/>
                  <w:ind w:firstLine="0"/>
                  <w:jc w:val="center"/>
                </w:pPr>
              </w:pPrChange>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pPr>
              <w:jc w:val="right"/>
              <w:pPrChange w:id="1353" w:author="Yoav Ram" w:date="2018-11-13T12:41:00Z">
                <w:pPr>
                  <w:spacing w:line="480" w:lineRule="auto"/>
                  <w:ind w:firstLine="0"/>
                  <w:jc w:val="right"/>
                </w:pPr>
              </w:pPrChange>
            </w:pPr>
            <w:r>
              <w:t>(</w:t>
            </w:r>
            <w:r w:rsidR="007A7F01" w:rsidRPr="0025589C">
              <w:t>A5</w:t>
            </w:r>
            <w:r>
              <w:t>)</w:t>
            </w:r>
          </w:p>
        </w:tc>
      </w:tr>
    </w:tbl>
    <w:p w14:paraId="44FAD20B" w14:textId="560F7B2F" w:rsidR="00EB3A9A" w:rsidRPr="0025589C" w:rsidRDefault="007A7F01">
      <w:pPr>
        <w:pPrChange w:id="1354" w:author="Yoav Ram" w:date="2018-11-13T12:41:00Z">
          <w:pPr>
            <w:spacing w:line="480" w:lineRule="auto"/>
            <w:ind w:firstLine="0"/>
          </w:pPr>
        </w:pPrChange>
      </w:pPr>
      <w:proofErr w:type="spellStart"/>
      <w:r w:rsidRPr="0025589C">
        <w:t>Baranyi</w:t>
      </w:r>
      <w:proofErr w:type="spellEnd"/>
      <w:r w:rsidRPr="0025589C">
        <w:t xml:space="preserve"> and Roberts suggested a </w:t>
      </w:r>
      <w:proofErr w:type="spellStart"/>
      <w:r w:rsidRPr="0025589C">
        <w:t>Michaelis</w:t>
      </w:r>
      <w:proofErr w:type="spellEnd"/>
      <w:r w:rsidRPr="0025589C">
        <w:t>-Menten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pPr>
        <w:jc w:val="center"/>
        <w:pPrChange w:id="1355" w:author="Yoav Ram" w:date="2018-11-13T12:41:00Z">
          <w:pPr>
            <w:spacing w:line="480" w:lineRule="auto"/>
            <w:ind w:firstLine="0"/>
            <w:jc w:val="center"/>
          </w:pPr>
        </w:pPrChange>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pPr>
        <w:pPrChange w:id="1356" w:author="Yoav Ram" w:date="2018-11-13T12:41:00Z">
          <w:pPr>
            <w:spacing w:line="480" w:lineRule="auto"/>
            <w:ind w:firstLine="0"/>
          </w:pPr>
        </w:pPrChange>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pPr>
        <w:jc w:val="center"/>
        <w:pPrChange w:id="1357" w:author="Yoav Ram" w:date="2018-11-13T12:41:00Z">
          <w:pPr>
            <w:spacing w:line="480" w:lineRule="auto"/>
            <w:ind w:firstLine="0"/>
            <w:jc w:val="center"/>
          </w:pPr>
        </w:pPrChange>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pPr>
        <w:pPrChange w:id="1358" w:author="Yoav Ram" w:date="2018-11-13T12:41:00Z">
          <w:pPr>
            <w:spacing w:line="480" w:lineRule="auto"/>
            <w:ind w:firstLine="0"/>
          </w:pPr>
        </w:pPrChange>
      </w:pPr>
      <w:r w:rsidRPr="0025589C">
        <w:t xml:space="preserve">Therefore, integrating </w:t>
      </w:r>
      <w:r w:rsidR="007A7F01" w:rsidRPr="0025589C">
        <w:t xml:space="preserve">eq. A5 produces </w:t>
      </w:r>
      <w:proofErr w:type="spellStart"/>
      <w:r w:rsidR="007A7F01" w:rsidRPr="0025589C">
        <w:t>eq</w:t>
      </w:r>
      <w:r w:rsidR="00A606B0">
        <w:t>s</w:t>
      </w:r>
      <w:proofErr w:type="spellEnd"/>
      <w:r w:rsidR="007A7F01" w:rsidRPr="0025589C">
        <w:t xml:space="preserve">. 2. </w:t>
      </w:r>
    </w:p>
    <w:p w14:paraId="0EE2DABE" w14:textId="7ADD6DDA" w:rsidR="006711F5" w:rsidRPr="0025589C" w:rsidRDefault="006711F5">
      <w:pPr>
        <w:pPrChange w:id="1359" w:author="Yoav Ram" w:date="2018-11-13T12:41:00Z">
          <w:pPr>
            <w:spacing w:line="480" w:lineRule="auto"/>
            <w:ind w:firstLine="0"/>
          </w:pPr>
        </w:pPrChange>
      </w:pPr>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pPr>
        <w:pPrChange w:id="1360" w:author="Yoav Ram" w:date="2018-11-13T12:41:00Z">
          <w:pPr>
            <w:spacing w:line="480" w:lineRule="auto"/>
            <w:ind w:firstLine="0"/>
          </w:pPr>
        </w:pPrChange>
      </w:pPr>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w:t>
      </w:r>
      <w:proofErr w:type="spellStart"/>
      <w:r w:rsidRPr="0025589C">
        <w:t>eq</w:t>
      </w:r>
      <w:r w:rsidR="00A606B0">
        <w:t>s</w:t>
      </w:r>
      <w:proofErr w:type="spellEnd"/>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proofErr w:type="spellStart"/>
      <w:r w:rsidR="005573D2" w:rsidRPr="0025589C">
        <w:t>rds</w:t>
      </w:r>
      <w:proofErr w:type="spellEnd"/>
      <w:r w:rsidR="005573D2" w:rsidRPr="0025589C">
        <w:t xml:space="preserve">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pPr>
        <w:pStyle w:val="Heading2"/>
        <w:spacing w:line="360" w:lineRule="auto"/>
        <w:ind w:firstLine="284"/>
        <w:pPrChange w:id="1361" w:author="Yoav Ram" w:date="2018-11-13T12:41:00Z">
          <w:pPr>
            <w:pStyle w:val="Heading2"/>
          </w:pPr>
        </w:pPrChange>
      </w:pPr>
      <w:bookmarkStart w:id="1362"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1362"/>
    </w:p>
    <w:p w14:paraId="7B1508AB" w14:textId="17FD6E80" w:rsidR="007A7F01" w:rsidRPr="0025589C" w:rsidRDefault="007A7F01">
      <w:pPr>
        <w:pPrChange w:id="1363" w:author="Yoav Ram" w:date="2018-11-13T12:41:00Z">
          <w:pPr>
            <w:spacing w:line="480" w:lineRule="auto"/>
            <w:ind w:firstLine="0"/>
          </w:pPr>
        </w:pPrChange>
      </w:pPr>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pPr>
              <w:jc w:val="right"/>
              <w:rPr>
                <w:i/>
                <w:iCs/>
              </w:rPr>
              <w:pPrChange w:id="1364" w:author="Yoav Ram" w:date="2018-11-13T12:41:00Z">
                <w:pPr>
                  <w:spacing w:line="480" w:lineRule="auto"/>
                  <w:ind w:firstLine="0"/>
                  <w:jc w:val="right"/>
                </w:pPr>
              </w:pPrChange>
            </w:pPr>
          </w:p>
        </w:tc>
        <w:tc>
          <w:tcPr>
            <w:tcW w:w="5103" w:type="dxa"/>
            <w:vAlign w:val="center"/>
          </w:tcPr>
          <w:p w14:paraId="56F92223" w14:textId="77777777" w:rsidR="007A7F01" w:rsidRPr="0025589C" w:rsidRDefault="00FF6EF2">
            <w:pPr>
              <w:jc w:val="center"/>
              <w:rPr>
                <w:i/>
                <w:iCs/>
              </w:rPr>
              <w:pPrChange w:id="1365"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pPr>
              <w:jc w:val="right"/>
              <w:pPrChange w:id="1366" w:author="Yoav Ram" w:date="2018-11-13T12:41:00Z">
                <w:pPr>
                  <w:spacing w:line="480" w:lineRule="auto"/>
                  <w:ind w:firstLine="0"/>
                  <w:jc w:val="right"/>
                </w:pPr>
              </w:pPrChange>
            </w:pPr>
            <w:r>
              <w:t>(</w:t>
            </w:r>
            <w:r w:rsidR="007A7F01" w:rsidRPr="0025589C">
              <w:t>B1a</w:t>
            </w:r>
            <w:r>
              <w:t>)</w:t>
            </w:r>
          </w:p>
          <w:p w14:paraId="3A27D326" w14:textId="373339E0" w:rsidR="007A7F01" w:rsidRPr="0025589C" w:rsidRDefault="007E41E1">
            <w:pPr>
              <w:jc w:val="right"/>
              <w:pPrChange w:id="1367" w:author="Yoav Ram" w:date="2018-11-13T12:41:00Z">
                <w:pPr>
                  <w:spacing w:line="480" w:lineRule="auto"/>
                  <w:ind w:firstLine="0"/>
                  <w:jc w:val="right"/>
                </w:pPr>
              </w:pPrChange>
            </w:pPr>
            <w:r>
              <w:t>(B1b)</w:t>
            </w:r>
          </w:p>
          <w:p w14:paraId="24DC33B2" w14:textId="01B975C6" w:rsidR="007A7F01" w:rsidRPr="0025589C" w:rsidRDefault="007E41E1">
            <w:pPr>
              <w:jc w:val="right"/>
              <w:rPr>
                <w:i/>
                <w:iCs/>
              </w:rPr>
              <w:pPrChange w:id="1368" w:author="Yoav Ram" w:date="2018-11-13T12:41:00Z">
                <w:pPr>
                  <w:spacing w:line="480" w:lineRule="auto"/>
                  <w:ind w:firstLine="0"/>
                  <w:jc w:val="right"/>
                </w:pPr>
              </w:pPrChange>
            </w:pPr>
            <w:r>
              <w:t>(</w:t>
            </w:r>
            <w:r w:rsidR="007A7F01" w:rsidRPr="0025589C">
              <w:t>B1c</w:t>
            </w:r>
            <w:r>
              <w:t>)</w:t>
            </w:r>
          </w:p>
        </w:tc>
      </w:tr>
    </w:tbl>
    <w:p w14:paraId="6210EBE4" w14:textId="69448787" w:rsidR="007A7F01" w:rsidRPr="0025589C" w:rsidRDefault="007A7F01">
      <w:pPr>
        <w:pPrChange w:id="1369" w:author="Yoav Ram" w:date="2018-11-13T12:41:00Z">
          <w:pPr>
            <w:spacing w:line="480" w:lineRule="auto"/>
            <w:ind w:firstLine="0"/>
          </w:pPr>
        </w:pPrChange>
      </w:pPr>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D</w:t>
      </w:r>
      <w:proofErr w:type="spellStart"/>
      <w:r w:rsidRPr="0025589C">
        <w:t>enoting</w:t>
      </w:r>
      <w:proofErr w:type="spellEnd"/>
      <w:r w:rsidRPr="0025589C">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pPr>
              <w:jc w:val="right"/>
              <w:rPr>
                <w:i/>
                <w:iCs/>
              </w:rPr>
              <w:pPrChange w:id="1370" w:author="Yoav Ram" w:date="2018-11-13T12:41:00Z">
                <w:pPr>
                  <w:spacing w:line="480" w:lineRule="auto"/>
                  <w:ind w:firstLine="0"/>
                  <w:jc w:val="right"/>
                </w:pPr>
              </w:pPrChange>
            </w:pPr>
          </w:p>
        </w:tc>
        <w:tc>
          <w:tcPr>
            <w:tcW w:w="5103" w:type="dxa"/>
            <w:vAlign w:val="center"/>
          </w:tcPr>
          <w:p w14:paraId="4C65D192" w14:textId="77777777" w:rsidR="007A7F01" w:rsidRPr="0025589C" w:rsidRDefault="00FF6EF2">
            <w:pPr>
              <w:jc w:val="center"/>
              <w:rPr>
                <w:i/>
                <w:iCs/>
              </w:rPr>
              <w:pPrChange w:id="1371" w:author="Yoav Ram" w:date="2018-11-13T12:41:00Z">
                <w:pPr>
                  <w:spacing w:line="480" w:lineRule="auto"/>
                  <w:ind w:firstLine="0"/>
                  <w:jc w:val="center"/>
                </w:pPr>
              </w:pPrChange>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pPr>
              <w:jc w:val="right"/>
              <w:pPrChange w:id="1372" w:author="Yoav Ram" w:date="2018-11-13T12:41:00Z">
                <w:pPr>
                  <w:spacing w:line="480" w:lineRule="auto"/>
                  <w:ind w:firstLine="0"/>
                  <w:jc w:val="right"/>
                </w:pPr>
              </w:pPrChange>
            </w:pPr>
            <w:r>
              <w:t>(B2a)</w:t>
            </w:r>
          </w:p>
          <w:p w14:paraId="35558C86" w14:textId="5555250B" w:rsidR="007A7F01" w:rsidRPr="0025589C" w:rsidRDefault="007E41E1">
            <w:pPr>
              <w:jc w:val="right"/>
              <w:rPr>
                <w:i/>
                <w:iCs/>
              </w:rPr>
              <w:pPrChange w:id="1373" w:author="Yoav Ram" w:date="2018-11-13T12:41:00Z">
                <w:pPr>
                  <w:spacing w:line="480" w:lineRule="auto"/>
                  <w:ind w:firstLine="0"/>
                  <w:jc w:val="right"/>
                </w:pPr>
              </w:pPrChange>
            </w:pPr>
            <w:r>
              <w:t>(</w:t>
            </w:r>
            <w:r w:rsidR="007A7F01" w:rsidRPr="0025589C">
              <w:t>B2b</w:t>
            </w:r>
            <w:r>
              <w:t>)</w:t>
            </w:r>
          </w:p>
        </w:tc>
      </w:tr>
    </w:tbl>
    <w:p w14:paraId="52B6473C" w14:textId="70563592" w:rsidR="007A7F01" w:rsidRPr="0025589C" w:rsidRDefault="007A7F01">
      <w:pPr>
        <w:tabs>
          <w:tab w:val="left" w:pos="1803"/>
          <w:tab w:val="center" w:pos="4153"/>
        </w:tabs>
        <w:pPrChange w:id="1374" w:author="Yoav Ram" w:date="2018-11-13T12:41:00Z">
          <w:pPr>
            <w:tabs>
              <w:tab w:val="left" w:pos="1803"/>
              <w:tab w:val="center" w:pos="4153"/>
            </w:tabs>
            <w:spacing w:line="480" w:lineRule="auto"/>
            <w:ind w:firstLine="0"/>
          </w:pPr>
        </w:pPrChange>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w:t>
      </w:r>
      <w:proofErr w:type="spellStart"/>
      <w:r w:rsidR="0095414A">
        <w:t>eq</w:t>
      </w:r>
      <w:r w:rsidR="00A606B0">
        <w:t>s</w:t>
      </w:r>
      <w:proofErr w:type="spellEnd"/>
      <w:r w:rsidR="0095414A">
        <w:t xml:space="preserve">. 3 from </w:t>
      </w:r>
      <w:proofErr w:type="spellStart"/>
      <w:r w:rsidR="0095414A">
        <w:t>eq</w:t>
      </w:r>
      <w:r w:rsidR="00A606B0">
        <w:t>s</w:t>
      </w:r>
      <w:proofErr w:type="spellEnd"/>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pPr>
        <w:tabs>
          <w:tab w:val="left" w:pos="1803"/>
          <w:tab w:val="center" w:pos="4153"/>
        </w:tabs>
        <w:pPrChange w:id="1375" w:author="Yoav Ram" w:date="2018-11-13T12:41:00Z">
          <w:pPr>
            <w:tabs>
              <w:tab w:val="left" w:pos="1803"/>
              <w:tab w:val="center" w:pos="4153"/>
            </w:tabs>
            <w:spacing w:line="480" w:lineRule="auto"/>
            <w:ind w:firstLine="0"/>
          </w:pPr>
        </w:pPrChange>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pPr>
              <w:jc w:val="right"/>
              <w:rPr>
                <w:i/>
                <w:iCs/>
              </w:rPr>
              <w:pPrChange w:id="1376" w:author="Yoav Ram" w:date="2018-11-13T12:41:00Z">
                <w:pPr>
                  <w:spacing w:line="480" w:lineRule="auto"/>
                  <w:ind w:firstLine="0"/>
                  <w:jc w:val="right"/>
                </w:pPr>
              </w:pPrChange>
            </w:pPr>
          </w:p>
        </w:tc>
        <w:tc>
          <w:tcPr>
            <w:tcW w:w="5103" w:type="dxa"/>
            <w:vAlign w:val="center"/>
          </w:tcPr>
          <w:p w14:paraId="0D77D915" w14:textId="3662B418" w:rsidR="007A7F01" w:rsidRPr="0025589C" w:rsidRDefault="00FF6EF2">
            <w:pPr>
              <w:jc w:val="center"/>
              <w:rPr>
                <w:i/>
                <w:iCs/>
              </w:rPr>
              <w:pPrChange w:id="1377"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pPr>
              <w:jc w:val="right"/>
              <w:pPrChange w:id="1378" w:author="Yoav Ram" w:date="2018-11-13T12:41:00Z">
                <w:pPr>
                  <w:spacing w:line="480" w:lineRule="auto"/>
                  <w:ind w:firstLine="0"/>
                  <w:jc w:val="right"/>
                </w:pPr>
              </w:pPrChange>
            </w:pPr>
            <w:r>
              <w:t>(B3a)</w:t>
            </w:r>
          </w:p>
          <w:p w14:paraId="400F0B34" w14:textId="63659B2C" w:rsidR="007A7F01" w:rsidRPr="0025589C" w:rsidRDefault="007E41E1">
            <w:pPr>
              <w:jc w:val="right"/>
              <w:pPrChange w:id="1379" w:author="Yoav Ram" w:date="2018-11-13T12:41:00Z">
                <w:pPr>
                  <w:spacing w:line="480" w:lineRule="auto"/>
                  <w:ind w:firstLine="0"/>
                  <w:jc w:val="right"/>
                </w:pPr>
              </w:pPrChange>
            </w:pPr>
            <w:r>
              <w:t>(B3b)</w:t>
            </w:r>
          </w:p>
          <w:p w14:paraId="1C2DA814" w14:textId="0E7B59CB" w:rsidR="007A7F01" w:rsidRPr="0025589C" w:rsidRDefault="007E41E1">
            <w:pPr>
              <w:jc w:val="right"/>
              <w:pPrChange w:id="1380" w:author="Yoav Ram" w:date="2018-11-13T12:41:00Z">
                <w:pPr>
                  <w:spacing w:line="480" w:lineRule="auto"/>
                  <w:ind w:firstLine="0"/>
                  <w:jc w:val="right"/>
                </w:pPr>
              </w:pPrChange>
            </w:pPr>
            <w:r>
              <w:t>(B3c)</w:t>
            </w:r>
          </w:p>
          <w:p w14:paraId="1E95C71B" w14:textId="4AFA9D6E" w:rsidR="007A7F01" w:rsidRPr="0025589C" w:rsidRDefault="007E41E1">
            <w:pPr>
              <w:jc w:val="right"/>
              <w:pPrChange w:id="1381" w:author="Yoav Ram" w:date="2018-11-13T12:41:00Z">
                <w:pPr>
                  <w:spacing w:line="480" w:lineRule="auto"/>
                  <w:ind w:firstLine="0"/>
                  <w:jc w:val="right"/>
                </w:pPr>
              </w:pPrChange>
            </w:pPr>
            <w:r>
              <w:t>(B3d)</w:t>
            </w:r>
          </w:p>
        </w:tc>
      </w:tr>
    </w:tbl>
    <w:p w14:paraId="0166B204" w14:textId="36272D29" w:rsidR="007A7F01" w:rsidRPr="0025589C" w:rsidRDefault="007A7F01">
      <w:pPr>
        <w:tabs>
          <w:tab w:val="left" w:pos="1803"/>
          <w:tab w:val="center" w:pos="4153"/>
        </w:tabs>
        <w:pPrChange w:id="1382" w:author="Yoav Ram" w:date="2018-11-13T12:41:00Z">
          <w:pPr>
            <w:tabs>
              <w:tab w:val="left" w:pos="1803"/>
              <w:tab w:val="center" w:pos="4153"/>
            </w:tabs>
            <w:spacing w:line="480" w:lineRule="auto"/>
            <w:ind w:firstLine="0"/>
          </w:pPr>
        </w:pPrChange>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pPr>
        <w:tabs>
          <w:tab w:val="left" w:pos="1803"/>
          <w:tab w:val="center" w:pos="4153"/>
        </w:tabs>
        <w:pPrChange w:id="1383" w:author="Yoav Ram" w:date="2018-11-13T12:41:00Z">
          <w:pPr>
            <w:tabs>
              <w:tab w:val="left" w:pos="1803"/>
              <w:tab w:val="center" w:pos="4153"/>
            </w:tabs>
            <w:spacing w:line="480" w:lineRule="auto"/>
            <w:ind w:firstLine="0"/>
          </w:pPr>
        </w:pPrChange>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pPr>
              <w:jc w:val="right"/>
              <w:rPr>
                <w:i/>
                <w:iCs/>
              </w:rPr>
              <w:pPrChange w:id="1384" w:author="Yoav Ram" w:date="2018-11-13T12:41:00Z">
                <w:pPr>
                  <w:spacing w:line="480" w:lineRule="auto"/>
                  <w:ind w:firstLine="0"/>
                  <w:jc w:val="right"/>
                </w:pPr>
              </w:pPrChange>
            </w:pPr>
          </w:p>
        </w:tc>
        <w:tc>
          <w:tcPr>
            <w:tcW w:w="5103" w:type="dxa"/>
            <w:vAlign w:val="center"/>
          </w:tcPr>
          <w:p w14:paraId="54B75DB6" w14:textId="53A200A3" w:rsidR="007A7F01" w:rsidRPr="0025589C" w:rsidRDefault="00FF6EF2">
            <w:pPr>
              <w:jc w:val="center"/>
              <w:rPr>
                <w:i/>
                <w:iCs/>
              </w:rPr>
              <w:pPrChange w:id="1385" w:author="Yoav Ram" w:date="2018-11-13T12:41:00Z">
                <w:pPr>
                  <w:spacing w:line="480" w:lineRule="auto"/>
                  <w:ind w:firstLine="0"/>
                  <w:jc w:val="center"/>
                </w:pPr>
              </w:pPrChange>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pPr>
              <w:jc w:val="right"/>
              <w:pPrChange w:id="1386" w:author="Yoav Ram" w:date="2018-11-13T12:41:00Z">
                <w:pPr>
                  <w:spacing w:line="480" w:lineRule="auto"/>
                  <w:ind w:firstLine="0"/>
                  <w:jc w:val="right"/>
                </w:pPr>
              </w:pPrChange>
            </w:pPr>
            <w:r>
              <w:t>(B4a)</w:t>
            </w:r>
          </w:p>
          <w:p w14:paraId="344A8D50" w14:textId="5C156AC4" w:rsidR="007A7F01" w:rsidRPr="0025589C" w:rsidRDefault="007E41E1">
            <w:pPr>
              <w:jc w:val="right"/>
              <w:pPrChange w:id="1387" w:author="Yoav Ram" w:date="2018-11-13T12:41:00Z">
                <w:pPr>
                  <w:spacing w:line="480" w:lineRule="auto"/>
                  <w:ind w:firstLine="0"/>
                  <w:jc w:val="right"/>
                </w:pPr>
              </w:pPrChange>
            </w:pPr>
            <w:r>
              <w:t>(B4b)</w:t>
            </w:r>
          </w:p>
        </w:tc>
      </w:tr>
    </w:tbl>
    <w:p w14:paraId="71BB6ACE" w14:textId="1A080D85" w:rsidR="0095414A" w:rsidRDefault="007A7F01">
      <w:pPr>
        <w:pPrChange w:id="1388" w:author="Yoav Ram" w:date="2018-11-13T12:41:00Z">
          <w:pPr>
            <w:spacing w:line="480" w:lineRule="auto"/>
            <w:ind w:firstLine="0"/>
          </w:pPr>
        </w:pPrChange>
      </w:pPr>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pPr>
        <w:spacing w:after="200"/>
        <w:pPrChange w:id="1389" w:author="Yoav Ram" w:date="2018-11-13T12:41:00Z">
          <w:pPr>
            <w:spacing w:after="200" w:line="480" w:lineRule="auto"/>
            <w:ind w:firstLine="0"/>
          </w:pPr>
        </w:pPrChange>
      </w:pPr>
      <w:r>
        <w:br w:type="page"/>
      </w:r>
    </w:p>
    <w:p w14:paraId="3CADD1D2" w14:textId="50606729" w:rsidR="007E41E1" w:rsidRDefault="007E41E1">
      <w:pPr>
        <w:pStyle w:val="Heading1"/>
        <w:spacing w:line="360" w:lineRule="auto"/>
        <w:ind w:firstLine="284"/>
        <w:pPrChange w:id="1390" w:author="Yoav Ram" w:date="2018-11-13T12:41:00Z">
          <w:pPr>
            <w:pStyle w:val="Heading1"/>
          </w:pPr>
        </w:pPrChange>
      </w:pPr>
      <w:r>
        <w:lastRenderedPageBreak/>
        <w:t>Supporting information</w:t>
      </w:r>
    </w:p>
    <w:p w14:paraId="7830BB69" w14:textId="77777777" w:rsidR="002C16C6" w:rsidRDefault="00FE4A98">
      <w:pPr>
        <w:pStyle w:val="Caption"/>
        <w:keepNext/>
        <w:spacing w:line="360" w:lineRule="auto"/>
        <w:jc w:val="center"/>
        <w:pPrChange w:id="1391" w:author="Yoav Ram" w:date="2018-11-13T12:41:00Z">
          <w:pPr>
            <w:pStyle w:val="Caption"/>
            <w:keepNext/>
            <w:spacing w:line="480" w:lineRule="auto"/>
            <w:ind w:firstLine="0"/>
            <w:jc w:val="center"/>
          </w:pPr>
        </w:pPrChange>
      </w:pPr>
      <w:bookmarkStart w:id="1392"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pPr>
        <w:pStyle w:val="Caption"/>
        <w:spacing w:line="360" w:lineRule="auto"/>
        <w:rPr>
          <w:b w:val="0"/>
          <w:bCs w:val="0"/>
          <w:color w:val="auto"/>
          <w:sz w:val="22"/>
          <w:szCs w:val="22"/>
        </w:rPr>
        <w:pPrChange w:id="1393"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392"/>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pPr>
        <w:spacing w:after="200"/>
        <w:rPr>
          <w:b/>
          <w:bCs/>
        </w:rPr>
        <w:pPrChange w:id="1394" w:author="Yoav Ram" w:date="2018-11-13T12:41:00Z">
          <w:pPr>
            <w:spacing w:after="200" w:line="480" w:lineRule="auto"/>
            <w:ind w:firstLine="0"/>
          </w:pPr>
        </w:pPrChange>
      </w:pPr>
      <w:bookmarkStart w:id="1395" w:name="_Ref453761140"/>
      <w:bookmarkStart w:id="1396" w:name="_Ref453761136"/>
      <w:r>
        <w:br w:type="page"/>
      </w:r>
    </w:p>
    <w:p w14:paraId="3AAAE5EA" w14:textId="77777777" w:rsidR="002C16C6" w:rsidRDefault="00FE4A98">
      <w:pPr>
        <w:pStyle w:val="Caption"/>
        <w:keepNext/>
        <w:spacing w:line="360" w:lineRule="auto"/>
        <w:jc w:val="center"/>
        <w:pPrChange w:id="1397" w:author="Yoav Ram" w:date="2018-11-13T12:41:00Z">
          <w:pPr>
            <w:pStyle w:val="Caption"/>
            <w:keepNext/>
            <w:spacing w:line="480" w:lineRule="auto"/>
            <w:ind w:firstLine="0"/>
            <w:jc w:val="center"/>
          </w:pPr>
        </w:pPrChange>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pPr>
        <w:pStyle w:val="Caption"/>
        <w:spacing w:line="360" w:lineRule="auto"/>
        <w:rPr>
          <w:b w:val="0"/>
          <w:bCs w:val="0"/>
          <w:color w:val="auto"/>
          <w:sz w:val="22"/>
          <w:szCs w:val="22"/>
        </w:rPr>
        <w:pPrChange w:id="1398" w:author="Yoav Ram" w:date="2018-11-13T12:41:00Z">
          <w:pPr>
            <w:pStyle w:val="Caption"/>
            <w:spacing w:line="480" w:lineRule="auto"/>
            <w:ind w:firstLine="0"/>
          </w:pPr>
        </w:pPrChange>
      </w:pPr>
      <w:bookmarkStart w:id="1399"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1399"/>
      <w:r w:rsidRPr="009B1A45">
        <w:rPr>
          <w:color w:val="auto"/>
          <w:sz w:val="22"/>
          <w:szCs w:val="22"/>
        </w:rPr>
        <w:t xml:space="preserve">. </w:t>
      </w:r>
      <w:bookmarkEnd w:id="1395"/>
      <w:r w:rsidR="007E41E1" w:rsidRPr="009B1A45">
        <w:rPr>
          <w:color w:val="auto"/>
          <w:sz w:val="22"/>
          <w:szCs w:val="22"/>
        </w:rPr>
        <w:t xml:space="preserve">Growth models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396"/>
    </w:p>
    <w:p w14:paraId="094F0F89" w14:textId="1D33B8A6" w:rsidR="00FE4A98" w:rsidRDefault="00FE4A98">
      <w:pPr>
        <w:spacing w:after="200"/>
        <w:rPr>
          <w:b/>
          <w:bCs/>
        </w:rPr>
        <w:pPrChange w:id="1400" w:author="Yoav Ram" w:date="2018-11-13T12:41:00Z">
          <w:pPr>
            <w:spacing w:after="200" w:line="480" w:lineRule="auto"/>
            <w:ind w:firstLine="0"/>
          </w:pPr>
        </w:pPrChange>
      </w:pPr>
      <w:bookmarkStart w:id="1401" w:name="_Ref454205793"/>
    </w:p>
    <w:p w14:paraId="65C16406" w14:textId="77777777" w:rsidR="00643E5F" w:rsidRDefault="00643E5F">
      <w:pPr>
        <w:spacing w:after="200"/>
        <w:rPr>
          <w:b/>
          <w:bCs/>
        </w:rPr>
        <w:pPrChange w:id="1402" w:author="Yoav Ram" w:date="2018-11-13T12:41:00Z">
          <w:pPr>
            <w:spacing w:after="200" w:line="480" w:lineRule="auto"/>
            <w:ind w:firstLine="0"/>
          </w:pPr>
        </w:pPrChange>
      </w:pPr>
    </w:p>
    <w:p w14:paraId="79CF6A79" w14:textId="77777777" w:rsidR="00643E5F" w:rsidRDefault="00643E5F">
      <w:pPr>
        <w:spacing w:after="200"/>
        <w:rPr>
          <w:b/>
          <w:bCs/>
        </w:rPr>
        <w:pPrChange w:id="1403" w:author="Yoav Ram" w:date="2018-11-13T12:41:00Z">
          <w:pPr>
            <w:spacing w:after="200" w:line="480" w:lineRule="auto"/>
            <w:ind w:firstLine="0"/>
          </w:pPr>
        </w:pPrChange>
      </w:pPr>
    </w:p>
    <w:p w14:paraId="38D720EB" w14:textId="77777777" w:rsidR="002C16C6" w:rsidRDefault="00FE4A98">
      <w:pPr>
        <w:pStyle w:val="Caption"/>
        <w:keepNext/>
        <w:spacing w:line="360" w:lineRule="auto"/>
        <w:jc w:val="center"/>
        <w:pPrChange w:id="1404" w:author="Yoav Ram" w:date="2018-11-13T12:41:00Z">
          <w:pPr>
            <w:pStyle w:val="Caption"/>
            <w:keepNext/>
            <w:spacing w:line="480" w:lineRule="auto"/>
            <w:ind w:firstLine="0"/>
            <w:jc w:val="center"/>
          </w:pPr>
        </w:pPrChange>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pPr>
        <w:pStyle w:val="Caption"/>
        <w:spacing w:line="360" w:lineRule="auto"/>
        <w:rPr>
          <w:b w:val="0"/>
          <w:bCs w:val="0"/>
          <w:color w:val="auto"/>
          <w:sz w:val="22"/>
          <w:szCs w:val="22"/>
        </w:rPr>
        <w:pPrChange w:id="1405" w:author="Yoav Ram" w:date="2018-11-13T12:41:00Z">
          <w:pPr>
            <w:pStyle w:val="Caption"/>
            <w:spacing w:line="480" w:lineRule="auto"/>
            <w:ind w:firstLine="0"/>
          </w:pPr>
        </w:pPrChange>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401"/>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pPr>
        <w:spacing w:after="200"/>
        <w:rPr>
          <w:b/>
          <w:bCs/>
        </w:rPr>
        <w:pPrChange w:id="1406" w:author="Yoav Ram" w:date="2018-11-13T12:41:00Z">
          <w:pPr>
            <w:spacing w:after="200" w:line="480" w:lineRule="auto"/>
            <w:ind w:firstLine="0"/>
          </w:pPr>
        </w:pPrChange>
      </w:pPr>
      <w:bookmarkStart w:id="1407" w:name="_Ref453761035"/>
      <w:r>
        <w:br w:type="page"/>
      </w:r>
    </w:p>
    <w:bookmarkEnd w:id="1407"/>
    <w:p w14:paraId="1216030F" w14:textId="2BD6E161" w:rsidR="00AD4132" w:rsidRPr="002732BE" w:rsidRDefault="00AD4132" w:rsidP="00986895">
      <w:pPr>
        <w:pStyle w:val="Caption"/>
        <w:spacing w:line="360" w:lineRule="auto"/>
        <w:outlineLvl w:val="0"/>
        <w:rPr>
          <w:b w:val="0"/>
          <w:bCs w:val="0"/>
          <w:color w:val="auto"/>
          <w:sz w:val="24"/>
          <w:szCs w:val="24"/>
        </w:rPr>
        <w:pPrChange w:id="1408" w:author="Yoav Ram" w:date="2018-11-14T11:42:00Z">
          <w:pPr>
            <w:pStyle w:val="Caption"/>
            <w:spacing w:line="480" w:lineRule="auto"/>
            <w:ind w:firstLine="0"/>
            <w:outlineLvl w:val="0"/>
          </w:pPr>
        </w:pPrChange>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Change w:id="1409" w:author="Yoav Ram" w:date="2018-11-14T11:42:00Z">
          <w:tblPr>
            <w:tblStyle w:val="MediumList1"/>
            <w:tblW w:w="0" w:type="auto"/>
            <w:tblLook w:val="04A0" w:firstRow="1" w:lastRow="0" w:firstColumn="1" w:lastColumn="0" w:noHBand="0" w:noVBand="1"/>
          </w:tblPr>
        </w:tblPrChange>
      </w:tblPr>
      <w:tblGrid>
        <w:gridCol w:w="1668"/>
        <w:gridCol w:w="1559"/>
        <w:gridCol w:w="1843"/>
        <w:gridCol w:w="1984"/>
        <w:gridCol w:w="1468"/>
        <w:tblGridChange w:id="1410">
          <w:tblGrid>
            <w:gridCol w:w="1668"/>
            <w:gridCol w:w="1559"/>
            <w:gridCol w:w="1843"/>
            <w:gridCol w:w="1984"/>
            <w:gridCol w:w="1468"/>
          </w:tblGrid>
        </w:tblGridChange>
      </w:tblGrid>
      <w:tr w:rsidR="00AD4132" w:rsidRPr="001E0803" w14:paraId="5D9D4A92" w14:textId="77777777" w:rsidTr="009868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11" w:author="Yoav Ram" w:date="2018-11-14T11:42:00Z">
              <w:tcPr>
                <w:tcW w:w="1668" w:type="dxa"/>
                <w:vAlign w:val="center"/>
              </w:tcPr>
            </w:tcPrChange>
          </w:tcPr>
          <w:p w14:paraId="7180038E" w14:textId="77777777" w:rsidR="00AD4132" w:rsidRPr="001E0803" w:rsidRDefault="00AD4132" w:rsidP="00986895">
            <w:pPr>
              <w:jc w:val="center"/>
              <w:cnfStyle w:val="101000000000" w:firstRow="1" w:lastRow="0" w:firstColumn="1" w:lastColumn="0" w:oddVBand="0" w:evenVBand="0" w:oddHBand="0" w:evenHBand="0" w:firstRowFirstColumn="0" w:firstRowLastColumn="0" w:lastRowFirstColumn="0" w:lastRowLastColumn="0"/>
              <w:rPr>
                <w:sz w:val="18"/>
                <w:szCs w:val="18"/>
              </w:rPr>
              <w:pPrChange w:id="1412" w:author="Yoav Ram" w:date="2018-11-14T11:42: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r w:rsidRPr="001E0803">
              <w:rPr>
                <w:sz w:val="18"/>
                <w:szCs w:val="18"/>
              </w:rPr>
              <w:t>Model name</w:t>
            </w:r>
          </w:p>
        </w:tc>
        <w:tc>
          <w:tcPr>
            <w:tcW w:w="1559" w:type="dxa"/>
            <w:vAlign w:val="center"/>
            <w:tcPrChange w:id="1413" w:author="Yoav Ram" w:date="2018-11-14T11:42:00Z">
              <w:tcPr>
                <w:tcW w:w="1559" w:type="dxa"/>
                <w:vAlign w:val="center"/>
              </w:tcPr>
            </w:tcPrChange>
          </w:tcPr>
          <w:p w14:paraId="571545C3" w14:textId="77777777" w:rsidR="00AD4132" w:rsidRPr="001E0803" w:rsidRDefault="00AD4132" w:rsidP="00986895">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414"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 Parameters</w:t>
            </w:r>
          </w:p>
        </w:tc>
        <w:tc>
          <w:tcPr>
            <w:tcW w:w="1843" w:type="dxa"/>
            <w:vAlign w:val="center"/>
            <w:tcPrChange w:id="1415" w:author="Yoav Ram" w:date="2018-11-14T11:42:00Z">
              <w:tcPr>
                <w:tcW w:w="1843" w:type="dxa"/>
                <w:vAlign w:val="center"/>
              </w:tcPr>
            </w:tcPrChange>
          </w:tcPr>
          <w:p w14:paraId="66222853" w14:textId="77777777" w:rsidR="00AD4132" w:rsidRPr="001E0803" w:rsidRDefault="00AD4132" w:rsidP="00986895">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416"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Free Parameters</w:t>
            </w:r>
          </w:p>
        </w:tc>
        <w:tc>
          <w:tcPr>
            <w:tcW w:w="1984" w:type="dxa"/>
            <w:vAlign w:val="center"/>
            <w:tcPrChange w:id="1417" w:author="Yoav Ram" w:date="2018-11-14T11:42:00Z">
              <w:tcPr>
                <w:tcW w:w="1984" w:type="dxa"/>
                <w:vAlign w:val="center"/>
              </w:tcPr>
            </w:tcPrChange>
          </w:tcPr>
          <w:p w14:paraId="4771D3DD" w14:textId="77777777" w:rsidR="00AD4132" w:rsidRPr="001E0803" w:rsidRDefault="00AD4132" w:rsidP="00986895">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418"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Fixed Parameters</w:t>
            </w:r>
          </w:p>
        </w:tc>
        <w:tc>
          <w:tcPr>
            <w:tcW w:w="1468" w:type="dxa"/>
            <w:vAlign w:val="center"/>
            <w:tcPrChange w:id="1419" w:author="Yoav Ram" w:date="2018-11-14T11:42:00Z">
              <w:tcPr>
                <w:tcW w:w="1468" w:type="dxa"/>
                <w:vAlign w:val="center"/>
              </w:tcPr>
            </w:tcPrChange>
          </w:tcPr>
          <w:p w14:paraId="74D9ABB6" w14:textId="77777777" w:rsidR="00AD4132" w:rsidRPr="001E0803" w:rsidRDefault="00AD4132" w:rsidP="00986895">
            <w:pPr>
              <w:jc w:val="center"/>
              <w:cnfStyle w:val="100000000000" w:firstRow="1" w:lastRow="0" w:firstColumn="0" w:lastColumn="0" w:oddVBand="0" w:evenVBand="0" w:oddHBand="0" w:evenHBand="0" w:firstRowFirstColumn="0" w:firstRowLastColumn="0" w:lastRowFirstColumn="0" w:lastRowLastColumn="0"/>
              <w:rPr>
                <w:b/>
                <w:bCs/>
                <w:sz w:val="18"/>
                <w:szCs w:val="18"/>
              </w:rPr>
              <w:pPrChange w:id="1420" w:author="Yoav Ram" w:date="2018-11-14T11:42: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b/>
                <w:bCs/>
                <w:sz w:val="18"/>
                <w:szCs w:val="18"/>
              </w:rPr>
              <w:t>References</w:t>
            </w:r>
          </w:p>
        </w:tc>
      </w:tr>
      <w:tr w:rsidR="00AD4132" w:rsidRPr="001E0803" w14:paraId="3EF924D6"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21" w:author="Yoav Ram" w:date="2018-11-14T11:42:00Z">
              <w:tcPr>
                <w:tcW w:w="1668" w:type="dxa"/>
                <w:vAlign w:val="center"/>
              </w:tcPr>
            </w:tcPrChange>
          </w:tcPr>
          <w:p w14:paraId="76429AC7" w14:textId="77777777" w:rsidR="00AD4132" w:rsidRPr="001E0803" w:rsidRDefault="00AD4132"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422"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proofErr w:type="spellStart"/>
            <w:r w:rsidRPr="001E0803">
              <w:rPr>
                <w:sz w:val="18"/>
                <w:szCs w:val="18"/>
              </w:rPr>
              <w:t>Baranyi</w:t>
            </w:r>
            <w:proofErr w:type="spellEnd"/>
            <w:r w:rsidRPr="001E0803">
              <w:rPr>
                <w:sz w:val="18"/>
                <w:szCs w:val="18"/>
              </w:rPr>
              <w:t xml:space="preserve"> Roberts 1994</w:t>
            </w:r>
          </w:p>
        </w:tc>
        <w:tc>
          <w:tcPr>
            <w:tcW w:w="1559" w:type="dxa"/>
            <w:vAlign w:val="center"/>
            <w:tcPrChange w:id="1423" w:author="Yoav Ram" w:date="2018-11-14T11:42:00Z">
              <w:tcPr>
                <w:tcW w:w="1559" w:type="dxa"/>
                <w:vAlign w:val="center"/>
              </w:tcPr>
            </w:tcPrChange>
          </w:tcPr>
          <w:p w14:paraId="7438B907"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24"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6</w:t>
            </w:r>
          </w:p>
        </w:tc>
        <w:tc>
          <w:tcPr>
            <w:tcW w:w="1843" w:type="dxa"/>
            <w:vAlign w:val="center"/>
            <w:tcPrChange w:id="1425" w:author="Yoav Ram" w:date="2018-11-14T11:42:00Z">
              <w:tcPr>
                <w:tcW w:w="1843" w:type="dxa"/>
                <w:vAlign w:val="center"/>
              </w:tcPr>
            </w:tcPrChange>
          </w:tcPr>
          <w:p w14:paraId="3F1F41BF" w14:textId="4E0A0832" w:rsidR="00AD4132" w:rsidRPr="001E0803" w:rsidRDefault="00FF6EF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26"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Change w:id="1427" w:author="Yoav Ram" w:date="2018-11-14T11:42:00Z">
              <w:tcPr>
                <w:tcW w:w="1984" w:type="dxa"/>
                <w:vAlign w:val="center"/>
              </w:tcPr>
            </w:tcPrChange>
          </w:tcPr>
          <w:p w14:paraId="2D2A0E23"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28"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p w14:paraId="416D0EB6"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29"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p>
        </w:tc>
        <w:tc>
          <w:tcPr>
            <w:tcW w:w="1468" w:type="dxa"/>
            <w:vAlign w:val="center"/>
            <w:tcPrChange w:id="1430" w:author="Yoav Ram" w:date="2018-11-14T11:42:00Z">
              <w:tcPr>
                <w:tcW w:w="1468" w:type="dxa"/>
                <w:vAlign w:val="center"/>
              </w:tcPr>
            </w:tcPrChange>
          </w:tcPr>
          <w:p w14:paraId="0FDA2639" w14:textId="78293DF9"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31"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32" w:author="Yoav Ram" w:date="2018-11-14T11:42:00Z">
              <w:tcPr>
                <w:tcW w:w="1668" w:type="dxa"/>
                <w:vAlign w:val="center"/>
              </w:tcPr>
            </w:tcPrChange>
          </w:tcPr>
          <w:p w14:paraId="7706EE32" w14:textId="77777777" w:rsidR="00AD4132" w:rsidRPr="001E0803" w:rsidRDefault="00AD4132" w:rsidP="00986895">
            <w:pPr>
              <w:jc w:val="center"/>
              <w:rPr>
                <w:sz w:val="18"/>
                <w:szCs w:val="18"/>
              </w:rPr>
              <w:pPrChange w:id="1433" w:author="Yoav Ram" w:date="2018-11-14T11:42:00Z">
                <w:pPr>
                  <w:spacing w:line="480" w:lineRule="auto"/>
                  <w:ind w:firstLine="0"/>
                  <w:jc w:val="center"/>
                </w:pPr>
              </w:pPrChange>
            </w:pPr>
            <w:proofErr w:type="spellStart"/>
            <w:r w:rsidRPr="001E0803">
              <w:rPr>
                <w:sz w:val="18"/>
                <w:szCs w:val="18"/>
              </w:rPr>
              <w:t>Baranyi</w:t>
            </w:r>
            <w:proofErr w:type="spellEnd"/>
            <w:r w:rsidRPr="001E0803">
              <w:rPr>
                <w:sz w:val="18"/>
                <w:szCs w:val="18"/>
              </w:rPr>
              <w:t xml:space="preserve"> 1997</w:t>
            </w:r>
          </w:p>
        </w:tc>
        <w:tc>
          <w:tcPr>
            <w:tcW w:w="1559" w:type="dxa"/>
            <w:vAlign w:val="center"/>
            <w:tcPrChange w:id="1434" w:author="Yoav Ram" w:date="2018-11-14T11:42:00Z">
              <w:tcPr>
                <w:tcW w:w="1559" w:type="dxa"/>
                <w:vAlign w:val="center"/>
              </w:tcPr>
            </w:tcPrChange>
          </w:tcPr>
          <w:p w14:paraId="5FECE6CE" w14:textId="77777777"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35"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5</w:t>
            </w:r>
          </w:p>
        </w:tc>
        <w:tc>
          <w:tcPr>
            <w:tcW w:w="1843" w:type="dxa"/>
            <w:vAlign w:val="center"/>
            <w:tcPrChange w:id="1436" w:author="Yoav Ram" w:date="2018-11-14T11:42:00Z">
              <w:tcPr>
                <w:tcW w:w="1843" w:type="dxa"/>
                <w:vAlign w:val="center"/>
              </w:tcPr>
            </w:tcPrChange>
          </w:tcPr>
          <w:p w14:paraId="1E5F4361" w14:textId="4B533F61" w:rsidR="00AD4132" w:rsidRPr="001E0803" w:rsidRDefault="00FF6EF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37"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Change w:id="1438" w:author="Yoav Ram" w:date="2018-11-14T11:42:00Z">
              <w:tcPr>
                <w:tcW w:w="1984" w:type="dxa"/>
                <w:vAlign w:val="center"/>
              </w:tcPr>
            </w:tcPrChange>
          </w:tcPr>
          <w:p w14:paraId="47A8B236" w14:textId="77777777"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39"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1468" w:type="dxa"/>
            <w:vAlign w:val="center"/>
            <w:tcPrChange w:id="1440" w:author="Yoav Ram" w:date="2018-11-14T11:42:00Z">
              <w:tcPr>
                <w:tcW w:w="1468" w:type="dxa"/>
                <w:vAlign w:val="center"/>
              </w:tcPr>
            </w:tcPrChange>
          </w:tcPr>
          <w:p w14:paraId="2DC99085" w14:textId="77777777"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41"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w:t>
            </w:r>
          </w:p>
        </w:tc>
      </w:tr>
      <w:tr w:rsidR="00AD4132" w:rsidRPr="001E0803" w14:paraId="39764689"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42" w:author="Yoav Ram" w:date="2018-11-14T11:42:00Z">
              <w:tcPr>
                <w:tcW w:w="1668" w:type="dxa"/>
                <w:vAlign w:val="center"/>
              </w:tcPr>
            </w:tcPrChange>
          </w:tcPr>
          <w:p w14:paraId="020798B4" w14:textId="77777777" w:rsidR="00AD4132" w:rsidRPr="001E0803" w:rsidRDefault="00AD4132"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443"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proofErr w:type="spellStart"/>
            <w:r w:rsidRPr="001E0803">
              <w:rPr>
                <w:sz w:val="18"/>
                <w:szCs w:val="18"/>
              </w:rPr>
              <w:t>Baranyi</w:t>
            </w:r>
            <w:proofErr w:type="spellEnd"/>
            <w:r w:rsidRPr="001E0803">
              <w:rPr>
                <w:sz w:val="18"/>
                <w:szCs w:val="18"/>
              </w:rPr>
              <w:t xml:space="preserve"> Roberts 1994</w:t>
            </w:r>
          </w:p>
        </w:tc>
        <w:tc>
          <w:tcPr>
            <w:tcW w:w="1559" w:type="dxa"/>
            <w:vAlign w:val="center"/>
            <w:tcPrChange w:id="1444" w:author="Yoav Ram" w:date="2018-11-14T11:42:00Z">
              <w:tcPr>
                <w:tcW w:w="1559" w:type="dxa"/>
                <w:vAlign w:val="center"/>
              </w:tcPr>
            </w:tcPrChange>
          </w:tcPr>
          <w:p w14:paraId="7879EF47"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45"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5</w:t>
            </w:r>
          </w:p>
        </w:tc>
        <w:tc>
          <w:tcPr>
            <w:tcW w:w="1843" w:type="dxa"/>
            <w:vAlign w:val="center"/>
            <w:tcPrChange w:id="1446" w:author="Yoav Ram" w:date="2018-11-14T11:42:00Z">
              <w:tcPr>
                <w:tcW w:w="1843" w:type="dxa"/>
                <w:vAlign w:val="center"/>
              </w:tcPr>
            </w:tcPrChange>
          </w:tcPr>
          <w:p w14:paraId="78DD7858" w14:textId="77777777" w:rsidR="00AD4132" w:rsidRPr="001E0803" w:rsidRDefault="00FF6EF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47"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Change w:id="1448" w:author="Yoav Ram" w:date="2018-11-14T11:42:00Z">
              <w:tcPr>
                <w:tcW w:w="1984" w:type="dxa"/>
                <w:vAlign w:val="center"/>
              </w:tcPr>
            </w:tcPrChange>
          </w:tcPr>
          <w:p w14:paraId="635EBAFB" w14:textId="4F134AC2" w:rsidR="00AD4132" w:rsidRPr="001E0803" w:rsidRDefault="00B36A9E"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49"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1468" w:type="dxa"/>
            <w:vAlign w:val="center"/>
            <w:tcPrChange w:id="1450" w:author="Yoav Ram" w:date="2018-11-14T11:42:00Z">
              <w:tcPr>
                <w:tcW w:w="1468" w:type="dxa"/>
                <w:vAlign w:val="center"/>
              </w:tcPr>
            </w:tcPrChange>
          </w:tcPr>
          <w:p w14:paraId="4438287E"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51"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w:t>
            </w:r>
          </w:p>
        </w:tc>
      </w:tr>
      <w:tr w:rsidR="00AD4132" w:rsidRPr="001E0803" w14:paraId="5C0F3857"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52" w:author="Yoav Ram" w:date="2018-11-14T11:42:00Z">
              <w:tcPr>
                <w:tcW w:w="1668" w:type="dxa"/>
                <w:vAlign w:val="center"/>
              </w:tcPr>
            </w:tcPrChange>
          </w:tcPr>
          <w:p w14:paraId="097CCAAB" w14:textId="77777777" w:rsidR="00AD4132" w:rsidRPr="001E0803" w:rsidRDefault="00AD4132" w:rsidP="00986895">
            <w:pPr>
              <w:jc w:val="center"/>
              <w:rPr>
                <w:sz w:val="18"/>
                <w:szCs w:val="18"/>
              </w:rPr>
              <w:pPrChange w:id="1453" w:author="Yoav Ram" w:date="2018-11-14T11:42:00Z">
                <w:pPr>
                  <w:spacing w:line="480" w:lineRule="auto"/>
                  <w:ind w:firstLine="0"/>
                  <w:jc w:val="center"/>
                </w:pPr>
              </w:pPrChange>
            </w:pPr>
            <w:r w:rsidRPr="001E0803">
              <w:rPr>
                <w:sz w:val="18"/>
                <w:szCs w:val="18"/>
              </w:rPr>
              <w:t>Richards 1959</w:t>
            </w:r>
          </w:p>
        </w:tc>
        <w:tc>
          <w:tcPr>
            <w:tcW w:w="1559" w:type="dxa"/>
            <w:vAlign w:val="center"/>
            <w:tcPrChange w:id="1454" w:author="Yoav Ram" w:date="2018-11-14T11:42:00Z">
              <w:tcPr>
                <w:tcW w:w="1559" w:type="dxa"/>
                <w:vAlign w:val="center"/>
              </w:tcPr>
            </w:tcPrChange>
          </w:tcPr>
          <w:p w14:paraId="1377ADE2" w14:textId="77777777"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55"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4</w:t>
            </w:r>
          </w:p>
        </w:tc>
        <w:tc>
          <w:tcPr>
            <w:tcW w:w="1843" w:type="dxa"/>
            <w:vAlign w:val="center"/>
            <w:tcPrChange w:id="1456" w:author="Yoav Ram" w:date="2018-11-14T11:42:00Z">
              <w:tcPr>
                <w:tcW w:w="1843" w:type="dxa"/>
                <w:vAlign w:val="center"/>
              </w:tcPr>
            </w:tcPrChange>
          </w:tcPr>
          <w:p w14:paraId="71566D92" w14:textId="04E8687B" w:rsidR="00AD4132" w:rsidRPr="00B36A9E" w:rsidRDefault="00FF6EF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57"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1984" w:type="dxa"/>
            <w:vAlign w:val="center"/>
            <w:tcPrChange w:id="1458" w:author="Yoav Ram" w:date="2018-11-14T11:42:00Z">
              <w:tcPr>
                <w:tcW w:w="1984" w:type="dxa"/>
                <w:vAlign w:val="center"/>
              </w:tcPr>
            </w:tcPrChange>
          </w:tcPr>
          <w:p w14:paraId="1BB67C44" w14:textId="427103C1" w:rsidR="00AD4132" w:rsidRPr="001E0803" w:rsidRDefault="00FF6EF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59"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Change w:id="1460" w:author="Yoav Ram" w:date="2018-11-14T11:42:00Z">
              <w:tcPr>
                <w:tcW w:w="1468" w:type="dxa"/>
                <w:vAlign w:val="center"/>
              </w:tcPr>
            </w:tcPrChange>
          </w:tcPr>
          <w:p w14:paraId="42CA0ADA" w14:textId="70236D09"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61"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62" w:author="Yoav Ram" w:date="2018-11-14T11:42:00Z">
              <w:tcPr>
                <w:tcW w:w="1668" w:type="dxa"/>
                <w:vAlign w:val="center"/>
              </w:tcPr>
            </w:tcPrChange>
          </w:tcPr>
          <w:p w14:paraId="4EF15811" w14:textId="77777777" w:rsidR="00AD4132" w:rsidRPr="001E0803" w:rsidRDefault="00AD4132"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463" w:author="Yoav Ram" w:date="2018-11-14T11:42: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proofErr w:type="spellStart"/>
            <w:r w:rsidRPr="001E0803">
              <w:rPr>
                <w:sz w:val="18"/>
                <w:szCs w:val="18"/>
              </w:rPr>
              <w:t>Baranyi</w:t>
            </w:r>
            <w:proofErr w:type="spellEnd"/>
            <w:r w:rsidRPr="001E0803">
              <w:rPr>
                <w:sz w:val="18"/>
                <w:szCs w:val="18"/>
              </w:rPr>
              <w:t xml:space="preserve"> 1997</w:t>
            </w:r>
          </w:p>
        </w:tc>
        <w:tc>
          <w:tcPr>
            <w:tcW w:w="1559" w:type="dxa"/>
            <w:vAlign w:val="center"/>
            <w:tcPrChange w:id="1464" w:author="Yoav Ram" w:date="2018-11-14T11:42:00Z">
              <w:tcPr>
                <w:tcW w:w="1559" w:type="dxa"/>
                <w:vAlign w:val="center"/>
              </w:tcPr>
            </w:tcPrChange>
          </w:tcPr>
          <w:p w14:paraId="1BCC64B0"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65"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4</w:t>
            </w:r>
          </w:p>
        </w:tc>
        <w:tc>
          <w:tcPr>
            <w:tcW w:w="1843" w:type="dxa"/>
            <w:vAlign w:val="center"/>
            <w:tcPrChange w:id="1466" w:author="Yoav Ram" w:date="2018-11-14T11:42:00Z">
              <w:tcPr>
                <w:tcW w:w="1843" w:type="dxa"/>
                <w:vAlign w:val="center"/>
              </w:tcPr>
            </w:tcPrChange>
          </w:tcPr>
          <w:p w14:paraId="0B3F659E" w14:textId="77777777" w:rsidR="00AD4132" w:rsidRPr="001E0803" w:rsidRDefault="00FF6EF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67"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Change w:id="1468" w:author="Yoav Ram" w:date="2018-11-14T11:42:00Z">
              <w:tcPr>
                <w:tcW w:w="1984" w:type="dxa"/>
                <w:vAlign w:val="center"/>
              </w:tcPr>
            </w:tcPrChange>
          </w:tcPr>
          <w:p w14:paraId="1A2A2249" w14:textId="4056393D" w:rsidR="00AD4132" w:rsidRPr="00B36A9E" w:rsidRDefault="00B36A9E"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69"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70"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m:oMathPara>
              <m:oMath>
                <m:r>
                  <m:rPr>
                    <m:sty m:val="p"/>
                  </m:rPr>
                  <w:rPr>
                    <w:rFonts w:ascii="Cambria Math" w:hAnsi="Cambria Math"/>
                    <w:sz w:val="18"/>
                    <w:szCs w:val="18"/>
                  </w:rPr>
                  <m:t>m=r</m:t>
                </m:r>
              </m:oMath>
            </m:oMathPara>
          </w:p>
        </w:tc>
        <w:tc>
          <w:tcPr>
            <w:tcW w:w="1468" w:type="dxa"/>
            <w:vAlign w:val="center"/>
            <w:tcPrChange w:id="1471" w:author="Yoav Ram" w:date="2018-11-14T11:42:00Z">
              <w:tcPr>
                <w:tcW w:w="1468" w:type="dxa"/>
                <w:vAlign w:val="center"/>
              </w:tcPr>
            </w:tcPrChange>
          </w:tcPr>
          <w:p w14:paraId="7C6B8BCD" w14:textId="0CF10716" w:rsidR="00AD4132" w:rsidRPr="001E0803" w:rsidRDefault="00AD4132"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472" w:author="Yoav Ram" w:date="2018-11-14T11:42: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986895">
        <w:trPr>
          <w:jc w:val="center"/>
        </w:trPr>
        <w:tc>
          <w:tcPr>
            <w:cnfStyle w:val="001000000000" w:firstRow="0" w:lastRow="0" w:firstColumn="1" w:lastColumn="0" w:oddVBand="0" w:evenVBand="0" w:oddHBand="0" w:evenHBand="0" w:firstRowFirstColumn="0" w:firstRowLastColumn="0" w:lastRowFirstColumn="0" w:lastRowLastColumn="0"/>
            <w:tcW w:w="1668" w:type="dxa"/>
            <w:vAlign w:val="center"/>
            <w:tcPrChange w:id="1473" w:author="Yoav Ram" w:date="2018-11-14T11:42:00Z">
              <w:tcPr>
                <w:tcW w:w="1668" w:type="dxa"/>
                <w:vAlign w:val="center"/>
              </w:tcPr>
            </w:tcPrChange>
          </w:tcPr>
          <w:p w14:paraId="41764475" w14:textId="77777777" w:rsidR="00AD4132" w:rsidRPr="001E0803" w:rsidRDefault="00AD4132" w:rsidP="00986895">
            <w:pPr>
              <w:jc w:val="center"/>
              <w:rPr>
                <w:sz w:val="18"/>
                <w:szCs w:val="18"/>
              </w:rPr>
              <w:pPrChange w:id="1474" w:author="Yoav Ram" w:date="2018-11-14T11:42:00Z">
                <w:pPr>
                  <w:spacing w:line="480" w:lineRule="auto"/>
                  <w:ind w:firstLine="0"/>
                  <w:jc w:val="center"/>
                </w:pPr>
              </w:pPrChange>
            </w:pPr>
            <w:r w:rsidRPr="001E0803">
              <w:rPr>
                <w:sz w:val="18"/>
                <w:szCs w:val="18"/>
              </w:rPr>
              <w:t>Logistic</w:t>
            </w:r>
          </w:p>
        </w:tc>
        <w:tc>
          <w:tcPr>
            <w:tcW w:w="1559" w:type="dxa"/>
            <w:vAlign w:val="center"/>
            <w:tcPrChange w:id="1475" w:author="Yoav Ram" w:date="2018-11-14T11:42:00Z">
              <w:tcPr>
                <w:tcW w:w="1559" w:type="dxa"/>
                <w:vAlign w:val="center"/>
              </w:tcPr>
            </w:tcPrChange>
          </w:tcPr>
          <w:p w14:paraId="712D1DC2" w14:textId="77777777" w:rsidR="00AD4132" w:rsidRPr="001E0803" w:rsidRDefault="00AD413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76"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3</w:t>
            </w:r>
          </w:p>
        </w:tc>
        <w:tc>
          <w:tcPr>
            <w:tcW w:w="1843" w:type="dxa"/>
            <w:vAlign w:val="center"/>
            <w:tcPrChange w:id="1477" w:author="Yoav Ram" w:date="2018-11-14T11:42:00Z">
              <w:tcPr>
                <w:tcW w:w="1843" w:type="dxa"/>
                <w:vAlign w:val="center"/>
              </w:tcPr>
            </w:tcPrChange>
          </w:tcPr>
          <w:p w14:paraId="6ADB92D6" w14:textId="77777777" w:rsidR="00AD4132" w:rsidRPr="001E0803" w:rsidRDefault="00FF6EF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78"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1984" w:type="dxa"/>
            <w:vAlign w:val="center"/>
            <w:tcPrChange w:id="1479" w:author="Yoav Ram" w:date="2018-11-14T11:42:00Z">
              <w:tcPr>
                <w:tcW w:w="1984" w:type="dxa"/>
                <w:vAlign w:val="center"/>
              </w:tcPr>
            </w:tcPrChange>
          </w:tcPr>
          <w:p w14:paraId="049D0339" w14:textId="60ED2999" w:rsidR="00AD4132" w:rsidRPr="001E0803" w:rsidRDefault="00B36A9E"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80"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FF6EF2"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481" w:author="Yoav Ram" w:date="2018-11-14T11:42: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Change w:id="1482" w:author="Yoav Ram" w:date="2018-11-14T11:42:00Z">
              <w:tcPr>
                <w:tcW w:w="1468" w:type="dxa"/>
                <w:vAlign w:val="center"/>
              </w:tcPr>
            </w:tcPrChange>
          </w:tcPr>
          <w:p w14:paraId="5F9D87D5" w14:textId="10F75E0C" w:rsidR="00AD4132" w:rsidRPr="001E0803" w:rsidRDefault="00AD4132" w:rsidP="00986895">
            <w:pPr>
              <w:keepNext/>
              <w:jc w:val="center"/>
              <w:cnfStyle w:val="000000000000" w:firstRow="0" w:lastRow="0" w:firstColumn="0" w:lastColumn="0" w:oddVBand="0" w:evenVBand="0" w:oddHBand="0" w:evenHBand="0" w:firstRowFirstColumn="0" w:firstRowLastColumn="0" w:lastRowFirstColumn="0" w:lastRowLastColumn="0"/>
              <w:rPr>
                <w:sz w:val="18"/>
                <w:szCs w:val="18"/>
              </w:rPr>
              <w:pPrChange w:id="1483" w:author="Yoav Ram" w:date="2018-11-14T11:42:00Z">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986895">
      <w:pPr>
        <w:jc w:val="center"/>
        <w:rPr>
          <w:sz w:val="22"/>
          <w:szCs w:val="22"/>
        </w:rPr>
        <w:pPrChange w:id="1484" w:author="Yoav Ram" w:date="2018-11-14T11:42:00Z">
          <w:pPr>
            <w:spacing w:line="480" w:lineRule="auto"/>
            <w:ind w:firstLine="0"/>
          </w:pPr>
        </w:pPrChange>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xml:space="preserve">.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proofErr w:type="spellStart"/>
      <w:r w:rsidRPr="009B1A45">
        <w:rPr>
          <w:sz w:val="22"/>
          <w:szCs w:val="22"/>
        </w:rPr>
        <w:t>evant</w:t>
      </w:r>
      <w:proofErr w:type="spellEnd"/>
      <w:r w:rsidRPr="009B1A45">
        <w:rPr>
          <w:sz w:val="22"/>
          <w:szCs w:val="22"/>
        </w:rPr>
        <w: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pPr>
        <w:spacing w:after="200"/>
        <w:pPrChange w:id="1485" w:author="Yoav Ram" w:date="2018-11-13T12:41:00Z">
          <w:pPr>
            <w:spacing w:after="200" w:line="480" w:lineRule="auto"/>
            <w:ind w:firstLine="0"/>
          </w:pPr>
        </w:pPrChange>
      </w:pPr>
    </w:p>
    <w:p w14:paraId="5850DF55" w14:textId="77777777" w:rsidR="00812388" w:rsidRDefault="00812388">
      <w:pPr>
        <w:spacing w:after="200"/>
        <w:rPr>
          <w:b/>
          <w:bCs/>
        </w:rPr>
        <w:pPrChange w:id="1486" w:author="Yoav Ram" w:date="2018-11-13T12:41:00Z">
          <w:pPr>
            <w:spacing w:after="200" w:line="276" w:lineRule="auto"/>
            <w:ind w:firstLine="0"/>
          </w:pPr>
        </w:pPrChange>
      </w:pPr>
      <w:bookmarkStart w:id="1487" w:name="_Ref453683761"/>
      <w:r>
        <w:rPr>
          <w:b/>
          <w:bCs/>
        </w:rPr>
        <w:br w:type="page"/>
      </w:r>
    </w:p>
    <w:p w14:paraId="15FAE84B" w14:textId="587D41C4" w:rsidR="002C16C6" w:rsidRPr="002732BE" w:rsidRDefault="002C16C6" w:rsidP="00986895">
      <w:pPr>
        <w:outlineLvl w:val="0"/>
        <w:rPr>
          <w:b/>
          <w:bCs/>
        </w:rPr>
        <w:pPrChange w:id="1488" w:author="Yoav Ram" w:date="2018-11-14T11:42:00Z">
          <w:pPr>
            <w:spacing w:line="480" w:lineRule="auto"/>
            <w:ind w:firstLine="0"/>
            <w:outlineLvl w:val="0"/>
          </w:pPr>
        </w:pPrChange>
      </w:pPr>
      <w:r w:rsidRPr="002732BE">
        <w:rPr>
          <w:b/>
          <w:bCs/>
        </w:rPr>
        <w:lastRenderedPageBreak/>
        <w:t>Tabl</w:t>
      </w:r>
      <w:bookmarkEnd w:id="1487"/>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Change w:id="1489" w:author="Yoav Ram" w:date="2018-11-14T11:41:00Z">
          <w:tblPr>
            <w:tblStyle w:val="LightShading"/>
            <w:tblW w:w="0" w:type="auto"/>
            <w:tblLook w:val="04A0" w:firstRow="1" w:lastRow="0" w:firstColumn="1" w:lastColumn="0" w:noHBand="0" w:noVBand="1"/>
          </w:tblPr>
        </w:tblPrChange>
      </w:tblPr>
      <w:tblGrid>
        <w:gridCol w:w="1089"/>
        <w:gridCol w:w="229"/>
        <w:gridCol w:w="851"/>
        <w:gridCol w:w="71"/>
        <w:gridCol w:w="1093"/>
        <w:gridCol w:w="6"/>
        <w:gridCol w:w="1118"/>
        <w:gridCol w:w="6"/>
        <w:gridCol w:w="1118"/>
        <w:gridCol w:w="6"/>
        <w:gridCol w:w="1033"/>
        <w:gridCol w:w="6"/>
        <w:gridCol w:w="1033"/>
        <w:gridCol w:w="6"/>
        <w:tblGridChange w:id="1490">
          <w:tblGrid>
            <w:gridCol w:w="1089"/>
            <w:gridCol w:w="229"/>
            <w:gridCol w:w="851"/>
            <w:gridCol w:w="71"/>
            <w:gridCol w:w="1093"/>
            <w:gridCol w:w="6"/>
            <w:gridCol w:w="1118"/>
            <w:gridCol w:w="6"/>
            <w:gridCol w:w="1118"/>
            <w:gridCol w:w="6"/>
            <w:gridCol w:w="1033"/>
            <w:gridCol w:w="6"/>
            <w:gridCol w:w="1033"/>
            <w:gridCol w:w="6"/>
          </w:tblGrid>
        </w:tblGridChange>
      </w:tblGrid>
      <w:tr w:rsidR="009E5344" w:rsidRPr="001E0803" w14:paraId="3CCC45D0" w14:textId="77777777" w:rsidTr="00986895">
        <w:trPr>
          <w:gridAfter w:val="1"/>
          <w:cnfStyle w:val="100000000000" w:firstRow="1" w:lastRow="0" w:firstColumn="0" w:lastColumn="0" w:oddVBand="0" w:evenVBand="0" w:oddHBand="0" w:evenHBand="0" w:firstRowFirstColumn="0" w:firstRowLastColumn="0" w:lastRowFirstColumn="0" w:lastRowLastColumn="0"/>
          <w:wAfter w:w="6" w:type="dxa"/>
          <w:jc w:val="center"/>
          <w:trPrChange w:id="1491"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PrChange w:id="1492" w:author="Yoav Ram" w:date="2018-11-14T11:41:00Z">
              <w:tcPr>
                <w:tcW w:w="1089" w:type="dxa"/>
              </w:tcPr>
            </w:tcPrChange>
          </w:tcPr>
          <w:p w14:paraId="55AE3C64" w14:textId="77777777" w:rsidR="009E5344" w:rsidRPr="001E0803" w:rsidRDefault="009E5344" w:rsidP="00986895">
            <w:pPr>
              <w:jc w:val="center"/>
              <w:cnfStyle w:val="101000000000" w:firstRow="1" w:lastRow="0" w:firstColumn="1" w:lastColumn="0" w:oddVBand="0" w:evenVBand="0" w:oddHBand="0" w:evenHBand="0" w:firstRowFirstColumn="0" w:firstRowLastColumn="0" w:lastRowFirstColumn="0" w:lastRowLastColumn="0"/>
              <w:rPr>
                <w:sz w:val="18"/>
                <w:szCs w:val="18"/>
              </w:rPr>
              <w:pPrChange w:id="1493" w:author="Yoav Ram" w:date="2018-11-14T11:41:00Z">
                <w:pPr>
                  <w:spacing w:line="480" w:lineRule="auto"/>
                  <w:ind w:firstLine="0"/>
                  <w:jc w:val="center"/>
                  <w:cnfStyle w:val="101000000000" w:firstRow="1" w:lastRow="0" w:firstColumn="1" w:lastColumn="0" w:oddVBand="0" w:evenVBand="0" w:oddHBand="0" w:evenHBand="0" w:firstRowFirstColumn="0" w:firstRowLastColumn="0" w:lastRowFirstColumn="0" w:lastRowLastColumn="0"/>
                </w:pPr>
              </w:pPrChange>
            </w:pPr>
          </w:p>
        </w:tc>
        <w:tc>
          <w:tcPr>
            <w:tcW w:w="2244" w:type="dxa"/>
            <w:gridSpan w:val="4"/>
            <w:tcPrChange w:id="1494" w:author="Yoav Ram" w:date="2018-11-14T11:41:00Z">
              <w:tcPr>
                <w:tcW w:w="2244" w:type="dxa"/>
                <w:gridSpan w:val="4"/>
              </w:tcPr>
            </w:tcPrChange>
          </w:tcPr>
          <w:p w14:paraId="184FBC8B" w14:textId="1CD63E7C" w:rsidR="009E5344" w:rsidRPr="001E0803" w:rsidRDefault="009E5344" w:rsidP="00986895">
            <w:pPr>
              <w:jc w:val="center"/>
              <w:cnfStyle w:val="100000000000" w:firstRow="1" w:lastRow="0" w:firstColumn="0" w:lastColumn="0" w:oddVBand="0" w:evenVBand="0" w:oddHBand="0" w:evenHBand="0" w:firstRowFirstColumn="0" w:firstRowLastColumn="0" w:lastRowFirstColumn="0" w:lastRowLastColumn="0"/>
              <w:rPr>
                <w:sz w:val="18"/>
                <w:szCs w:val="18"/>
              </w:rPr>
              <w:pPrChange w:id="1495"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A</w:t>
            </w:r>
          </w:p>
        </w:tc>
        <w:tc>
          <w:tcPr>
            <w:tcW w:w="2248" w:type="dxa"/>
            <w:gridSpan w:val="4"/>
            <w:tcPrChange w:id="1496" w:author="Yoav Ram" w:date="2018-11-14T11:41:00Z">
              <w:tcPr>
                <w:tcW w:w="2248" w:type="dxa"/>
                <w:gridSpan w:val="4"/>
              </w:tcPr>
            </w:tcPrChange>
          </w:tcPr>
          <w:p w14:paraId="4600EFC5" w14:textId="77777777" w:rsidR="009E5344" w:rsidRPr="001E0803" w:rsidRDefault="009E5344" w:rsidP="00986895">
            <w:pPr>
              <w:jc w:val="center"/>
              <w:cnfStyle w:val="100000000000" w:firstRow="1" w:lastRow="0" w:firstColumn="0" w:lastColumn="0" w:oddVBand="0" w:evenVBand="0" w:oddHBand="0" w:evenHBand="0" w:firstRowFirstColumn="0" w:firstRowLastColumn="0" w:lastRowFirstColumn="0" w:lastRowLastColumn="0"/>
              <w:rPr>
                <w:sz w:val="18"/>
                <w:szCs w:val="18"/>
              </w:rPr>
              <w:pPrChange w:id="1497"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B</w:t>
            </w:r>
          </w:p>
        </w:tc>
        <w:tc>
          <w:tcPr>
            <w:tcW w:w="2078" w:type="dxa"/>
            <w:gridSpan w:val="4"/>
            <w:tcPrChange w:id="1498" w:author="Yoav Ram" w:date="2018-11-14T11:41:00Z">
              <w:tcPr>
                <w:tcW w:w="2078" w:type="dxa"/>
                <w:gridSpan w:val="4"/>
              </w:tcPr>
            </w:tcPrChange>
          </w:tcPr>
          <w:p w14:paraId="2CFB3927" w14:textId="77777777" w:rsidR="009E5344" w:rsidRPr="001E0803" w:rsidRDefault="009E5344" w:rsidP="00986895">
            <w:pPr>
              <w:jc w:val="center"/>
              <w:cnfStyle w:val="100000000000" w:firstRow="1" w:lastRow="0" w:firstColumn="0" w:lastColumn="0" w:oddVBand="0" w:evenVBand="0" w:oddHBand="0" w:evenHBand="0" w:firstRowFirstColumn="0" w:firstRowLastColumn="0" w:lastRowFirstColumn="0" w:lastRowLastColumn="0"/>
              <w:rPr>
                <w:sz w:val="18"/>
                <w:szCs w:val="18"/>
              </w:rPr>
              <w:pPrChange w:id="1499" w:author="Yoav Ram" w:date="2018-11-14T11:41:00Z">
                <w:pPr>
                  <w:spacing w:line="480" w:lineRule="auto"/>
                  <w:ind w:firstLine="0"/>
                  <w:jc w:val="center"/>
                  <w:cnfStyle w:val="100000000000" w:firstRow="1" w:lastRow="0" w:firstColumn="0" w:lastColumn="0" w:oddVBand="0" w:evenVBand="0" w:oddHBand="0" w:evenHBand="0" w:firstRowFirstColumn="0" w:firstRowLastColumn="0" w:lastRowFirstColumn="0" w:lastRowLastColumn="0"/>
                </w:pPr>
              </w:pPrChange>
            </w:pPr>
            <w:r w:rsidRPr="001E0803">
              <w:rPr>
                <w:sz w:val="18"/>
                <w:szCs w:val="18"/>
              </w:rPr>
              <w:t>Experiment C</w:t>
            </w:r>
          </w:p>
        </w:tc>
      </w:tr>
      <w:tr w:rsidR="009E5344" w:rsidRPr="001E0803" w14:paraId="3092114A" w14:textId="77777777" w:rsidTr="0098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8" w:type="dxa"/>
            <w:gridSpan w:val="2"/>
            <w:tcPrChange w:id="1500" w:author="Yoav Ram" w:date="2018-11-14T11:41:00Z">
              <w:tcPr>
                <w:tcW w:w="1318" w:type="dxa"/>
                <w:gridSpan w:val="2"/>
              </w:tcPr>
            </w:tcPrChange>
          </w:tcPr>
          <w:p w14:paraId="039F22B2" w14:textId="77777777" w:rsidR="009E5344" w:rsidRPr="001E0803" w:rsidRDefault="009E5344" w:rsidP="00986895">
            <w:pPr>
              <w:jc w:val="center"/>
              <w:cnfStyle w:val="001000100000" w:firstRow="0" w:lastRow="0" w:firstColumn="1" w:lastColumn="0" w:oddVBand="0" w:evenVBand="0" w:oddHBand="1" w:evenHBand="0" w:firstRowFirstColumn="0" w:firstRowLastColumn="0" w:lastRowFirstColumn="0" w:lastRowLastColumn="0"/>
              <w:rPr>
                <w:i/>
                <w:iCs/>
                <w:sz w:val="18"/>
                <w:szCs w:val="18"/>
              </w:rPr>
              <w:pPrChange w:id="1501"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i/>
                <w:iCs/>
                <w:sz w:val="18"/>
                <w:szCs w:val="18"/>
              </w:rPr>
              <w:t>Strain</w:t>
            </w:r>
          </w:p>
          <w:p w14:paraId="0B02A9E2" w14:textId="77777777" w:rsidR="009E5344" w:rsidRPr="001E0803" w:rsidRDefault="009E5344"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502"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w:r w:rsidRPr="001E0803">
              <w:rPr>
                <w:i/>
                <w:iCs/>
                <w:sz w:val="18"/>
                <w:szCs w:val="18"/>
              </w:rPr>
              <w:t>Parameter</w:t>
            </w:r>
          </w:p>
        </w:tc>
        <w:tc>
          <w:tcPr>
            <w:tcW w:w="922" w:type="dxa"/>
            <w:gridSpan w:val="2"/>
            <w:tcPrChange w:id="1503" w:author="Yoav Ram" w:date="2018-11-14T11:41:00Z">
              <w:tcPr>
                <w:tcW w:w="922" w:type="dxa"/>
                <w:gridSpan w:val="2"/>
              </w:tcPr>
            </w:tcPrChange>
          </w:tcPr>
          <w:p w14:paraId="003C04D1" w14:textId="7C94A561"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04" w:author="Yoav Ram" w:date="2018-11-14T11:41:00Z">
                <w:pPr>
                  <w:spacing w:line="480" w:lineRule="auto"/>
                  <w:ind w:firstLine="0"/>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A1 (red)</w:t>
            </w:r>
          </w:p>
        </w:tc>
        <w:tc>
          <w:tcPr>
            <w:tcW w:w="1099" w:type="dxa"/>
            <w:gridSpan w:val="2"/>
            <w:tcPrChange w:id="1505" w:author="Yoav Ram" w:date="2018-11-14T11:41:00Z">
              <w:tcPr>
                <w:tcW w:w="1099" w:type="dxa"/>
                <w:gridSpan w:val="2"/>
              </w:tcPr>
            </w:tcPrChange>
          </w:tcPr>
          <w:p w14:paraId="199184DE" w14:textId="706F62DF"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06"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A2 (green)</w:t>
            </w:r>
          </w:p>
        </w:tc>
        <w:tc>
          <w:tcPr>
            <w:tcW w:w="1124" w:type="dxa"/>
            <w:gridSpan w:val="2"/>
            <w:tcPrChange w:id="1507" w:author="Yoav Ram" w:date="2018-11-14T11:41:00Z">
              <w:tcPr>
                <w:tcW w:w="1124" w:type="dxa"/>
                <w:gridSpan w:val="2"/>
              </w:tcPr>
            </w:tcPrChange>
          </w:tcPr>
          <w:p w14:paraId="7EA3024D" w14:textId="612A482F"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08"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B1 (red)</w:t>
            </w:r>
          </w:p>
        </w:tc>
        <w:tc>
          <w:tcPr>
            <w:tcW w:w="1124" w:type="dxa"/>
            <w:gridSpan w:val="2"/>
            <w:tcPrChange w:id="1509" w:author="Yoav Ram" w:date="2018-11-14T11:41:00Z">
              <w:tcPr>
                <w:tcW w:w="1124" w:type="dxa"/>
                <w:gridSpan w:val="2"/>
              </w:tcPr>
            </w:tcPrChange>
          </w:tcPr>
          <w:p w14:paraId="4E9C4162" w14:textId="3AC69165"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10"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B2 (green)</w:t>
            </w:r>
          </w:p>
        </w:tc>
        <w:tc>
          <w:tcPr>
            <w:tcW w:w="1039" w:type="dxa"/>
            <w:gridSpan w:val="2"/>
            <w:tcPrChange w:id="1511" w:author="Yoav Ram" w:date="2018-11-14T11:41:00Z">
              <w:tcPr>
                <w:tcW w:w="1039" w:type="dxa"/>
                <w:gridSpan w:val="2"/>
              </w:tcPr>
            </w:tcPrChange>
          </w:tcPr>
          <w:p w14:paraId="5B8530EE" w14:textId="25B42269"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12"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C1 (red)</w:t>
            </w:r>
          </w:p>
        </w:tc>
        <w:tc>
          <w:tcPr>
            <w:tcW w:w="1039" w:type="dxa"/>
            <w:gridSpan w:val="2"/>
            <w:tcPrChange w:id="1513" w:author="Yoav Ram" w:date="2018-11-14T11:41:00Z">
              <w:tcPr>
                <w:tcW w:w="1039" w:type="dxa"/>
                <w:gridSpan w:val="2"/>
              </w:tcPr>
            </w:tcPrChange>
          </w:tcPr>
          <w:p w14:paraId="1FB2FC9F" w14:textId="6D665F65" w:rsidR="009E5344" w:rsidRPr="009E5344"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1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9E5344">
              <w:rPr>
                <w:b/>
                <w:bCs/>
                <w:sz w:val="18"/>
                <w:szCs w:val="18"/>
              </w:rPr>
              <w:t>C2 (green)</w:t>
            </w:r>
          </w:p>
        </w:tc>
      </w:tr>
      <w:tr w:rsidR="009E5344" w:rsidRPr="001E0803" w14:paraId="1C5041F4" w14:textId="77777777" w:rsidTr="00986895">
        <w:trPr>
          <w:gridAfter w:val="1"/>
          <w:wAfter w:w="6" w:type="dxa"/>
          <w:jc w:val="center"/>
          <w:trPrChange w:id="1515"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PrChange w:id="1516" w:author="Yoav Ram" w:date="2018-11-14T11:41:00Z">
              <w:tcPr>
                <w:tcW w:w="1089" w:type="dxa"/>
              </w:tcPr>
            </w:tcPrChange>
          </w:tcPr>
          <w:p w14:paraId="6EAE2031" w14:textId="77777777" w:rsidR="009E5344" w:rsidRPr="001E0803" w:rsidRDefault="00FF6EF2" w:rsidP="00986895">
            <w:pPr>
              <w:jc w:val="center"/>
              <w:rPr>
                <w:sz w:val="18"/>
                <w:szCs w:val="18"/>
                <w:vertAlign w:val="subscript"/>
              </w:rPr>
              <w:pPrChange w:id="1517" w:author="Yoav Ram" w:date="2018-11-14T11: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1080" w:type="dxa"/>
            <w:gridSpan w:val="2"/>
            <w:tcPrChange w:id="1518" w:author="Yoav Ram" w:date="2018-11-14T11:41:00Z">
              <w:tcPr>
                <w:tcW w:w="1080" w:type="dxa"/>
                <w:gridSpan w:val="2"/>
              </w:tcPr>
            </w:tcPrChange>
          </w:tcPr>
          <w:p w14:paraId="2915EF9D" w14:textId="32D6388A"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1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0.124</w:t>
            </w:r>
          </w:p>
        </w:tc>
        <w:tc>
          <w:tcPr>
            <w:tcW w:w="1164" w:type="dxa"/>
            <w:gridSpan w:val="2"/>
            <w:tcPrChange w:id="1520" w:author="Yoav Ram" w:date="2018-11-14T11:41:00Z">
              <w:tcPr>
                <w:tcW w:w="1164" w:type="dxa"/>
                <w:gridSpan w:val="2"/>
              </w:tcPr>
            </w:tcPrChange>
          </w:tcPr>
          <w:p w14:paraId="49961E98" w14:textId="4F09C6C7"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21"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0.125</w:t>
            </w:r>
          </w:p>
        </w:tc>
        <w:tc>
          <w:tcPr>
            <w:tcW w:w="1124" w:type="dxa"/>
            <w:gridSpan w:val="2"/>
            <w:tcPrChange w:id="1522" w:author="Yoav Ram" w:date="2018-11-14T11:41:00Z">
              <w:tcPr>
                <w:tcW w:w="1124" w:type="dxa"/>
                <w:gridSpan w:val="2"/>
              </w:tcPr>
            </w:tcPrChange>
          </w:tcPr>
          <w:p w14:paraId="1F208EC7" w14:textId="7F246861"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23"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0.23</w:t>
            </w:r>
          </w:p>
        </w:tc>
        <w:tc>
          <w:tcPr>
            <w:tcW w:w="1124" w:type="dxa"/>
            <w:gridSpan w:val="2"/>
            <w:tcPrChange w:id="1524" w:author="Yoav Ram" w:date="2018-11-14T11:41:00Z">
              <w:tcPr>
                <w:tcW w:w="1124" w:type="dxa"/>
                <w:gridSpan w:val="2"/>
              </w:tcPr>
            </w:tcPrChange>
          </w:tcPr>
          <w:p w14:paraId="3F122ECD" w14:textId="52E30BB3"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25"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0.286</w:t>
            </w:r>
          </w:p>
        </w:tc>
        <w:tc>
          <w:tcPr>
            <w:tcW w:w="1039" w:type="dxa"/>
            <w:gridSpan w:val="2"/>
            <w:tcPrChange w:id="1526" w:author="Yoav Ram" w:date="2018-11-14T11:41:00Z">
              <w:tcPr>
                <w:tcW w:w="1039" w:type="dxa"/>
                <w:gridSpan w:val="2"/>
              </w:tcPr>
            </w:tcPrChange>
          </w:tcPr>
          <w:p w14:paraId="379A4564" w14:textId="6E82E2DC"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27"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0.204</w:t>
            </w:r>
          </w:p>
        </w:tc>
        <w:tc>
          <w:tcPr>
            <w:tcW w:w="1039" w:type="dxa"/>
            <w:gridSpan w:val="2"/>
            <w:tcPrChange w:id="1528" w:author="Yoav Ram" w:date="2018-11-14T11:41:00Z">
              <w:tcPr>
                <w:tcW w:w="1039" w:type="dxa"/>
                <w:gridSpan w:val="2"/>
              </w:tcPr>
            </w:tcPrChange>
          </w:tcPr>
          <w:p w14:paraId="3464DBC7" w14:textId="0190F548"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2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0.188</w:t>
            </w:r>
          </w:p>
        </w:tc>
      </w:tr>
      <w:tr w:rsidR="009E5344" w:rsidRPr="001E0803" w14:paraId="443C5469"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530"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PrChange w:id="1531" w:author="Yoav Ram" w:date="2018-11-14T11:41:00Z">
              <w:tcPr>
                <w:tcW w:w="1089" w:type="dxa"/>
              </w:tcPr>
            </w:tcPrChange>
          </w:tcPr>
          <w:p w14:paraId="4DFEED41" w14:textId="77777777" w:rsidR="009E5344" w:rsidRPr="001E0803" w:rsidRDefault="009E5344"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532"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K</m:t>
                </m:r>
              </m:oMath>
            </m:oMathPara>
          </w:p>
        </w:tc>
        <w:tc>
          <w:tcPr>
            <w:tcW w:w="1080" w:type="dxa"/>
            <w:gridSpan w:val="2"/>
            <w:tcPrChange w:id="1533" w:author="Yoav Ram" w:date="2018-11-14T11:41:00Z">
              <w:tcPr>
                <w:tcW w:w="1080" w:type="dxa"/>
                <w:gridSpan w:val="2"/>
              </w:tcPr>
            </w:tcPrChange>
          </w:tcPr>
          <w:p w14:paraId="47E0B89F" w14:textId="5F43D7F4"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3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0.65</w:t>
            </w:r>
          </w:p>
        </w:tc>
        <w:tc>
          <w:tcPr>
            <w:tcW w:w="1164" w:type="dxa"/>
            <w:gridSpan w:val="2"/>
            <w:tcPrChange w:id="1535" w:author="Yoav Ram" w:date="2018-11-14T11:41:00Z">
              <w:tcPr>
                <w:tcW w:w="1164" w:type="dxa"/>
                <w:gridSpan w:val="2"/>
              </w:tcPr>
            </w:tcPrChange>
          </w:tcPr>
          <w:p w14:paraId="131775B8" w14:textId="451BAD17"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36"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0.528</w:t>
            </w:r>
          </w:p>
        </w:tc>
        <w:tc>
          <w:tcPr>
            <w:tcW w:w="1124" w:type="dxa"/>
            <w:gridSpan w:val="2"/>
            <w:tcPrChange w:id="1537" w:author="Yoav Ram" w:date="2018-11-14T11:41:00Z">
              <w:tcPr>
                <w:tcW w:w="1124" w:type="dxa"/>
                <w:gridSpan w:val="2"/>
              </w:tcPr>
            </w:tcPrChange>
          </w:tcPr>
          <w:p w14:paraId="060BD20A" w14:textId="32C55DBB"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38"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0.628</w:t>
            </w:r>
          </w:p>
        </w:tc>
        <w:tc>
          <w:tcPr>
            <w:tcW w:w="1124" w:type="dxa"/>
            <w:gridSpan w:val="2"/>
            <w:tcPrChange w:id="1539" w:author="Yoav Ram" w:date="2018-11-14T11:41:00Z">
              <w:tcPr>
                <w:tcW w:w="1124" w:type="dxa"/>
                <w:gridSpan w:val="2"/>
              </w:tcPr>
            </w:tcPrChange>
          </w:tcPr>
          <w:p w14:paraId="0E8573F8" w14:textId="6B44A9FE"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40"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0.619</w:t>
            </w:r>
          </w:p>
        </w:tc>
        <w:tc>
          <w:tcPr>
            <w:tcW w:w="1039" w:type="dxa"/>
            <w:gridSpan w:val="2"/>
            <w:tcPrChange w:id="1541" w:author="Yoav Ram" w:date="2018-11-14T11:41:00Z">
              <w:tcPr>
                <w:tcW w:w="1039" w:type="dxa"/>
                <w:gridSpan w:val="2"/>
              </w:tcPr>
            </w:tcPrChange>
          </w:tcPr>
          <w:p w14:paraId="30BEBC9F" w14:textId="2E460311"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42"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0.741</w:t>
            </w:r>
          </w:p>
        </w:tc>
        <w:tc>
          <w:tcPr>
            <w:tcW w:w="1039" w:type="dxa"/>
            <w:gridSpan w:val="2"/>
            <w:tcPrChange w:id="1543" w:author="Yoav Ram" w:date="2018-11-14T11:41:00Z">
              <w:tcPr>
                <w:tcW w:w="1039" w:type="dxa"/>
                <w:gridSpan w:val="2"/>
              </w:tcPr>
            </w:tcPrChange>
          </w:tcPr>
          <w:p w14:paraId="2056FD33" w14:textId="311E884D"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4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0.633</w:t>
            </w:r>
          </w:p>
        </w:tc>
      </w:tr>
      <w:tr w:rsidR="009E5344" w:rsidRPr="001E0803" w14:paraId="157C5F04" w14:textId="77777777" w:rsidTr="00986895">
        <w:trPr>
          <w:gridAfter w:val="1"/>
          <w:wAfter w:w="6" w:type="dxa"/>
          <w:jc w:val="center"/>
          <w:trPrChange w:id="1545"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PrChange w:id="1546" w:author="Yoav Ram" w:date="2018-11-14T11:41:00Z">
              <w:tcPr>
                <w:tcW w:w="1089" w:type="dxa"/>
              </w:tcPr>
            </w:tcPrChange>
          </w:tcPr>
          <w:p w14:paraId="597F138A" w14:textId="77777777" w:rsidR="009E5344" w:rsidRPr="001E0803" w:rsidRDefault="009E5344" w:rsidP="00986895">
            <w:pPr>
              <w:jc w:val="center"/>
              <w:rPr>
                <w:sz w:val="18"/>
                <w:szCs w:val="18"/>
              </w:rPr>
              <w:pPrChange w:id="1547" w:author="Yoav Ram" w:date="2018-11-14T11:41:00Z">
                <w:pPr>
                  <w:spacing w:line="480" w:lineRule="auto"/>
                  <w:ind w:firstLine="0"/>
                  <w:jc w:val="center"/>
                </w:pPr>
              </w:pPrChange>
            </w:pPr>
            <m:oMathPara>
              <m:oMath>
                <m:r>
                  <m:rPr>
                    <m:sty m:val="bi"/>
                  </m:rPr>
                  <w:rPr>
                    <w:rFonts w:ascii="Cambria Math" w:hAnsi="Cambria Math"/>
                    <w:color w:val="auto"/>
                    <w:sz w:val="18"/>
                    <w:szCs w:val="18"/>
                  </w:rPr>
                  <m:t>r</m:t>
                </m:r>
              </m:oMath>
            </m:oMathPara>
          </w:p>
        </w:tc>
        <w:tc>
          <w:tcPr>
            <w:tcW w:w="1080" w:type="dxa"/>
            <w:gridSpan w:val="2"/>
            <w:tcPrChange w:id="1548" w:author="Yoav Ram" w:date="2018-11-14T11:41:00Z">
              <w:tcPr>
                <w:tcW w:w="1080" w:type="dxa"/>
                <w:gridSpan w:val="2"/>
              </w:tcPr>
            </w:tcPrChange>
          </w:tcPr>
          <w:p w14:paraId="7B1D7556" w14:textId="48C092F7"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4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0.587</w:t>
            </w:r>
          </w:p>
        </w:tc>
        <w:tc>
          <w:tcPr>
            <w:tcW w:w="1164" w:type="dxa"/>
            <w:gridSpan w:val="2"/>
            <w:tcPrChange w:id="1550" w:author="Yoav Ram" w:date="2018-11-14T11:41:00Z">
              <w:tcPr>
                <w:tcW w:w="1164" w:type="dxa"/>
                <w:gridSpan w:val="2"/>
              </w:tcPr>
            </w:tcPrChange>
          </w:tcPr>
          <w:p w14:paraId="342B6D23" w14:textId="51CC1B4E"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51"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0.376</w:t>
            </w:r>
          </w:p>
        </w:tc>
        <w:tc>
          <w:tcPr>
            <w:tcW w:w="1124" w:type="dxa"/>
            <w:gridSpan w:val="2"/>
            <w:tcPrChange w:id="1552" w:author="Yoav Ram" w:date="2018-11-14T11:41:00Z">
              <w:tcPr>
                <w:tcW w:w="1124" w:type="dxa"/>
                <w:gridSpan w:val="2"/>
              </w:tcPr>
            </w:tcPrChange>
          </w:tcPr>
          <w:p w14:paraId="0106AC2A" w14:textId="58A99896"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53"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0.484</w:t>
            </w:r>
          </w:p>
        </w:tc>
        <w:tc>
          <w:tcPr>
            <w:tcW w:w="1124" w:type="dxa"/>
            <w:gridSpan w:val="2"/>
            <w:tcPrChange w:id="1554" w:author="Yoav Ram" w:date="2018-11-14T11:41:00Z">
              <w:tcPr>
                <w:tcW w:w="1124" w:type="dxa"/>
                <w:gridSpan w:val="2"/>
              </w:tcPr>
            </w:tcPrChange>
          </w:tcPr>
          <w:p w14:paraId="78076F91" w14:textId="443A588E"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55"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0.304</w:t>
            </w:r>
          </w:p>
        </w:tc>
        <w:tc>
          <w:tcPr>
            <w:tcW w:w="1039" w:type="dxa"/>
            <w:gridSpan w:val="2"/>
            <w:tcPrChange w:id="1556" w:author="Yoav Ram" w:date="2018-11-14T11:41:00Z">
              <w:tcPr>
                <w:tcW w:w="1039" w:type="dxa"/>
                <w:gridSpan w:val="2"/>
              </w:tcPr>
            </w:tcPrChange>
          </w:tcPr>
          <w:p w14:paraId="5050033D" w14:textId="4EF0785E"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57"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c>
          <w:tcPr>
            <w:tcW w:w="1039" w:type="dxa"/>
            <w:gridSpan w:val="2"/>
            <w:tcPrChange w:id="1558" w:author="Yoav Ram" w:date="2018-11-14T11:41:00Z">
              <w:tcPr>
                <w:tcW w:w="1039" w:type="dxa"/>
                <w:gridSpan w:val="2"/>
              </w:tcPr>
            </w:tcPrChange>
          </w:tcPr>
          <w:p w14:paraId="28992064" w14:textId="7B5FADD7"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5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8</w:t>
            </w:r>
          </w:p>
        </w:tc>
      </w:tr>
      <w:tr w:rsidR="009E5344" w:rsidRPr="001E0803" w14:paraId="60C4311F"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560"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PrChange w:id="1561" w:author="Yoav Ram" w:date="2018-11-14T11:41:00Z">
              <w:tcPr>
                <w:tcW w:w="1089" w:type="dxa"/>
              </w:tcPr>
            </w:tcPrChange>
          </w:tcPr>
          <w:p w14:paraId="5F55E941" w14:textId="77777777" w:rsidR="009E5344" w:rsidRPr="001E0803" w:rsidRDefault="009E5344"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562"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ν</m:t>
                </m:r>
              </m:oMath>
            </m:oMathPara>
          </w:p>
        </w:tc>
        <w:tc>
          <w:tcPr>
            <w:tcW w:w="1080" w:type="dxa"/>
            <w:gridSpan w:val="2"/>
            <w:tcPrChange w:id="1563" w:author="Yoav Ram" w:date="2018-11-14T11:41:00Z">
              <w:tcPr>
                <w:tcW w:w="1080" w:type="dxa"/>
                <w:gridSpan w:val="2"/>
              </w:tcPr>
            </w:tcPrChange>
          </w:tcPr>
          <w:p w14:paraId="7DE2436B" w14:textId="1ED2FA14"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6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c>
          <w:tcPr>
            <w:tcW w:w="1164" w:type="dxa"/>
            <w:gridSpan w:val="2"/>
            <w:tcPrChange w:id="1565" w:author="Yoav Ram" w:date="2018-11-14T11:41:00Z">
              <w:tcPr>
                <w:tcW w:w="1164" w:type="dxa"/>
                <w:gridSpan w:val="2"/>
              </w:tcPr>
            </w:tcPrChange>
          </w:tcPr>
          <w:p w14:paraId="6C4153C8" w14:textId="1E4051E9"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66"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2.636</w:t>
            </w:r>
          </w:p>
        </w:tc>
        <w:tc>
          <w:tcPr>
            <w:tcW w:w="1124" w:type="dxa"/>
            <w:gridSpan w:val="2"/>
            <w:tcPrChange w:id="1567" w:author="Yoav Ram" w:date="2018-11-14T11:41:00Z">
              <w:tcPr>
                <w:tcW w:w="1124" w:type="dxa"/>
                <w:gridSpan w:val="2"/>
              </w:tcPr>
            </w:tcPrChange>
          </w:tcPr>
          <w:p w14:paraId="21381FDC" w14:textId="7D4FA188"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68"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1.491</w:t>
            </w:r>
          </w:p>
        </w:tc>
        <w:tc>
          <w:tcPr>
            <w:tcW w:w="1124" w:type="dxa"/>
            <w:gridSpan w:val="2"/>
            <w:tcPrChange w:id="1569" w:author="Yoav Ram" w:date="2018-11-14T11:41:00Z">
              <w:tcPr>
                <w:tcW w:w="1124" w:type="dxa"/>
                <w:gridSpan w:val="2"/>
              </w:tcPr>
            </w:tcPrChange>
          </w:tcPr>
          <w:p w14:paraId="012B0CAC" w14:textId="0D640CFE"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70"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2.484</w:t>
            </w:r>
          </w:p>
        </w:tc>
        <w:tc>
          <w:tcPr>
            <w:tcW w:w="1039" w:type="dxa"/>
            <w:gridSpan w:val="2"/>
            <w:tcPrChange w:id="1571" w:author="Yoav Ram" w:date="2018-11-14T11:41:00Z">
              <w:tcPr>
                <w:tcW w:w="1039" w:type="dxa"/>
                <w:gridSpan w:val="2"/>
              </w:tcPr>
            </w:tcPrChange>
          </w:tcPr>
          <w:p w14:paraId="6B91DC7A" w14:textId="7A469C24"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72"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0.164</w:t>
            </w:r>
          </w:p>
        </w:tc>
        <w:tc>
          <w:tcPr>
            <w:tcW w:w="1039" w:type="dxa"/>
            <w:gridSpan w:val="2"/>
            <w:tcPrChange w:id="1573" w:author="Yoav Ram" w:date="2018-11-14T11:41:00Z">
              <w:tcPr>
                <w:tcW w:w="1039" w:type="dxa"/>
                <w:gridSpan w:val="2"/>
              </w:tcPr>
            </w:tcPrChange>
          </w:tcPr>
          <w:p w14:paraId="55C424CA" w14:textId="209CFB78"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7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1*</w:t>
            </w:r>
          </w:p>
        </w:tc>
      </w:tr>
      <w:tr w:rsidR="009E5344" w:rsidRPr="001E0803" w14:paraId="604EF0EE" w14:textId="77777777" w:rsidTr="00986895">
        <w:trPr>
          <w:gridAfter w:val="1"/>
          <w:wAfter w:w="6" w:type="dxa"/>
          <w:jc w:val="center"/>
          <w:trPrChange w:id="1575"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Borders>
              <w:bottom w:val="nil"/>
            </w:tcBorders>
            <w:tcPrChange w:id="1576" w:author="Yoav Ram" w:date="2018-11-14T11:41:00Z">
              <w:tcPr>
                <w:tcW w:w="1089" w:type="dxa"/>
                <w:tcBorders>
                  <w:bottom w:val="nil"/>
                </w:tcBorders>
              </w:tcPr>
            </w:tcPrChange>
          </w:tcPr>
          <w:p w14:paraId="619D6700" w14:textId="77777777" w:rsidR="009E5344" w:rsidRPr="001E0803" w:rsidRDefault="00FF6EF2" w:rsidP="00986895">
            <w:pPr>
              <w:jc w:val="center"/>
              <w:rPr>
                <w:sz w:val="18"/>
                <w:szCs w:val="18"/>
                <w:vertAlign w:val="subscript"/>
              </w:rPr>
              <w:pPrChange w:id="1577" w:author="Yoav Ram" w:date="2018-11-14T11:41:00Z">
                <w:pPr>
                  <w:spacing w:line="480" w:lineRule="auto"/>
                  <w:ind w:firstLine="0"/>
                  <w:jc w:val="center"/>
                </w:pPr>
              </w:pPrChange>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1080" w:type="dxa"/>
            <w:gridSpan w:val="2"/>
            <w:tcBorders>
              <w:bottom w:val="nil"/>
            </w:tcBorders>
            <w:tcPrChange w:id="1578" w:author="Yoav Ram" w:date="2018-11-14T11:41:00Z">
              <w:tcPr>
                <w:tcW w:w="1080" w:type="dxa"/>
                <w:gridSpan w:val="2"/>
                <w:tcBorders>
                  <w:bottom w:val="nil"/>
                </w:tcBorders>
              </w:tcPr>
            </w:tcPrChange>
          </w:tcPr>
          <w:p w14:paraId="6E8544B0" w14:textId="1ED09DC5"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7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0.008</w:t>
            </w:r>
          </w:p>
        </w:tc>
        <w:tc>
          <w:tcPr>
            <w:tcW w:w="1164" w:type="dxa"/>
            <w:gridSpan w:val="2"/>
            <w:tcBorders>
              <w:bottom w:val="nil"/>
            </w:tcBorders>
            <w:tcPrChange w:id="1580" w:author="Yoav Ram" w:date="2018-11-14T11:41:00Z">
              <w:tcPr>
                <w:tcW w:w="1164" w:type="dxa"/>
                <w:gridSpan w:val="2"/>
                <w:tcBorders>
                  <w:bottom w:val="nil"/>
                </w:tcBorders>
              </w:tcPr>
            </w:tcPrChange>
          </w:tcPr>
          <w:p w14:paraId="09A8FE0A" w14:textId="24931191"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81"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0.032</w:t>
            </w:r>
          </w:p>
        </w:tc>
        <w:tc>
          <w:tcPr>
            <w:tcW w:w="1124" w:type="dxa"/>
            <w:gridSpan w:val="2"/>
            <w:tcBorders>
              <w:bottom w:val="nil"/>
            </w:tcBorders>
            <w:tcPrChange w:id="1582" w:author="Yoav Ram" w:date="2018-11-14T11:41:00Z">
              <w:tcPr>
                <w:tcW w:w="1124" w:type="dxa"/>
                <w:gridSpan w:val="2"/>
                <w:tcBorders>
                  <w:bottom w:val="nil"/>
                </w:tcBorders>
              </w:tcPr>
            </w:tcPrChange>
          </w:tcPr>
          <w:p w14:paraId="332680E7" w14:textId="72F4E5F3"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83"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1124" w:type="dxa"/>
            <w:gridSpan w:val="2"/>
            <w:tcBorders>
              <w:bottom w:val="nil"/>
            </w:tcBorders>
            <w:tcPrChange w:id="1584" w:author="Yoav Ram" w:date="2018-11-14T11:41:00Z">
              <w:tcPr>
                <w:tcW w:w="1124" w:type="dxa"/>
                <w:gridSpan w:val="2"/>
                <w:tcBorders>
                  <w:bottom w:val="nil"/>
                </w:tcBorders>
              </w:tcPr>
            </w:tcPrChange>
          </w:tcPr>
          <w:p w14:paraId="672BEB64" w14:textId="525311BD"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85"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b/>
                <w:bCs/>
                <w:sz w:val="18"/>
                <w:szCs w:val="18"/>
              </w:rPr>
              <w:t>-*</w:t>
            </w:r>
          </w:p>
        </w:tc>
        <w:tc>
          <w:tcPr>
            <w:tcW w:w="1039" w:type="dxa"/>
            <w:gridSpan w:val="2"/>
            <w:tcBorders>
              <w:bottom w:val="nil"/>
            </w:tcBorders>
            <w:tcPrChange w:id="1586" w:author="Yoav Ram" w:date="2018-11-14T11:41:00Z">
              <w:tcPr>
                <w:tcW w:w="1039" w:type="dxa"/>
                <w:gridSpan w:val="2"/>
                <w:tcBorders>
                  <w:bottom w:val="nil"/>
                </w:tcBorders>
              </w:tcPr>
            </w:tcPrChange>
          </w:tcPr>
          <w:p w14:paraId="1AF2547D" w14:textId="01E103CC"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sz w:val="18"/>
                <w:szCs w:val="18"/>
              </w:rPr>
              <w:pPrChange w:id="1587"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0.393</w:t>
            </w:r>
          </w:p>
        </w:tc>
        <w:tc>
          <w:tcPr>
            <w:tcW w:w="1039" w:type="dxa"/>
            <w:gridSpan w:val="2"/>
            <w:tcBorders>
              <w:bottom w:val="nil"/>
            </w:tcBorders>
            <w:tcPrChange w:id="1588" w:author="Yoav Ram" w:date="2018-11-14T11:41:00Z">
              <w:tcPr>
                <w:tcW w:w="1039" w:type="dxa"/>
                <w:gridSpan w:val="2"/>
                <w:tcBorders>
                  <w:bottom w:val="nil"/>
                </w:tcBorders>
              </w:tcPr>
            </w:tcPrChange>
          </w:tcPr>
          <w:p w14:paraId="5DA00E3C" w14:textId="4167EB1B" w:rsidR="009E5344" w:rsidRPr="001E0803" w:rsidRDefault="009E5344" w:rsidP="00986895">
            <w:pPr>
              <w:jc w:val="center"/>
              <w:cnfStyle w:val="000000000000" w:firstRow="0" w:lastRow="0" w:firstColumn="0" w:lastColumn="0" w:oddVBand="0" w:evenVBand="0" w:oddHBand="0" w:evenHBand="0" w:firstRowFirstColumn="0" w:firstRowLastColumn="0" w:lastRowFirstColumn="0" w:lastRowLastColumn="0"/>
              <w:rPr>
                <w:b/>
                <w:bCs/>
                <w:sz w:val="18"/>
                <w:szCs w:val="18"/>
              </w:rPr>
              <w:pPrChange w:id="1589" w:author="Yoav Ram" w:date="2018-11-14T11:41:00Z">
                <w:pPr>
                  <w:spacing w:line="480" w:lineRule="auto"/>
                  <w:ind w:firstLine="0"/>
                  <w:jc w:val="center"/>
                  <w:cnfStyle w:val="000000000000" w:firstRow="0" w:lastRow="0" w:firstColumn="0" w:lastColumn="0" w:oddVBand="0" w:evenVBand="0" w:oddHBand="0" w:evenHBand="0" w:firstRowFirstColumn="0" w:firstRowLastColumn="0" w:lastRowFirstColumn="0" w:lastRowLastColumn="0"/>
                </w:pPr>
              </w:pPrChange>
            </w:pPr>
            <w:r w:rsidRPr="001E0803">
              <w:rPr>
                <w:sz w:val="18"/>
                <w:szCs w:val="18"/>
              </w:rPr>
              <w:t>0.039</w:t>
            </w:r>
          </w:p>
        </w:tc>
      </w:tr>
      <w:tr w:rsidR="009E5344" w:rsidRPr="001E0803" w14:paraId="1464F923" w14:textId="77777777" w:rsidTr="00986895">
        <w:trPr>
          <w:gridAfter w:val="1"/>
          <w:cnfStyle w:val="000000100000" w:firstRow="0" w:lastRow="0" w:firstColumn="0" w:lastColumn="0" w:oddVBand="0" w:evenVBand="0" w:oddHBand="1" w:evenHBand="0" w:firstRowFirstColumn="0" w:firstRowLastColumn="0" w:lastRowFirstColumn="0" w:lastRowLastColumn="0"/>
          <w:wAfter w:w="6" w:type="dxa"/>
          <w:jc w:val="center"/>
          <w:trPrChange w:id="1590" w:author="Yoav Ram" w:date="2018-11-14T11:41:00Z">
            <w:trPr>
              <w:gridAfter w:val="1"/>
              <w:wAfter w:w="6" w:type="dxa"/>
            </w:trPr>
          </w:trPrChange>
        </w:trPr>
        <w:tc>
          <w:tcPr>
            <w:cnfStyle w:val="001000000000" w:firstRow="0" w:lastRow="0" w:firstColumn="1" w:lastColumn="0" w:oddVBand="0" w:evenVBand="0" w:oddHBand="0" w:evenHBand="0" w:firstRowFirstColumn="0" w:firstRowLastColumn="0" w:lastRowFirstColumn="0" w:lastRowLastColumn="0"/>
            <w:tcW w:w="1089" w:type="dxa"/>
            <w:tcBorders>
              <w:top w:val="nil"/>
              <w:bottom w:val="single" w:sz="4" w:space="0" w:color="auto"/>
            </w:tcBorders>
            <w:tcPrChange w:id="1591" w:author="Yoav Ram" w:date="2018-11-14T11:41:00Z">
              <w:tcPr>
                <w:tcW w:w="1089" w:type="dxa"/>
                <w:tcBorders>
                  <w:top w:val="nil"/>
                  <w:bottom w:val="single" w:sz="4" w:space="0" w:color="auto"/>
                </w:tcBorders>
              </w:tcPr>
            </w:tcPrChange>
          </w:tcPr>
          <w:p w14:paraId="4F7DD232" w14:textId="6CA0150E" w:rsidR="009E5344" w:rsidRPr="001E0803" w:rsidRDefault="009E5344" w:rsidP="00986895">
            <w:pPr>
              <w:jc w:val="center"/>
              <w:cnfStyle w:val="001000100000" w:firstRow="0" w:lastRow="0" w:firstColumn="1" w:lastColumn="0" w:oddVBand="0" w:evenVBand="0" w:oddHBand="1" w:evenHBand="0" w:firstRowFirstColumn="0" w:firstRowLastColumn="0" w:lastRowFirstColumn="0" w:lastRowLastColumn="0"/>
              <w:rPr>
                <w:sz w:val="18"/>
                <w:szCs w:val="18"/>
              </w:rPr>
              <w:pPrChange w:id="1592" w:author="Yoav Ram" w:date="2018-11-14T11:41:00Z">
                <w:pPr>
                  <w:spacing w:line="480" w:lineRule="auto"/>
                  <w:ind w:firstLine="0"/>
                  <w:jc w:val="center"/>
                  <w:cnfStyle w:val="001000100000" w:firstRow="0" w:lastRow="0" w:firstColumn="1" w:lastColumn="0" w:oddVBand="0" w:evenVBand="0" w:oddHBand="1" w:evenHBand="0" w:firstRowFirstColumn="0" w:firstRowLastColumn="0" w:lastRowFirstColumn="0" w:lastRowLastColumn="0"/>
                </w:pPr>
              </w:pPrChange>
            </w:pPr>
            <m:oMathPara>
              <m:oMath>
                <m:r>
                  <m:rPr>
                    <m:sty m:val="bi"/>
                  </m:rPr>
                  <w:rPr>
                    <w:rFonts w:ascii="Cambria Math" w:hAnsi="Cambria Math"/>
                    <w:color w:val="auto"/>
                    <w:sz w:val="18"/>
                    <w:szCs w:val="18"/>
                  </w:rPr>
                  <m:t>m</m:t>
                </m:r>
              </m:oMath>
            </m:oMathPara>
          </w:p>
        </w:tc>
        <w:tc>
          <w:tcPr>
            <w:tcW w:w="1080" w:type="dxa"/>
            <w:gridSpan w:val="2"/>
            <w:tcBorders>
              <w:top w:val="nil"/>
              <w:bottom w:val="single" w:sz="4" w:space="0" w:color="auto"/>
            </w:tcBorders>
            <w:tcPrChange w:id="1593" w:author="Yoav Ram" w:date="2018-11-14T11:41:00Z">
              <w:tcPr>
                <w:tcW w:w="1080" w:type="dxa"/>
                <w:gridSpan w:val="2"/>
                <w:tcBorders>
                  <w:top w:val="nil"/>
                  <w:bottom w:val="single" w:sz="4" w:space="0" w:color="auto"/>
                </w:tcBorders>
              </w:tcPr>
            </w:tcPrChange>
          </w:tcPr>
          <w:p w14:paraId="28F5AC0C" w14:textId="44415380"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94"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3.735</w:t>
            </w:r>
          </w:p>
        </w:tc>
        <w:tc>
          <w:tcPr>
            <w:tcW w:w="1164" w:type="dxa"/>
            <w:gridSpan w:val="2"/>
            <w:tcBorders>
              <w:top w:val="nil"/>
              <w:bottom w:val="single" w:sz="4" w:space="0" w:color="auto"/>
            </w:tcBorders>
            <w:tcPrChange w:id="1595" w:author="Yoav Ram" w:date="2018-11-14T11:41:00Z">
              <w:tcPr>
                <w:tcW w:w="1164" w:type="dxa"/>
                <w:gridSpan w:val="2"/>
                <w:tcBorders>
                  <w:top w:val="nil"/>
                  <w:bottom w:val="single" w:sz="4" w:space="0" w:color="auto"/>
                </w:tcBorders>
              </w:tcPr>
            </w:tcPrChange>
          </w:tcPr>
          <w:p w14:paraId="73D600B4" w14:textId="3915AAD0"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sz w:val="18"/>
                <w:szCs w:val="18"/>
              </w:rPr>
              <w:pPrChange w:id="1596"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0.937</w:t>
            </w:r>
          </w:p>
        </w:tc>
        <w:tc>
          <w:tcPr>
            <w:tcW w:w="1124" w:type="dxa"/>
            <w:gridSpan w:val="2"/>
            <w:tcBorders>
              <w:top w:val="nil"/>
              <w:bottom w:val="single" w:sz="4" w:space="0" w:color="auto"/>
            </w:tcBorders>
            <w:tcPrChange w:id="1597" w:author="Yoav Ram" w:date="2018-11-14T11:41:00Z">
              <w:tcPr>
                <w:tcW w:w="1124" w:type="dxa"/>
                <w:gridSpan w:val="2"/>
                <w:tcBorders>
                  <w:top w:val="nil"/>
                  <w:bottom w:val="single" w:sz="4" w:space="0" w:color="auto"/>
                </w:tcBorders>
              </w:tcPr>
            </w:tcPrChange>
          </w:tcPr>
          <w:p w14:paraId="73E5EA01" w14:textId="38268BBF" w:rsidR="009E5344" w:rsidRPr="001E0803" w:rsidRDefault="009E5344" w:rsidP="00986895">
            <w:pPr>
              <w:jc w:val="center"/>
              <w:cnfStyle w:val="000000100000" w:firstRow="0" w:lastRow="0" w:firstColumn="0" w:lastColumn="0" w:oddVBand="0" w:evenVBand="0" w:oddHBand="1" w:evenHBand="0" w:firstRowFirstColumn="0" w:firstRowLastColumn="0" w:lastRowFirstColumn="0" w:lastRowLastColumn="0"/>
              <w:rPr>
                <w:b/>
                <w:bCs/>
                <w:sz w:val="18"/>
                <w:szCs w:val="18"/>
              </w:rPr>
              <w:pPrChange w:id="1598" w:author="Yoav Ram" w:date="2018-11-14T11:41:00Z">
                <w:pPr>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1124" w:type="dxa"/>
            <w:gridSpan w:val="2"/>
            <w:tcBorders>
              <w:top w:val="nil"/>
              <w:bottom w:val="single" w:sz="4" w:space="0" w:color="auto"/>
            </w:tcBorders>
            <w:tcPrChange w:id="1599" w:author="Yoav Ram" w:date="2018-11-14T11:41:00Z">
              <w:tcPr>
                <w:tcW w:w="1124" w:type="dxa"/>
                <w:gridSpan w:val="2"/>
                <w:tcBorders>
                  <w:top w:val="nil"/>
                  <w:bottom w:val="single" w:sz="4" w:space="0" w:color="auto"/>
                </w:tcBorders>
              </w:tcPr>
            </w:tcPrChange>
          </w:tcPr>
          <w:p w14:paraId="564F28DD" w14:textId="57DC529B" w:rsidR="009E5344" w:rsidRPr="001E0803" w:rsidRDefault="009E5344" w:rsidP="00986895">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1600"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b/>
                <w:bCs/>
                <w:sz w:val="18"/>
                <w:szCs w:val="18"/>
              </w:rPr>
              <w:t>-*</w:t>
            </w:r>
          </w:p>
        </w:tc>
        <w:tc>
          <w:tcPr>
            <w:tcW w:w="1039" w:type="dxa"/>
            <w:gridSpan w:val="2"/>
            <w:tcBorders>
              <w:top w:val="nil"/>
              <w:bottom w:val="single" w:sz="4" w:space="0" w:color="auto"/>
            </w:tcBorders>
            <w:tcPrChange w:id="1601" w:author="Yoav Ram" w:date="2018-11-14T11:41:00Z">
              <w:tcPr>
                <w:tcW w:w="1039" w:type="dxa"/>
                <w:gridSpan w:val="2"/>
                <w:tcBorders>
                  <w:top w:val="nil"/>
                  <w:bottom w:val="single" w:sz="4" w:space="0" w:color="auto"/>
                </w:tcBorders>
              </w:tcPr>
            </w:tcPrChange>
          </w:tcPr>
          <w:p w14:paraId="35DF93E8" w14:textId="305B602F" w:rsidR="009E5344" w:rsidRPr="001E0803" w:rsidRDefault="009E5344" w:rsidP="00986895">
            <w:pPr>
              <w:keepNext/>
              <w:jc w:val="center"/>
              <w:cnfStyle w:val="000000100000" w:firstRow="0" w:lastRow="0" w:firstColumn="0" w:lastColumn="0" w:oddVBand="0" w:evenVBand="0" w:oddHBand="1" w:evenHBand="0" w:firstRowFirstColumn="0" w:firstRowLastColumn="0" w:lastRowFirstColumn="0" w:lastRowLastColumn="0"/>
              <w:rPr>
                <w:sz w:val="18"/>
                <w:szCs w:val="18"/>
              </w:rPr>
              <w:pPrChange w:id="1602"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0.104</w:t>
            </w:r>
          </w:p>
        </w:tc>
        <w:tc>
          <w:tcPr>
            <w:tcW w:w="1039" w:type="dxa"/>
            <w:gridSpan w:val="2"/>
            <w:tcBorders>
              <w:top w:val="nil"/>
              <w:bottom w:val="single" w:sz="4" w:space="0" w:color="auto"/>
            </w:tcBorders>
            <w:tcPrChange w:id="1603" w:author="Yoav Ram" w:date="2018-11-14T11:41:00Z">
              <w:tcPr>
                <w:tcW w:w="1039" w:type="dxa"/>
                <w:gridSpan w:val="2"/>
                <w:tcBorders>
                  <w:top w:val="nil"/>
                  <w:bottom w:val="single" w:sz="4" w:space="0" w:color="auto"/>
                </w:tcBorders>
              </w:tcPr>
            </w:tcPrChange>
          </w:tcPr>
          <w:p w14:paraId="5D39FB27" w14:textId="4AB353B5" w:rsidR="009E5344" w:rsidRPr="001E0803" w:rsidRDefault="009E5344" w:rsidP="00986895">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Change w:id="1604" w:author="Yoav Ram" w:date="2018-11-14T11:41:00Z">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pPr>
              </w:pPrChange>
            </w:pPr>
            <w:r w:rsidRPr="001E0803">
              <w:rPr>
                <w:sz w:val="18"/>
                <w:szCs w:val="18"/>
              </w:rPr>
              <w:t>0.188</w:t>
            </w:r>
          </w:p>
        </w:tc>
      </w:tr>
    </w:tbl>
    <w:p w14:paraId="00B671C2" w14:textId="77777777" w:rsidR="002C16C6" w:rsidRPr="009B1A45" w:rsidRDefault="002C16C6" w:rsidP="00986895">
      <w:pPr>
        <w:jc w:val="center"/>
        <w:rPr>
          <w:sz w:val="22"/>
          <w:szCs w:val="22"/>
        </w:rPr>
        <w:pPrChange w:id="1605" w:author="Yoav Ram" w:date="2018-11-14T11:41:00Z">
          <w:pPr>
            <w:spacing w:line="480" w:lineRule="auto"/>
            <w:ind w:firstLine="0"/>
          </w:pPr>
        </w:pPrChange>
      </w:pPr>
      <w:r w:rsidRPr="009B1A45">
        <w:rPr>
          <w:sz w:val="22"/>
          <w:szCs w:val="22"/>
        </w:rPr>
        <w:t>* denotes fixed parameters.</w:t>
      </w:r>
    </w:p>
    <w:p w14:paraId="7236E23C" w14:textId="77777777" w:rsidR="002C16C6" w:rsidRPr="009B1A45" w:rsidRDefault="002C16C6" w:rsidP="00986895">
      <w:pPr>
        <w:jc w:val="center"/>
        <w:rPr>
          <w:sz w:val="22"/>
          <w:szCs w:val="22"/>
        </w:rPr>
        <w:pPrChange w:id="1606" w:author="Yoav Ram" w:date="2018-11-14T11:41:00Z">
          <w:pPr>
            <w:spacing w:line="480" w:lineRule="auto"/>
            <w:ind w:firstLine="0"/>
          </w:pPr>
        </w:pPrChange>
      </w:pPr>
      <w:r w:rsidRPr="009B1A45">
        <w:rPr>
          <w:sz w:val="22"/>
          <w:szCs w:val="22"/>
        </w:rPr>
        <w:t>- denotes invalid parameter values.</w:t>
      </w:r>
    </w:p>
    <w:p w14:paraId="3E0C68D8" w14:textId="33229E3B" w:rsidR="007E41E1" w:rsidRPr="009B1A45" w:rsidRDefault="007E41E1" w:rsidP="00986895">
      <w:pPr>
        <w:pStyle w:val="Caption"/>
        <w:spacing w:line="360" w:lineRule="auto"/>
        <w:jc w:val="center"/>
        <w:rPr>
          <w:b w:val="0"/>
          <w:bCs w:val="0"/>
          <w:color w:val="auto"/>
          <w:sz w:val="22"/>
          <w:szCs w:val="22"/>
        </w:rPr>
        <w:pPrChange w:id="1607" w:author="Yoav Ram" w:date="2018-11-14T11:41:00Z">
          <w:pPr>
            <w:pStyle w:val="Caption"/>
            <w:spacing w:line="480" w:lineRule="auto"/>
            <w:ind w:firstLine="0"/>
          </w:pPr>
        </w:pPrChange>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pPr>
        <w:pPrChange w:id="1608" w:author="Yoav Ram" w:date="2018-11-13T12:41:00Z">
          <w:pPr>
            <w:spacing w:line="480" w:lineRule="auto"/>
            <w:ind w:firstLine="0"/>
          </w:pPr>
        </w:pPrChange>
      </w:pPr>
    </w:p>
    <w:sectPr w:rsidR="007E41E1" w:rsidRPr="007E41E1" w:rsidSect="00577A2C">
      <w:headerReference w:type="even" r:id="rId18"/>
      <w:headerReference w:type="default" r:id="rId19"/>
      <w:footerReference w:type="even" r:id="rId20"/>
      <w:footerReference w:type="default" r:id="rId21"/>
      <w:type w:val="continuous"/>
      <w:pgSz w:w="11906" w:h="16838"/>
      <w:pgMar w:top="1440" w:right="1080" w:bottom="1440" w:left="1080"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8B1657" w14:textId="77777777" w:rsidR="00142CB9" w:rsidRDefault="00142CB9">
      <w:pPr>
        <w:spacing w:line="240" w:lineRule="auto"/>
      </w:pPr>
      <w:r>
        <w:separator/>
      </w:r>
    </w:p>
  </w:endnote>
  <w:endnote w:type="continuationSeparator" w:id="0">
    <w:p w14:paraId="7C73068A" w14:textId="77777777" w:rsidR="00142CB9" w:rsidRDefault="00142C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77777777" w:rsidR="00862800" w:rsidRDefault="00862800">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862800" w:rsidRDefault="008628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77777777" w:rsidR="00862800" w:rsidRDefault="00862800"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862800" w:rsidRDefault="00862800"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72DB6" w14:textId="77777777" w:rsidR="00142CB9" w:rsidRDefault="00142CB9">
      <w:pPr>
        <w:spacing w:line="240" w:lineRule="auto"/>
      </w:pPr>
      <w:r>
        <w:separator/>
      </w:r>
    </w:p>
  </w:footnote>
  <w:footnote w:type="continuationSeparator" w:id="0">
    <w:p w14:paraId="1DF9D410" w14:textId="77777777" w:rsidR="00142CB9" w:rsidRDefault="00142C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862800" w:rsidRDefault="00862800"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14DE454D" w:rsidR="00862800" w:rsidRDefault="00862800" w:rsidP="009E4CD4">
    <w:pPr>
      <w:pStyle w:val="Header"/>
      <w:ind w:firstLine="0"/>
    </w:pPr>
    <w:r>
      <w:t>Ram et al.</w:t>
    </w:r>
    <w:r>
      <w:ptab w:relativeTo="margin" w:alignment="right" w:leader="none"/>
    </w:r>
    <w:r>
      <w:fldChar w:fldCharType="begin"/>
    </w:r>
    <w:r>
      <w:instrText xml:space="preserve"> DATE \@ "MMMM d, yyyy" </w:instrText>
    </w:r>
    <w:r>
      <w:fldChar w:fldCharType="separate"/>
    </w:r>
    <w:ins w:id="1609" w:author="Yoav Ram" w:date="2018-11-14T10:57:00Z">
      <w:r>
        <w:rPr>
          <w:noProof/>
        </w:rPr>
        <w:t>November 14, 2018</w:t>
      </w:r>
    </w:ins>
    <w:del w:id="1610" w:author="Yoav Ram" w:date="2018-11-14T09:39:00Z">
      <w:r w:rsidDel="00390455">
        <w:rPr>
          <w:noProof/>
        </w:rPr>
        <w:delText>November 13, 2018</w:delText>
      </w:r>
    </w:del>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US" w:vendorID="64" w:dllVersion="6" w:nlCheck="1" w:checkStyle="1"/>
  <w:activeWritingStyle w:appName="MSWord" w:lang="en-US" w:vendorID="64" w:dllVersion="0" w:nlCheck="1" w:checkStyle="0"/>
  <w:proofState w:spelling="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7440"/>
    <w:rsid w:val="000921F7"/>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1833"/>
    <w:rsid w:val="00322C2A"/>
    <w:rsid w:val="00326632"/>
    <w:rsid w:val="00327F6F"/>
    <w:rsid w:val="003329F0"/>
    <w:rsid w:val="00334F6F"/>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5727"/>
    <w:rsid w:val="003876FB"/>
    <w:rsid w:val="00390455"/>
    <w:rsid w:val="00396B38"/>
    <w:rsid w:val="003A3F4F"/>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715C"/>
    <w:rsid w:val="004E2B16"/>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07AB"/>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60A13"/>
    <w:rsid w:val="00667056"/>
    <w:rsid w:val="00670381"/>
    <w:rsid w:val="006711F5"/>
    <w:rsid w:val="00673E25"/>
    <w:rsid w:val="006748EC"/>
    <w:rsid w:val="00674F4C"/>
    <w:rsid w:val="00683C0D"/>
    <w:rsid w:val="0068717F"/>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6174"/>
    <w:rsid w:val="00761DAD"/>
    <w:rsid w:val="0076708E"/>
    <w:rsid w:val="00773A2B"/>
    <w:rsid w:val="007755AA"/>
    <w:rsid w:val="00776625"/>
    <w:rsid w:val="00776FFC"/>
    <w:rsid w:val="0077736C"/>
    <w:rsid w:val="00781A4F"/>
    <w:rsid w:val="00781B9D"/>
    <w:rsid w:val="00791C42"/>
    <w:rsid w:val="00791F55"/>
    <w:rsid w:val="007942A2"/>
    <w:rsid w:val="0079638A"/>
    <w:rsid w:val="00796A41"/>
    <w:rsid w:val="007A0FF0"/>
    <w:rsid w:val="007A13C0"/>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2EE1"/>
    <w:rsid w:val="00874402"/>
    <w:rsid w:val="00874ADD"/>
    <w:rsid w:val="0087553C"/>
    <w:rsid w:val="00876E70"/>
    <w:rsid w:val="00884A9C"/>
    <w:rsid w:val="00890AB5"/>
    <w:rsid w:val="00891EDA"/>
    <w:rsid w:val="008922CD"/>
    <w:rsid w:val="00894141"/>
    <w:rsid w:val="008952F3"/>
    <w:rsid w:val="00897E1D"/>
    <w:rsid w:val="008A27DB"/>
    <w:rsid w:val="008A4790"/>
    <w:rsid w:val="008A57F9"/>
    <w:rsid w:val="008A7779"/>
    <w:rsid w:val="008B0B1E"/>
    <w:rsid w:val="008B37BA"/>
    <w:rsid w:val="008C0ECC"/>
    <w:rsid w:val="008C1163"/>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5877"/>
    <w:rsid w:val="00975E58"/>
    <w:rsid w:val="00976B4B"/>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402F"/>
    <w:rsid w:val="00AA046F"/>
    <w:rsid w:val="00AA2374"/>
    <w:rsid w:val="00AA2A67"/>
    <w:rsid w:val="00AA31CF"/>
    <w:rsid w:val="00AA4D85"/>
    <w:rsid w:val="00AA541D"/>
    <w:rsid w:val="00AA6099"/>
    <w:rsid w:val="00AA6677"/>
    <w:rsid w:val="00AA6B0B"/>
    <w:rsid w:val="00AB1104"/>
    <w:rsid w:val="00AB2219"/>
    <w:rsid w:val="00AB26A5"/>
    <w:rsid w:val="00AB7E08"/>
    <w:rsid w:val="00AC6E2D"/>
    <w:rsid w:val="00AD1148"/>
    <w:rsid w:val="00AD1636"/>
    <w:rsid w:val="00AD28BB"/>
    <w:rsid w:val="00AD4132"/>
    <w:rsid w:val="00AD5609"/>
    <w:rsid w:val="00AD631A"/>
    <w:rsid w:val="00AD7C32"/>
    <w:rsid w:val="00AE79DE"/>
    <w:rsid w:val="00AF44AA"/>
    <w:rsid w:val="00AF6498"/>
    <w:rsid w:val="00B00B62"/>
    <w:rsid w:val="00B02278"/>
    <w:rsid w:val="00B030EA"/>
    <w:rsid w:val="00B07CF2"/>
    <w:rsid w:val="00B126A0"/>
    <w:rsid w:val="00B1770B"/>
    <w:rsid w:val="00B23CC8"/>
    <w:rsid w:val="00B24874"/>
    <w:rsid w:val="00B309EC"/>
    <w:rsid w:val="00B313D1"/>
    <w:rsid w:val="00B36A9E"/>
    <w:rsid w:val="00B376BD"/>
    <w:rsid w:val="00B42DA4"/>
    <w:rsid w:val="00B46CA8"/>
    <w:rsid w:val="00B47D12"/>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4EE2"/>
    <w:rsid w:val="00BD6542"/>
    <w:rsid w:val="00BD7D88"/>
    <w:rsid w:val="00BE030C"/>
    <w:rsid w:val="00BF32F1"/>
    <w:rsid w:val="00BF5556"/>
    <w:rsid w:val="00BF6228"/>
    <w:rsid w:val="00BF635D"/>
    <w:rsid w:val="00BF6B81"/>
    <w:rsid w:val="00C00885"/>
    <w:rsid w:val="00C016FF"/>
    <w:rsid w:val="00C02003"/>
    <w:rsid w:val="00C0791B"/>
    <w:rsid w:val="00C11F86"/>
    <w:rsid w:val="00C13924"/>
    <w:rsid w:val="00C1797F"/>
    <w:rsid w:val="00C179D2"/>
    <w:rsid w:val="00C2093C"/>
    <w:rsid w:val="00C211FB"/>
    <w:rsid w:val="00C24C40"/>
    <w:rsid w:val="00C33399"/>
    <w:rsid w:val="00C35103"/>
    <w:rsid w:val="00C37E88"/>
    <w:rsid w:val="00C42E86"/>
    <w:rsid w:val="00C47DBD"/>
    <w:rsid w:val="00C51516"/>
    <w:rsid w:val="00C54697"/>
    <w:rsid w:val="00C55F14"/>
    <w:rsid w:val="00C632E6"/>
    <w:rsid w:val="00C6622A"/>
    <w:rsid w:val="00C7159E"/>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11/relationships/people" Target="peop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99B89B03-9F03-1240-BEF2-D2DCF9992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30</Pages>
  <Words>30096</Words>
  <Characters>171549</Characters>
  <Application>Microsoft Office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201243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55</cp:revision>
  <cp:lastPrinted>2018-06-20T21:14:00Z</cp:lastPrinted>
  <dcterms:created xsi:type="dcterms:W3CDTF">2018-06-20T21:14:00Z</dcterms:created>
  <dcterms:modified xsi:type="dcterms:W3CDTF">2018-11-14T09:42:00Z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