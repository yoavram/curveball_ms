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A7C019" w14:textId="01EAFF47" w:rsidR="007A7F01" w:rsidRPr="00297A49" w:rsidRDefault="00912FD4">
      <w:pPr>
        <w:pStyle w:val="Title"/>
        <w:jc w:val="left"/>
        <w:rPr>
          <w:rFonts w:asciiTheme="majorBidi" w:hAnsiTheme="majorBidi"/>
          <w:sz w:val="28"/>
          <w:szCs w:val="28"/>
          <w:rPrChange w:id="0" w:author="Yoav Ram" w:date="2018-11-13T12:24:00Z">
            <w:rPr>
              <w:rFonts w:asciiTheme="majorBidi" w:hAnsiTheme="majorBidi"/>
              <w:sz w:val="24"/>
              <w:szCs w:val="24"/>
            </w:rPr>
          </w:rPrChange>
        </w:rPr>
        <w:pPrChange w:id="1" w:author="Yoav Ram" w:date="2018-11-13T12:41:00Z">
          <w:pPr>
            <w:pStyle w:val="Title"/>
            <w:spacing w:line="480" w:lineRule="auto"/>
            <w:ind w:firstLine="0"/>
            <w:jc w:val="left"/>
          </w:pPr>
        </w:pPrChange>
      </w:pPr>
      <w:r w:rsidRPr="00297A49">
        <w:rPr>
          <w:rFonts w:asciiTheme="majorBidi" w:hAnsiTheme="majorBidi"/>
          <w:sz w:val="28"/>
          <w:szCs w:val="28"/>
          <w:rPrChange w:id="2" w:author="Yoav Ram" w:date="2018-11-13T12:24:00Z">
            <w:rPr>
              <w:rFonts w:asciiTheme="majorBidi" w:hAnsiTheme="majorBidi"/>
              <w:sz w:val="24"/>
              <w:szCs w:val="24"/>
            </w:rPr>
          </w:rPrChange>
        </w:rPr>
        <w:t>Predicting microbial growth in a mixed culture</w:t>
      </w:r>
      <w:r w:rsidR="002B1F9F" w:rsidRPr="00297A49">
        <w:rPr>
          <w:rFonts w:asciiTheme="majorBidi" w:hAnsiTheme="majorBidi"/>
          <w:sz w:val="28"/>
          <w:szCs w:val="28"/>
          <w:rPrChange w:id="3" w:author="Yoav Ram" w:date="2018-11-13T12:24:00Z">
            <w:rPr>
              <w:rFonts w:asciiTheme="majorBidi" w:hAnsiTheme="majorBidi"/>
              <w:sz w:val="24"/>
              <w:szCs w:val="24"/>
            </w:rPr>
          </w:rPrChange>
        </w:rPr>
        <w:t xml:space="preserve"> from growth curve data</w:t>
      </w:r>
    </w:p>
    <w:p w14:paraId="6135AA04" w14:textId="77777777" w:rsidR="0025589C" w:rsidRDefault="0025589C">
      <w:pPr>
        <w:pPrChange w:id="4" w:author="Yoav Ram" w:date="2018-11-13T12:41:00Z">
          <w:pPr>
            <w:ind w:firstLine="0"/>
          </w:pPr>
        </w:pPrChange>
      </w:pPr>
    </w:p>
    <w:p w14:paraId="2E83FF44" w14:textId="4D379009" w:rsidR="007A7F01" w:rsidRPr="00297A49" w:rsidRDefault="007A7F01">
      <w:pPr>
        <w:pStyle w:val="Subtitle"/>
        <w:jc w:val="left"/>
        <w:rPr>
          <w:rFonts w:asciiTheme="majorBidi" w:hAnsiTheme="majorBidi"/>
          <w:b/>
          <w:bCs/>
        </w:rPr>
        <w:pPrChange w:id="5" w:author="Yoav Ram" w:date="2018-11-13T12:41:00Z">
          <w:pPr>
            <w:pStyle w:val="Subtitle"/>
            <w:spacing w:line="480" w:lineRule="auto"/>
            <w:ind w:firstLine="0"/>
            <w:jc w:val="left"/>
          </w:pPr>
        </w:pPrChange>
      </w:pPr>
      <w:r w:rsidRPr="00297A49">
        <w:rPr>
          <w:rFonts w:asciiTheme="majorBidi" w:hAnsiTheme="majorBidi"/>
          <w:b/>
          <w:bCs/>
        </w:rPr>
        <w:t>Yoav Ram</w:t>
      </w:r>
      <w:r w:rsidRPr="00297A49">
        <w:rPr>
          <w:rFonts w:asciiTheme="majorBidi" w:hAnsiTheme="majorBidi"/>
          <w:b/>
          <w:bCs/>
          <w:vertAlign w:val="superscript"/>
        </w:rPr>
        <w:t>1</w:t>
      </w:r>
      <w:r w:rsidR="00AA541D" w:rsidRPr="00297A49">
        <w:rPr>
          <w:rFonts w:asciiTheme="majorBidi" w:hAnsiTheme="majorBidi"/>
          <w:b/>
          <w:bCs/>
          <w:vertAlign w:val="superscript"/>
        </w:rPr>
        <w:t>,</w:t>
      </w:r>
      <w:r w:rsidR="00B1770B" w:rsidRPr="00297A49">
        <w:rPr>
          <w:rFonts w:asciiTheme="majorBidi" w:hAnsiTheme="majorBidi"/>
          <w:b/>
          <w:bCs/>
          <w:vertAlign w:val="superscript"/>
        </w:rPr>
        <w:t>2</w:t>
      </w:r>
      <w:r w:rsidR="00A82972" w:rsidRPr="00297A49">
        <w:rPr>
          <w:rFonts w:asciiTheme="majorBidi" w:hAnsiTheme="majorBidi"/>
          <w:b/>
          <w:bCs/>
          <w:vertAlign w:val="superscript"/>
        </w:rPr>
        <w:t>,</w:t>
      </w:r>
      <w:ins w:id="6" w:author="Yoav Ram" w:date="2018-11-13T12:15:00Z">
        <w:r w:rsidR="00DD161B" w:rsidRPr="00297A49">
          <w:rPr>
            <w:rFonts w:asciiTheme="majorBidi" w:hAnsiTheme="majorBidi"/>
            <w:b/>
            <w:bCs/>
            <w:vertAlign w:val="superscript"/>
          </w:rPr>
          <w:t>5</w:t>
        </w:r>
      </w:ins>
      <w:ins w:id="7" w:author="Yoav Ram" w:date="2018-11-13T12:19:00Z">
        <w:r w:rsidR="00DE1D24" w:rsidRPr="00297A49">
          <w:rPr>
            <w:rFonts w:asciiTheme="majorBidi" w:hAnsiTheme="majorBidi"/>
            <w:b/>
            <w:bCs/>
            <w:vertAlign w:val="superscript"/>
          </w:rPr>
          <w:t>,</w:t>
        </w:r>
      </w:ins>
      <w:r w:rsidR="00A01FC3" w:rsidRPr="00297A49">
        <w:rPr>
          <w:rFonts w:asciiTheme="majorBidi" w:hAnsiTheme="majorBidi"/>
          <w:b/>
          <w:bCs/>
          <w:vertAlign w:val="superscript"/>
        </w:rPr>
        <w:t>*</w:t>
      </w:r>
      <w:r w:rsidRPr="00297A49">
        <w:rPr>
          <w:rFonts w:asciiTheme="majorBidi" w:hAnsiTheme="majorBidi"/>
          <w:b/>
          <w:bCs/>
        </w:rPr>
        <w:t>, Eynat Dellus-Gur</w:t>
      </w:r>
      <w:r w:rsidRPr="00297A49">
        <w:rPr>
          <w:rFonts w:asciiTheme="majorBidi" w:hAnsiTheme="majorBidi"/>
          <w:b/>
          <w:bCs/>
          <w:vertAlign w:val="superscript"/>
        </w:rPr>
        <w:t>1</w:t>
      </w:r>
      <w:r w:rsidRPr="00297A49">
        <w:rPr>
          <w:rFonts w:asciiTheme="majorBidi" w:hAnsiTheme="majorBidi"/>
          <w:b/>
          <w:bCs/>
        </w:rPr>
        <w:t>, Maayan Bibi</w:t>
      </w:r>
      <w:r w:rsidR="00B1770B" w:rsidRPr="00297A49">
        <w:rPr>
          <w:rFonts w:asciiTheme="majorBidi" w:hAnsiTheme="majorBidi"/>
          <w:b/>
          <w:bCs/>
          <w:vertAlign w:val="superscript"/>
        </w:rPr>
        <w:t>3</w:t>
      </w:r>
      <w:r w:rsidRPr="00297A49">
        <w:rPr>
          <w:rFonts w:asciiTheme="majorBidi" w:hAnsiTheme="majorBidi"/>
          <w:b/>
          <w:bCs/>
        </w:rPr>
        <w:t xml:space="preserve">, </w:t>
      </w:r>
      <w:ins w:id="8" w:author="Yoav Ram" w:date="2018-11-13T12:14:00Z">
        <w:r w:rsidR="00DD161B" w:rsidRPr="00667056">
          <w:rPr>
            <w:rFonts w:asciiTheme="majorBidi" w:hAnsiTheme="majorBidi"/>
            <w:b/>
            <w:bCs/>
            <w:highlight w:val="yellow"/>
            <w:rPrChange w:id="9" w:author="Yoav Ram" w:date="2018-11-14T10:47:00Z">
              <w:rPr>
                <w:rFonts w:asciiTheme="majorBidi" w:hAnsiTheme="majorBidi"/>
                <w:b/>
                <w:bCs/>
              </w:rPr>
            </w:rPrChange>
          </w:rPr>
          <w:t>Kedar Karkare</w:t>
        </w:r>
      </w:ins>
      <w:ins w:id="10" w:author="Yoav Ram" w:date="2018-11-13T12:15:00Z">
        <w:r w:rsidR="00DD161B" w:rsidRPr="00667056">
          <w:rPr>
            <w:rFonts w:asciiTheme="majorBidi" w:hAnsiTheme="majorBidi"/>
            <w:highlight w:val="yellow"/>
            <w:vertAlign w:val="superscript"/>
            <w:rPrChange w:id="11" w:author="Yoav Ram" w:date="2018-11-14T10:47:00Z">
              <w:rPr>
                <w:vertAlign w:val="superscript"/>
              </w:rPr>
            </w:rPrChange>
          </w:rPr>
          <w:t>4</w:t>
        </w:r>
      </w:ins>
      <w:ins w:id="12" w:author="Yoav Ram" w:date="2018-11-13T12:14:00Z">
        <w:r w:rsidR="00DD161B" w:rsidRPr="00297A49">
          <w:rPr>
            <w:rFonts w:asciiTheme="majorBidi" w:hAnsiTheme="majorBidi"/>
            <w:b/>
            <w:bCs/>
          </w:rPr>
          <w:t xml:space="preserve">, </w:t>
        </w:r>
      </w:ins>
      <w:r w:rsidRPr="00297A49">
        <w:rPr>
          <w:rFonts w:asciiTheme="majorBidi" w:hAnsiTheme="majorBidi"/>
          <w:b/>
          <w:bCs/>
        </w:rPr>
        <w:t>Uri Obolski</w:t>
      </w:r>
      <w:r w:rsidRPr="00297A49">
        <w:rPr>
          <w:rFonts w:asciiTheme="majorBidi" w:hAnsiTheme="majorBidi"/>
          <w:b/>
          <w:bCs/>
          <w:vertAlign w:val="superscript"/>
        </w:rPr>
        <w:t>1</w:t>
      </w:r>
      <w:r w:rsidR="001B1B6B" w:rsidRPr="00297A49">
        <w:rPr>
          <w:rFonts w:asciiTheme="majorBidi" w:hAnsiTheme="majorBidi"/>
          <w:b/>
          <w:bCs/>
          <w:vertAlign w:val="superscript"/>
        </w:rPr>
        <w:t>,</w:t>
      </w:r>
      <w:del w:id="13" w:author="Yoav Ram" w:date="2018-11-13T12:15:00Z">
        <w:r w:rsidR="00AA541D" w:rsidRPr="00297A49" w:rsidDel="00DD161B">
          <w:rPr>
            <w:rFonts w:asciiTheme="majorBidi" w:hAnsiTheme="majorBidi"/>
            <w:b/>
            <w:bCs/>
            <w:vertAlign w:val="superscript"/>
          </w:rPr>
          <w:delText>4</w:delText>
        </w:r>
      </w:del>
      <w:ins w:id="14" w:author="Yoav Ram" w:date="2018-11-13T12:15:00Z">
        <w:r w:rsidR="00DD161B" w:rsidRPr="00297A49">
          <w:rPr>
            <w:rFonts w:asciiTheme="majorBidi" w:hAnsiTheme="majorBidi"/>
            <w:b/>
            <w:bCs/>
            <w:vertAlign w:val="superscript"/>
          </w:rPr>
          <w:t>6</w:t>
        </w:r>
      </w:ins>
      <w:r w:rsidRPr="00297A49">
        <w:rPr>
          <w:rFonts w:asciiTheme="majorBidi" w:hAnsiTheme="majorBidi"/>
          <w:b/>
          <w:bCs/>
        </w:rPr>
        <w:t>,</w:t>
      </w:r>
      <w:r w:rsidR="00B1770B" w:rsidRPr="00297A49">
        <w:rPr>
          <w:rFonts w:asciiTheme="majorBidi" w:hAnsiTheme="majorBidi"/>
          <w:b/>
          <w:bCs/>
        </w:rPr>
        <w:t xml:space="preserve"> Marcus W. Feldman</w:t>
      </w:r>
      <w:r w:rsidR="00B1770B" w:rsidRPr="00297A49">
        <w:rPr>
          <w:rFonts w:asciiTheme="majorBidi" w:hAnsiTheme="majorBidi"/>
          <w:b/>
          <w:bCs/>
          <w:vertAlign w:val="superscript"/>
        </w:rPr>
        <w:t>2</w:t>
      </w:r>
      <w:r w:rsidR="00B1770B" w:rsidRPr="00297A49">
        <w:rPr>
          <w:rFonts w:asciiTheme="majorBidi" w:hAnsiTheme="majorBidi"/>
          <w:b/>
          <w:bCs/>
        </w:rPr>
        <w:t>,</w:t>
      </w:r>
      <w:ins w:id="15" w:author="Yoav Ram" w:date="2018-11-13T12:16:00Z">
        <w:r w:rsidR="00DD161B" w:rsidRPr="00297A49">
          <w:rPr>
            <w:rFonts w:asciiTheme="majorBidi" w:hAnsiTheme="majorBidi"/>
            <w:b/>
            <w:bCs/>
          </w:rPr>
          <w:t xml:space="preserve"> </w:t>
        </w:r>
        <w:r w:rsidR="00DD161B" w:rsidRPr="00667056">
          <w:rPr>
            <w:rFonts w:asciiTheme="majorBidi" w:hAnsiTheme="majorBidi"/>
            <w:b/>
            <w:bCs/>
            <w:highlight w:val="yellow"/>
            <w:rPrChange w:id="16" w:author="Yoav Ram" w:date="2018-11-14T10:47:00Z">
              <w:rPr>
                <w:rFonts w:asciiTheme="majorBidi" w:hAnsiTheme="majorBidi"/>
                <w:b/>
                <w:bCs/>
              </w:rPr>
            </w:rPrChange>
          </w:rPr>
          <w:t>Tim F. Cooper</w:t>
        </w:r>
        <w:r w:rsidR="00DD161B" w:rsidRPr="00667056">
          <w:rPr>
            <w:rFonts w:asciiTheme="majorBidi" w:hAnsiTheme="majorBidi"/>
            <w:b/>
            <w:bCs/>
            <w:highlight w:val="yellow"/>
            <w:vertAlign w:val="superscript"/>
            <w:rPrChange w:id="17" w:author="Yoav Ram" w:date="2018-11-14T10:47:00Z">
              <w:rPr>
                <w:rFonts w:asciiTheme="majorBidi" w:hAnsiTheme="majorBidi"/>
                <w:b/>
                <w:bCs/>
                <w:vertAlign w:val="superscript"/>
              </w:rPr>
            </w:rPrChange>
          </w:rPr>
          <w:t>4,7</w:t>
        </w:r>
        <w:r w:rsidR="00DD161B" w:rsidRPr="00297A49">
          <w:rPr>
            <w:rFonts w:asciiTheme="majorBidi" w:hAnsiTheme="majorBidi"/>
            <w:b/>
            <w:bCs/>
          </w:rPr>
          <w:t>,</w:t>
        </w:r>
      </w:ins>
      <w:r w:rsidRPr="00297A49">
        <w:rPr>
          <w:rFonts w:asciiTheme="majorBidi" w:hAnsiTheme="majorBidi"/>
          <w:b/>
          <w:bCs/>
        </w:rPr>
        <w:t xml:space="preserve"> Judith Berman</w:t>
      </w:r>
      <w:r w:rsidR="00B1770B" w:rsidRPr="00297A49">
        <w:rPr>
          <w:rFonts w:asciiTheme="majorBidi" w:hAnsiTheme="majorBidi"/>
          <w:b/>
          <w:bCs/>
          <w:vertAlign w:val="superscript"/>
        </w:rPr>
        <w:t>3</w:t>
      </w:r>
      <w:r w:rsidRPr="00297A49">
        <w:rPr>
          <w:rFonts w:asciiTheme="majorBidi" w:hAnsiTheme="majorBidi"/>
          <w:b/>
          <w:bCs/>
          <w:vertAlign w:val="subscript"/>
        </w:rPr>
        <w:t>,</w:t>
      </w:r>
      <w:r w:rsidRPr="00297A49">
        <w:rPr>
          <w:rFonts w:asciiTheme="majorBidi" w:hAnsiTheme="majorBidi"/>
          <w:b/>
          <w:bCs/>
        </w:rPr>
        <w:t xml:space="preserve"> and Lilach Hadany</w:t>
      </w:r>
      <w:r w:rsidRPr="00297A49">
        <w:rPr>
          <w:rFonts w:asciiTheme="majorBidi" w:hAnsiTheme="majorBidi"/>
          <w:b/>
          <w:bCs/>
          <w:vertAlign w:val="superscript"/>
        </w:rPr>
        <w:t>1</w:t>
      </w:r>
    </w:p>
    <w:p w14:paraId="1F03C30C" w14:textId="77777777" w:rsidR="007A7F01" w:rsidRPr="0025589C" w:rsidRDefault="007A7F01">
      <w:pPr>
        <w:pPrChange w:id="18" w:author="Yoav Ram" w:date="2018-11-13T12:41:00Z">
          <w:pPr>
            <w:spacing w:line="480" w:lineRule="auto"/>
            <w:ind w:firstLine="0"/>
          </w:pPr>
        </w:pPrChange>
      </w:pPr>
    </w:p>
    <w:p w14:paraId="6E5E5EED" w14:textId="1DADA28F" w:rsidR="007A7F01" w:rsidRPr="00297A49" w:rsidRDefault="007A7F01">
      <w:pPr>
        <w:rPr>
          <w:sz w:val="20"/>
          <w:szCs w:val="20"/>
          <w:rPrChange w:id="19" w:author="Yoav Ram" w:date="2018-11-13T12:20:00Z">
            <w:rPr/>
          </w:rPrChange>
        </w:rPr>
        <w:pPrChange w:id="20" w:author="Yoav Ram" w:date="2018-11-13T12:41:00Z">
          <w:pPr>
            <w:spacing w:line="480" w:lineRule="auto"/>
            <w:ind w:firstLine="0"/>
          </w:pPr>
        </w:pPrChange>
      </w:pPr>
      <w:r w:rsidRPr="00297A49">
        <w:rPr>
          <w:sz w:val="20"/>
          <w:szCs w:val="20"/>
          <w:vertAlign w:val="superscript"/>
          <w:rPrChange w:id="21" w:author="Yoav Ram" w:date="2018-11-13T12:20:00Z">
            <w:rPr>
              <w:vertAlign w:val="superscript"/>
            </w:rPr>
          </w:rPrChange>
        </w:rPr>
        <w:t>1</w:t>
      </w:r>
      <w:r w:rsidRPr="00297A49">
        <w:rPr>
          <w:sz w:val="20"/>
          <w:szCs w:val="20"/>
          <w:rPrChange w:id="22" w:author="Yoav Ram" w:date="2018-11-13T12:20:00Z">
            <w:rPr/>
          </w:rPrChange>
        </w:rPr>
        <w:t xml:space="preserve"> </w:t>
      </w:r>
      <w:r w:rsidR="001B1B6B" w:rsidRPr="00297A49">
        <w:rPr>
          <w:sz w:val="20"/>
          <w:szCs w:val="20"/>
          <w:rPrChange w:id="23" w:author="Yoav Ram" w:date="2018-11-13T12:20:00Z">
            <w:rPr/>
          </w:rPrChange>
        </w:rPr>
        <w:t>Department</w:t>
      </w:r>
      <w:r w:rsidR="00100FEB" w:rsidRPr="00297A49">
        <w:rPr>
          <w:sz w:val="20"/>
          <w:szCs w:val="20"/>
          <w:rPrChange w:id="24" w:author="Yoav Ram" w:date="2018-11-13T12:20:00Z">
            <w:rPr/>
          </w:rPrChange>
        </w:rPr>
        <w:t xml:space="preserve"> of</w:t>
      </w:r>
      <w:r w:rsidRPr="00297A49">
        <w:rPr>
          <w:sz w:val="20"/>
          <w:szCs w:val="20"/>
          <w:rPrChange w:id="25" w:author="Yoav Ram" w:date="2018-11-13T12:20:00Z">
            <w:rPr/>
          </w:rPrChange>
        </w:rPr>
        <w:t xml:space="preserve"> Molecular Biology and Ecology of Plants, Tel Aviv University, Tel Aviv, Israel</w:t>
      </w:r>
    </w:p>
    <w:p w14:paraId="4F76D936" w14:textId="0B1893D1" w:rsidR="00B1770B" w:rsidRPr="00712531" w:rsidRDefault="00B1770B">
      <w:pPr>
        <w:rPr>
          <w:sz w:val="20"/>
          <w:szCs w:val="20"/>
          <w:rPrChange w:id="26" w:author="Yoav Ram" w:date="2018-11-13T12:38:00Z">
            <w:rPr/>
          </w:rPrChange>
        </w:rPr>
        <w:pPrChange w:id="27" w:author="Yoav Ram" w:date="2018-11-13T12:41:00Z">
          <w:pPr>
            <w:spacing w:line="480" w:lineRule="auto"/>
            <w:ind w:firstLine="0"/>
          </w:pPr>
        </w:pPrChange>
      </w:pPr>
      <w:r w:rsidRPr="00297A49">
        <w:rPr>
          <w:sz w:val="20"/>
          <w:szCs w:val="20"/>
          <w:vertAlign w:val="superscript"/>
          <w:rPrChange w:id="28" w:author="Yoav Ram" w:date="2018-11-13T12:20:00Z">
            <w:rPr>
              <w:vertAlign w:val="superscript"/>
            </w:rPr>
          </w:rPrChange>
        </w:rPr>
        <w:t>2</w:t>
      </w:r>
      <w:r w:rsidRPr="00297A49">
        <w:rPr>
          <w:sz w:val="20"/>
          <w:szCs w:val="20"/>
          <w:rPrChange w:id="29" w:author="Yoav Ram" w:date="2018-11-13T12:20:00Z">
            <w:rPr/>
          </w:rPrChange>
        </w:rPr>
        <w:t xml:space="preserve"> Department of Biology, Stanford University, Stanford, CA </w:t>
      </w:r>
    </w:p>
    <w:p w14:paraId="356C9373" w14:textId="3A66663E" w:rsidR="007A7F01" w:rsidRPr="00297A49" w:rsidRDefault="00B1770B">
      <w:pPr>
        <w:rPr>
          <w:ins w:id="30" w:author="Yoav Ram" w:date="2018-11-13T12:14:00Z"/>
          <w:sz w:val="20"/>
          <w:szCs w:val="20"/>
          <w:rPrChange w:id="31" w:author="Yoav Ram" w:date="2018-11-13T12:20:00Z">
            <w:rPr>
              <w:ins w:id="32" w:author="Yoav Ram" w:date="2018-11-13T12:14:00Z"/>
            </w:rPr>
          </w:rPrChange>
        </w:rPr>
        <w:pPrChange w:id="33" w:author="Yoav Ram" w:date="2018-11-13T12:41:00Z">
          <w:pPr>
            <w:spacing w:line="480" w:lineRule="auto"/>
            <w:ind w:firstLine="0"/>
          </w:pPr>
        </w:pPrChange>
      </w:pPr>
      <w:r w:rsidRPr="00297A49">
        <w:rPr>
          <w:sz w:val="20"/>
          <w:szCs w:val="20"/>
          <w:vertAlign w:val="superscript"/>
          <w:rPrChange w:id="34" w:author="Yoav Ram" w:date="2018-11-13T12:20:00Z">
            <w:rPr>
              <w:vertAlign w:val="superscript"/>
            </w:rPr>
          </w:rPrChange>
        </w:rPr>
        <w:t>3</w:t>
      </w:r>
      <w:r w:rsidR="007A7F01" w:rsidRPr="00297A49">
        <w:rPr>
          <w:sz w:val="20"/>
          <w:szCs w:val="20"/>
          <w:rPrChange w:id="35" w:author="Yoav Ram" w:date="2018-11-13T12:20:00Z">
            <w:rPr/>
          </w:rPrChange>
        </w:rPr>
        <w:t xml:space="preserve"> Dep</w:t>
      </w:r>
      <w:r w:rsidR="001B1B6B" w:rsidRPr="00297A49">
        <w:rPr>
          <w:sz w:val="20"/>
          <w:szCs w:val="20"/>
          <w:rPrChange w:id="36" w:author="Yoav Ram" w:date="2018-11-13T12:20:00Z">
            <w:rPr/>
          </w:rPrChange>
        </w:rPr>
        <w:t>ar</w:t>
      </w:r>
      <w:r w:rsidR="007A7F01" w:rsidRPr="00297A49">
        <w:rPr>
          <w:sz w:val="20"/>
          <w:szCs w:val="20"/>
          <w:rPrChange w:id="37" w:author="Yoav Ram" w:date="2018-11-13T12:20:00Z">
            <w:rPr/>
          </w:rPrChange>
        </w:rPr>
        <w:t>t</w:t>
      </w:r>
      <w:r w:rsidR="001B1B6B" w:rsidRPr="00297A49">
        <w:rPr>
          <w:sz w:val="20"/>
          <w:szCs w:val="20"/>
          <w:rPrChange w:id="38" w:author="Yoav Ram" w:date="2018-11-13T12:20:00Z">
            <w:rPr/>
          </w:rPrChange>
        </w:rPr>
        <w:t>ment</w:t>
      </w:r>
      <w:r w:rsidR="007A7F01" w:rsidRPr="00297A49">
        <w:rPr>
          <w:sz w:val="20"/>
          <w:szCs w:val="20"/>
          <w:rPrChange w:id="39" w:author="Yoav Ram" w:date="2018-11-13T12:20:00Z">
            <w:rPr/>
          </w:rPrChange>
        </w:rPr>
        <w:t xml:space="preserve"> of Molecular Microbiology and Biotechnology,</w:t>
      </w:r>
      <w:r w:rsidR="007A7F01" w:rsidRPr="00297A49">
        <w:rPr>
          <w:sz w:val="20"/>
          <w:szCs w:val="20"/>
          <w:vertAlign w:val="superscript"/>
          <w:rPrChange w:id="40" w:author="Yoav Ram" w:date="2018-11-13T12:20:00Z">
            <w:rPr>
              <w:vertAlign w:val="superscript"/>
            </w:rPr>
          </w:rPrChange>
        </w:rPr>
        <w:t xml:space="preserve"> </w:t>
      </w:r>
      <w:r w:rsidR="007A7F01" w:rsidRPr="00297A49">
        <w:rPr>
          <w:sz w:val="20"/>
          <w:szCs w:val="20"/>
          <w:rPrChange w:id="41" w:author="Yoav Ram" w:date="2018-11-13T12:20:00Z">
            <w:rPr/>
          </w:rPrChange>
        </w:rPr>
        <w:t>Tel Aviv University, Tel Aviv, Israel</w:t>
      </w:r>
    </w:p>
    <w:p w14:paraId="056D1BBD" w14:textId="03E89D7E" w:rsidR="00DD161B" w:rsidRPr="00297A49" w:rsidRDefault="00DD161B">
      <w:pPr>
        <w:rPr>
          <w:sz w:val="20"/>
          <w:szCs w:val="20"/>
          <w:rPrChange w:id="42" w:author="Yoav Ram" w:date="2018-11-13T12:20:00Z">
            <w:rPr/>
          </w:rPrChange>
        </w:rPr>
        <w:pPrChange w:id="43" w:author="Yoav Ram" w:date="2018-11-13T12:41:00Z">
          <w:pPr>
            <w:spacing w:line="480" w:lineRule="auto"/>
            <w:ind w:firstLine="0"/>
          </w:pPr>
        </w:pPrChange>
      </w:pPr>
      <w:ins w:id="44" w:author="Yoav Ram" w:date="2018-11-13T12:14:00Z">
        <w:r w:rsidRPr="00297A49">
          <w:rPr>
            <w:sz w:val="20"/>
            <w:szCs w:val="20"/>
            <w:vertAlign w:val="superscript"/>
            <w:rPrChange w:id="45" w:author="Yoav Ram" w:date="2018-11-13T12:20:00Z">
              <w:rPr>
                <w:vertAlign w:val="superscript"/>
              </w:rPr>
            </w:rPrChange>
          </w:rPr>
          <w:t>4</w:t>
        </w:r>
        <w:r w:rsidRPr="00297A49">
          <w:rPr>
            <w:sz w:val="20"/>
            <w:szCs w:val="20"/>
            <w:rPrChange w:id="46" w:author="Yoav Ram" w:date="2018-11-13T12:20:00Z">
              <w:rPr/>
            </w:rPrChange>
          </w:rPr>
          <w:t xml:space="preserve"> Department of Biology and Biochemistry, University of Houston, Houston, TX</w:t>
        </w:r>
      </w:ins>
    </w:p>
    <w:p w14:paraId="58483CBE" w14:textId="20EF2AC1" w:rsidR="00DD161B" w:rsidRPr="00297A49" w:rsidRDefault="00DD161B">
      <w:pPr>
        <w:rPr>
          <w:ins w:id="47" w:author="Yoav Ram" w:date="2018-11-13T12:15:00Z"/>
          <w:sz w:val="20"/>
          <w:szCs w:val="20"/>
          <w:rPrChange w:id="48" w:author="Yoav Ram" w:date="2018-11-13T12:20:00Z">
            <w:rPr>
              <w:ins w:id="49" w:author="Yoav Ram" w:date="2018-11-13T12:15:00Z"/>
            </w:rPr>
          </w:rPrChange>
        </w:rPr>
        <w:pPrChange w:id="50" w:author="Yoav Ram" w:date="2018-11-13T12:41:00Z">
          <w:pPr>
            <w:spacing w:line="480" w:lineRule="auto"/>
            <w:ind w:firstLine="0"/>
          </w:pPr>
        </w:pPrChange>
      </w:pPr>
      <w:ins w:id="51" w:author="Yoav Ram" w:date="2018-11-13T12:15:00Z">
        <w:r w:rsidRPr="00297A49">
          <w:rPr>
            <w:sz w:val="20"/>
            <w:szCs w:val="20"/>
            <w:vertAlign w:val="superscript"/>
            <w:rPrChange w:id="52" w:author="Yoav Ram" w:date="2018-11-13T12:20:00Z">
              <w:rPr>
                <w:vertAlign w:val="superscript"/>
              </w:rPr>
            </w:rPrChange>
          </w:rPr>
          <w:t>5</w:t>
        </w:r>
        <w:r w:rsidRPr="00297A49">
          <w:rPr>
            <w:sz w:val="20"/>
            <w:szCs w:val="20"/>
            <w:rPrChange w:id="53" w:author="Yoav Ram" w:date="2018-11-13T12:20:00Z">
              <w:rPr/>
            </w:rPrChange>
          </w:rPr>
          <w:t xml:space="preserve"> Current address: School of Computer Science, IDC Herzliya, Herzliya, Israel</w:t>
        </w:r>
      </w:ins>
    </w:p>
    <w:p w14:paraId="2F5255B9" w14:textId="56870A14" w:rsidR="00A01FC3" w:rsidRPr="00297A49" w:rsidRDefault="00AA541D">
      <w:pPr>
        <w:rPr>
          <w:ins w:id="54" w:author="Yoav Ram" w:date="2018-11-13T12:17:00Z"/>
          <w:sz w:val="20"/>
          <w:szCs w:val="20"/>
          <w:rPrChange w:id="55" w:author="Yoav Ram" w:date="2018-11-13T12:20:00Z">
            <w:rPr>
              <w:ins w:id="56" w:author="Yoav Ram" w:date="2018-11-13T12:17:00Z"/>
            </w:rPr>
          </w:rPrChange>
        </w:rPr>
        <w:pPrChange w:id="57" w:author="Yoav Ram" w:date="2018-11-13T12:41:00Z">
          <w:pPr>
            <w:spacing w:line="480" w:lineRule="auto"/>
            <w:ind w:firstLine="0"/>
          </w:pPr>
        </w:pPrChange>
      </w:pPr>
      <w:del w:id="58" w:author="Yoav Ram" w:date="2018-11-13T12:14:00Z">
        <w:r w:rsidRPr="00297A49" w:rsidDel="00DD161B">
          <w:rPr>
            <w:sz w:val="20"/>
            <w:szCs w:val="20"/>
            <w:vertAlign w:val="superscript"/>
            <w:rPrChange w:id="59" w:author="Yoav Ram" w:date="2018-11-13T12:20:00Z">
              <w:rPr>
                <w:vertAlign w:val="superscript"/>
              </w:rPr>
            </w:rPrChange>
          </w:rPr>
          <w:delText>4</w:delText>
        </w:r>
        <w:r w:rsidR="00A01FC3" w:rsidRPr="00297A49" w:rsidDel="00DD161B">
          <w:rPr>
            <w:sz w:val="20"/>
            <w:szCs w:val="20"/>
            <w:rPrChange w:id="60" w:author="Yoav Ram" w:date="2018-11-13T12:20:00Z">
              <w:rPr/>
            </w:rPrChange>
          </w:rPr>
          <w:delText xml:space="preserve"> </w:delText>
        </w:r>
      </w:del>
      <w:ins w:id="61" w:author="Yoav Ram" w:date="2018-11-13T12:15:00Z">
        <w:r w:rsidR="00DD161B" w:rsidRPr="00297A49">
          <w:rPr>
            <w:sz w:val="20"/>
            <w:szCs w:val="20"/>
            <w:vertAlign w:val="superscript"/>
            <w:rPrChange w:id="62" w:author="Yoav Ram" w:date="2018-11-13T12:20:00Z">
              <w:rPr>
                <w:vertAlign w:val="superscript"/>
              </w:rPr>
            </w:rPrChange>
          </w:rPr>
          <w:t>6</w:t>
        </w:r>
      </w:ins>
      <w:ins w:id="63" w:author="Yoav Ram" w:date="2018-11-13T12:14:00Z">
        <w:r w:rsidR="00DD161B" w:rsidRPr="00297A49">
          <w:rPr>
            <w:sz w:val="20"/>
            <w:szCs w:val="20"/>
            <w:rPrChange w:id="64" w:author="Yoav Ram" w:date="2018-11-13T12:20:00Z">
              <w:rPr/>
            </w:rPrChange>
          </w:rPr>
          <w:t xml:space="preserve"> </w:t>
        </w:r>
      </w:ins>
      <w:r w:rsidR="00A01FC3" w:rsidRPr="00297A49">
        <w:rPr>
          <w:sz w:val="20"/>
          <w:szCs w:val="20"/>
          <w:rPrChange w:id="65" w:author="Yoav Ram" w:date="2018-11-13T12:20:00Z">
            <w:rPr/>
          </w:rPrChange>
        </w:rPr>
        <w:t>Current address:</w:t>
      </w:r>
      <w:r w:rsidR="001B1B6B" w:rsidRPr="00297A49">
        <w:rPr>
          <w:sz w:val="20"/>
          <w:szCs w:val="20"/>
          <w:rPrChange w:id="66" w:author="Yoav Ram" w:date="2018-11-13T12:20:00Z">
            <w:rPr/>
          </w:rPrChange>
        </w:rPr>
        <w:t xml:space="preserve"> Department</w:t>
      </w:r>
      <w:r w:rsidR="00A01FC3" w:rsidRPr="00297A49">
        <w:rPr>
          <w:sz w:val="20"/>
          <w:szCs w:val="20"/>
          <w:rPrChange w:id="67" w:author="Yoav Ram" w:date="2018-11-13T12:20:00Z">
            <w:rPr/>
          </w:rPrChange>
        </w:rPr>
        <w:t xml:space="preserve"> of Zoology, </w:t>
      </w:r>
      <w:r w:rsidR="00CA7E42" w:rsidRPr="00297A49">
        <w:rPr>
          <w:sz w:val="20"/>
          <w:szCs w:val="20"/>
          <w:rPrChange w:id="68" w:author="Yoav Ram" w:date="2018-11-13T12:20:00Z">
            <w:rPr/>
          </w:rPrChange>
        </w:rPr>
        <w:t xml:space="preserve">University of </w:t>
      </w:r>
      <w:r w:rsidR="00A01FC3" w:rsidRPr="00297A49">
        <w:rPr>
          <w:sz w:val="20"/>
          <w:szCs w:val="20"/>
          <w:rPrChange w:id="69" w:author="Yoav Ram" w:date="2018-11-13T12:20:00Z">
            <w:rPr/>
          </w:rPrChange>
        </w:rPr>
        <w:t xml:space="preserve">Oxford, Oxford, UK </w:t>
      </w:r>
    </w:p>
    <w:p w14:paraId="159A96AE" w14:textId="4263A3B0" w:rsidR="00DD161B" w:rsidRPr="00297A49" w:rsidRDefault="00DD161B">
      <w:pPr>
        <w:rPr>
          <w:sz w:val="20"/>
          <w:szCs w:val="20"/>
          <w:rPrChange w:id="70" w:author="Yoav Ram" w:date="2018-11-13T12:20:00Z">
            <w:rPr/>
          </w:rPrChange>
        </w:rPr>
        <w:pPrChange w:id="71" w:author="Yoav Ram" w:date="2018-11-13T12:41:00Z">
          <w:pPr>
            <w:spacing w:line="480" w:lineRule="auto"/>
            <w:ind w:firstLine="0"/>
          </w:pPr>
        </w:pPrChange>
      </w:pPr>
      <w:ins w:id="72" w:author="Yoav Ram" w:date="2018-11-13T12:17:00Z">
        <w:r w:rsidRPr="00297A49">
          <w:rPr>
            <w:sz w:val="20"/>
            <w:szCs w:val="20"/>
            <w:vertAlign w:val="superscript"/>
            <w:rPrChange w:id="73" w:author="Yoav Ram" w:date="2018-11-13T12:20:00Z">
              <w:rPr>
                <w:vertAlign w:val="superscript"/>
              </w:rPr>
            </w:rPrChange>
          </w:rPr>
          <w:t>7</w:t>
        </w:r>
        <w:r w:rsidRPr="00297A49">
          <w:rPr>
            <w:sz w:val="20"/>
            <w:szCs w:val="20"/>
            <w:rPrChange w:id="74" w:author="Yoav Ram" w:date="2018-11-13T12:20:00Z">
              <w:rPr/>
            </w:rPrChange>
          </w:rPr>
          <w:t xml:space="preserve"> Current address: Institute of Natural and Mathematical Sciences, Massey University</w:t>
        </w:r>
      </w:ins>
      <w:ins w:id="75" w:author="Yoav Ram" w:date="2018-11-13T12:19:00Z">
        <w:r w:rsidRPr="00297A49">
          <w:rPr>
            <w:sz w:val="20"/>
            <w:szCs w:val="20"/>
            <w:rPrChange w:id="76" w:author="Yoav Ram" w:date="2018-11-13T12:20:00Z">
              <w:rPr/>
            </w:rPrChange>
          </w:rPr>
          <w:t>, New Zealand</w:t>
        </w:r>
      </w:ins>
    </w:p>
    <w:p w14:paraId="0725FE68" w14:textId="77777777" w:rsidR="00A01FC3" w:rsidRDefault="00A01FC3">
      <w:pPr>
        <w:pPrChange w:id="77" w:author="Yoav Ram" w:date="2018-11-13T12:41:00Z">
          <w:pPr>
            <w:spacing w:line="480" w:lineRule="auto"/>
            <w:ind w:firstLine="0"/>
          </w:pPr>
        </w:pPrChange>
      </w:pPr>
    </w:p>
    <w:p w14:paraId="70DA77D4" w14:textId="2A00D390" w:rsidR="001B1B6B" w:rsidRPr="00297A49" w:rsidDel="00297A49" w:rsidRDefault="001B1B6B">
      <w:pPr>
        <w:rPr>
          <w:del w:id="78" w:author="Yoav Ram" w:date="2018-11-13T12:20:00Z"/>
          <w:sz w:val="20"/>
          <w:szCs w:val="20"/>
          <w:rPrChange w:id="79" w:author="Yoav Ram" w:date="2018-11-13T12:21:00Z">
            <w:rPr>
              <w:del w:id="80" w:author="Yoav Ram" w:date="2018-11-13T12:20:00Z"/>
            </w:rPr>
          </w:rPrChange>
        </w:rPr>
        <w:pPrChange w:id="81" w:author="Yoav Ram" w:date="2018-11-13T12:41:00Z">
          <w:pPr>
            <w:spacing w:line="480" w:lineRule="auto"/>
            <w:ind w:firstLine="0"/>
          </w:pPr>
        </w:pPrChange>
      </w:pPr>
      <w:r w:rsidRPr="00297A49">
        <w:rPr>
          <w:sz w:val="20"/>
          <w:szCs w:val="20"/>
          <w:vertAlign w:val="superscript"/>
          <w:rPrChange w:id="82" w:author="Yoav Ram" w:date="2018-11-13T12:21:00Z">
            <w:rPr>
              <w:vertAlign w:val="superscript"/>
            </w:rPr>
          </w:rPrChange>
        </w:rPr>
        <w:t>*</w:t>
      </w:r>
      <w:r w:rsidRPr="00297A49">
        <w:rPr>
          <w:sz w:val="20"/>
          <w:szCs w:val="20"/>
          <w:vertAlign w:val="subscript"/>
          <w:rPrChange w:id="83" w:author="Yoav Ram" w:date="2018-11-13T12:21:00Z">
            <w:rPr>
              <w:vertAlign w:val="subscript"/>
            </w:rPr>
          </w:rPrChange>
        </w:rPr>
        <w:t xml:space="preserve"> </w:t>
      </w:r>
      <w:r w:rsidRPr="00297A49">
        <w:rPr>
          <w:sz w:val="20"/>
          <w:szCs w:val="20"/>
          <w:rPrChange w:id="84" w:author="Yoav Ram" w:date="2018-11-13T12:21:00Z">
            <w:rPr/>
          </w:rPrChange>
        </w:rPr>
        <w:t>Corresponding autho</w:t>
      </w:r>
      <w:ins w:id="85" w:author="Yoav Ram" w:date="2018-11-13T12:20:00Z">
        <w:r w:rsidR="00297A49" w:rsidRPr="00297A49">
          <w:rPr>
            <w:sz w:val="20"/>
            <w:szCs w:val="20"/>
            <w:rPrChange w:id="86" w:author="Yoav Ram" w:date="2018-11-13T12:21:00Z">
              <w:rPr/>
            </w:rPrChange>
          </w:rPr>
          <w:t xml:space="preserve">r, </w:t>
        </w:r>
      </w:ins>
      <w:del w:id="87" w:author="Yoav Ram" w:date="2018-11-13T12:20:00Z">
        <w:r w:rsidRPr="00297A49" w:rsidDel="00297A49">
          <w:rPr>
            <w:sz w:val="20"/>
            <w:szCs w:val="20"/>
            <w:rPrChange w:id="88" w:author="Yoav Ram" w:date="2018-11-13T12:21:00Z">
              <w:rPr/>
            </w:rPrChange>
          </w:rPr>
          <w:delText>r</w:delText>
        </w:r>
      </w:del>
    </w:p>
    <w:p w14:paraId="1FEB6EB4" w14:textId="67CAC10A" w:rsidR="001B1B6B" w:rsidRPr="00297A49" w:rsidRDefault="001B1B6B">
      <w:pPr>
        <w:rPr>
          <w:sz w:val="20"/>
          <w:szCs w:val="20"/>
          <w:rPrChange w:id="89" w:author="Yoav Ram" w:date="2018-11-13T12:21:00Z">
            <w:rPr/>
          </w:rPrChange>
        </w:rPr>
        <w:pPrChange w:id="90" w:author="Yoav Ram" w:date="2018-11-13T12:41:00Z">
          <w:pPr>
            <w:spacing w:line="480" w:lineRule="auto"/>
            <w:ind w:firstLine="0"/>
          </w:pPr>
        </w:pPrChange>
      </w:pPr>
      <w:del w:id="91" w:author="Yoav Ram" w:date="2018-11-13T12:20:00Z">
        <w:r w:rsidRPr="00297A49" w:rsidDel="00297A49">
          <w:rPr>
            <w:sz w:val="20"/>
            <w:szCs w:val="20"/>
            <w:rPrChange w:id="92" w:author="Yoav Ram" w:date="2018-11-13T12:21:00Z">
              <w:rPr/>
            </w:rPrChange>
          </w:rPr>
          <w:delText>E</w:delText>
        </w:r>
      </w:del>
      <w:ins w:id="93" w:author="Yoav Ram" w:date="2018-11-13T12:20:00Z">
        <w:r w:rsidR="00297A49" w:rsidRPr="00297A49">
          <w:rPr>
            <w:sz w:val="20"/>
            <w:szCs w:val="20"/>
            <w:rPrChange w:id="94" w:author="Yoav Ram" w:date="2018-11-13T12:21:00Z">
              <w:rPr/>
            </w:rPrChange>
          </w:rPr>
          <w:t>e</w:t>
        </w:r>
      </w:ins>
      <w:r w:rsidRPr="00297A49">
        <w:rPr>
          <w:sz w:val="20"/>
          <w:szCs w:val="20"/>
          <w:rPrChange w:id="95" w:author="Yoav Ram" w:date="2018-11-13T12:21:00Z">
            <w:rPr/>
          </w:rPrChange>
        </w:rPr>
        <w:t>-mail</w:t>
      </w:r>
      <w:ins w:id="96" w:author="Yoav Ram" w:date="2018-11-13T12:19:00Z">
        <w:r w:rsidR="00DE1D24" w:rsidRPr="00297A49">
          <w:rPr>
            <w:sz w:val="20"/>
            <w:szCs w:val="20"/>
            <w:rPrChange w:id="97" w:author="Yoav Ram" w:date="2018-11-13T12:21:00Z">
              <w:rPr/>
            </w:rPrChange>
          </w:rPr>
          <w:t>:</w:t>
        </w:r>
      </w:ins>
      <w:r w:rsidRPr="00297A49">
        <w:rPr>
          <w:sz w:val="20"/>
          <w:szCs w:val="20"/>
          <w:rPrChange w:id="98" w:author="Yoav Ram" w:date="2018-11-13T12:21:00Z">
            <w:rPr/>
          </w:rPrChange>
        </w:rPr>
        <w:t xml:space="preserve"> </w:t>
      </w:r>
      <w:ins w:id="99" w:author="Yoav Ram" w:date="2018-11-13T12:19:00Z">
        <w:r w:rsidR="00DE1D24" w:rsidRPr="00297A49">
          <w:rPr>
            <w:sz w:val="20"/>
            <w:szCs w:val="20"/>
            <w:rPrChange w:id="100" w:author="Yoav Ram" w:date="2018-11-13T12:21:00Z">
              <w:rPr/>
            </w:rPrChange>
          </w:rPr>
          <w:t>yoav@yoavram.com</w:t>
        </w:r>
      </w:ins>
      <w:del w:id="101" w:author="Yoav Ram" w:date="2018-11-13T12:19:00Z">
        <w:r w:rsidR="00DE1D24" w:rsidRPr="00297A49" w:rsidDel="00DE1D24">
          <w:rPr>
            <w:rStyle w:val="Hyperlink"/>
            <w:sz w:val="20"/>
            <w:szCs w:val="20"/>
            <w:rPrChange w:id="102" w:author="Yoav Ram" w:date="2018-11-13T12:21:00Z">
              <w:rPr>
                <w:rStyle w:val="Hyperlink"/>
              </w:rPr>
            </w:rPrChange>
          </w:rPr>
          <w:fldChar w:fldCharType="begin"/>
        </w:r>
        <w:r w:rsidR="00DE1D24" w:rsidRPr="00297A49" w:rsidDel="00DE1D24">
          <w:rPr>
            <w:rStyle w:val="Hyperlink"/>
            <w:sz w:val="20"/>
            <w:szCs w:val="20"/>
            <w:rPrChange w:id="103" w:author="Yoav Ram" w:date="2018-11-13T12:21:00Z">
              <w:rPr>
                <w:rStyle w:val="Hyperlink"/>
              </w:rPr>
            </w:rPrChange>
          </w:rPr>
          <w:delInstrText xml:space="preserve"> HYPERLINK "mailto:yoavram@stanford.edu" </w:delInstrText>
        </w:r>
        <w:r w:rsidR="00DE1D24" w:rsidRPr="00297A49" w:rsidDel="00DE1D24">
          <w:rPr>
            <w:rStyle w:val="Hyperlink"/>
            <w:sz w:val="20"/>
            <w:szCs w:val="20"/>
            <w:rPrChange w:id="104" w:author="Yoav Ram" w:date="2018-11-13T12:21:00Z">
              <w:rPr>
                <w:rStyle w:val="Hyperlink"/>
              </w:rPr>
            </w:rPrChange>
          </w:rPr>
          <w:fldChar w:fldCharType="separate"/>
        </w:r>
        <w:r w:rsidR="00AA541D" w:rsidRPr="00297A49" w:rsidDel="00DE1D24">
          <w:rPr>
            <w:rStyle w:val="Hyperlink"/>
            <w:sz w:val="20"/>
            <w:szCs w:val="20"/>
            <w:rPrChange w:id="105" w:author="Yoav Ram" w:date="2018-11-13T12:21:00Z">
              <w:rPr>
                <w:rStyle w:val="Hyperlink"/>
              </w:rPr>
            </w:rPrChange>
          </w:rPr>
          <w:delText>yoavram@stanford.edu</w:delText>
        </w:r>
        <w:r w:rsidR="00DE1D24" w:rsidRPr="00297A49" w:rsidDel="00DE1D24">
          <w:rPr>
            <w:rStyle w:val="Hyperlink"/>
            <w:sz w:val="20"/>
            <w:szCs w:val="20"/>
            <w:rPrChange w:id="106" w:author="Yoav Ram" w:date="2018-11-13T12:21:00Z">
              <w:rPr>
                <w:rStyle w:val="Hyperlink"/>
              </w:rPr>
            </w:rPrChange>
          </w:rPr>
          <w:fldChar w:fldCharType="end"/>
        </w:r>
      </w:del>
      <w:del w:id="107" w:author="Yoav Ram" w:date="2018-11-13T12:20:00Z">
        <w:r w:rsidR="00AA541D" w:rsidRPr="00297A49" w:rsidDel="00297A49">
          <w:rPr>
            <w:sz w:val="20"/>
            <w:szCs w:val="20"/>
            <w:rPrChange w:id="108" w:author="Yoav Ram" w:date="2018-11-13T12:21:00Z">
              <w:rPr/>
            </w:rPrChange>
          </w:rPr>
          <w:delText xml:space="preserve"> </w:delText>
        </w:r>
        <w:r w:rsidRPr="00297A49" w:rsidDel="00297A49">
          <w:rPr>
            <w:sz w:val="20"/>
            <w:szCs w:val="20"/>
            <w:rPrChange w:id="109" w:author="Yoav Ram" w:date="2018-11-13T12:21:00Z">
              <w:rPr/>
            </w:rPrChange>
          </w:rPr>
          <w:delText>(YR)</w:delText>
        </w:r>
      </w:del>
    </w:p>
    <w:p w14:paraId="75C05F0D" w14:textId="77777777" w:rsidR="001B1B6B" w:rsidRDefault="001B1B6B">
      <w:pPr>
        <w:pPrChange w:id="110" w:author="Yoav Ram" w:date="2018-11-13T12:41:00Z">
          <w:pPr>
            <w:spacing w:line="480" w:lineRule="auto"/>
            <w:ind w:firstLine="0"/>
          </w:pPr>
        </w:pPrChange>
      </w:pPr>
    </w:p>
    <w:p w14:paraId="79480E4C" w14:textId="2E784B14" w:rsidR="00A10657" w:rsidRPr="0025589C" w:rsidDel="00297A49" w:rsidRDefault="00A10657">
      <w:pPr>
        <w:rPr>
          <w:del w:id="111" w:author="Yoav Ram" w:date="2018-11-13T12:20:00Z"/>
        </w:rPr>
        <w:pPrChange w:id="112" w:author="Yoav Ram" w:date="2018-11-13T12:41:00Z">
          <w:pPr>
            <w:spacing w:line="480" w:lineRule="auto"/>
            <w:ind w:firstLine="0"/>
          </w:pPr>
        </w:pPrChange>
      </w:pPr>
      <w:del w:id="113" w:author="Yoav Ram" w:date="2018-11-13T12:20:00Z">
        <w:r w:rsidRPr="00A10657" w:rsidDel="00297A49">
          <w:rPr>
            <w:b/>
            <w:bCs/>
          </w:rPr>
          <w:delText>Classification</w:delText>
        </w:r>
        <w:r w:rsidDel="00297A49">
          <w:delText xml:space="preserve">: Biological Sciences, </w:delText>
        </w:r>
        <w:r w:rsidRPr="00A10657" w:rsidDel="00297A49">
          <w:delText>Population Biology</w:delText>
        </w:r>
      </w:del>
    </w:p>
    <w:p w14:paraId="38C82290" w14:textId="5702BA5E" w:rsidR="007A7F01" w:rsidRDefault="00A10657">
      <w:pPr>
        <w:rPr>
          <w:ins w:id="114" w:author="Yoav Ram" w:date="2018-11-13T12:20:00Z"/>
        </w:rPr>
        <w:pPrChange w:id="115" w:author="Yoav Ram" w:date="2018-11-13T12:41:00Z">
          <w:pPr>
            <w:spacing w:line="480" w:lineRule="auto"/>
            <w:ind w:firstLine="0"/>
          </w:pPr>
        </w:pPrChange>
      </w:pPr>
      <w:r w:rsidRPr="00A10657">
        <w:rPr>
          <w:b/>
          <w:bCs/>
        </w:rPr>
        <w:t>Keywords</w:t>
      </w:r>
      <w:r>
        <w:t>: population dynamics, microbial growth, competition model, experimental evolu</w:t>
      </w:r>
      <w:r w:rsidR="00AA541D">
        <w:t>t</w:t>
      </w:r>
      <w:r>
        <w:t>ion</w:t>
      </w:r>
      <w:del w:id="116" w:author="Yoav Ram" w:date="2018-11-13T12:20:00Z">
        <w:r w:rsidR="007A7F01" w:rsidRPr="0025589C" w:rsidDel="00297A49">
          <w:br w:type="page"/>
        </w:r>
      </w:del>
    </w:p>
    <w:p w14:paraId="1EB48716" w14:textId="77777777" w:rsidR="00297A49" w:rsidRPr="0025589C" w:rsidRDefault="00297A49">
      <w:pPr>
        <w:pPrChange w:id="117" w:author="Yoav Ram" w:date="2018-11-13T12:41:00Z">
          <w:pPr>
            <w:spacing w:line="480" w:lineRule="auto"/>
            <w:ind w:firstLine="0"/>
          </w:pPr>
        </w:pPrChange>
      </w:pPr>
    </w:p>
    <w:p w14:paraId="285856DC" w14:textId="77777777" w:rsidR="00297A49" w:rsidRDefault="00297A49">
      <w:pPr>
        <w:spacing w:after="200"/>
        <w:rPr>
          <w:ins w:id="118" w:author="Yoav Ram" w:date="2018-11-13T12:24:00Z"/>
          <w:rFonts w:eastAsiaTheme="majorEastAsia"/>
          <w:b/>
          <w:bCs/>
          <w:kern w:val="32"/>
          <w:sz w:val="28"/>
          <w:szCs w:val="28"/>
        </w:rPr>
        <w:pPrChange w:id="119" w:author="Yoav Ram" w:date="2018-11-13T12:41:00Z">
          <w:pPr>
            <w:spacing w:after="200" w:line="276" w:lineRule="auto"/>
            <w:ind w:firstLine="0"/>
          </w:pPr>
        </w:pPrChange>
      </w:pPr>
      <w:ins w:id="120" w:author="Yoav Ram" w:date="2018-11-13T12:24:00Z">
        <w:r>
          <w:br w:type="page"/>
        </w:r>
      </w:ins>
    </w:p>
    <w:p w14:paraId="70E2D077" w14:textId="4B58CA5E" w:rsidR="007A7F01" w:rsidRPr="00DC34E1" w:rsidRDefault="007A7F01">
      <w:pPr>
        <w:pStyle w:val="Heading1"/>
        <w:spacing w:line="360" w:lineRule="auto"/>
        <w:ind w:firstLine="284"/>
        <w:pPrChange w:id="121" w:author="Yoav Ram" w:date="2018-11-13T12:41:00Z">
          <w:pPr>
            <w:pStyle w:val="Heading1"/>
          </w:pPr>
        </w:pPrChange>
      </w:pPr>
      <w:r w:rsidRPr="00DC34E1">
        <w:lastRenderedPageBreak/>
        <w:t>Abstract</w:t>
      </w:r>
    </w:p>
    <w:p w14:paraId="713842BD" w14:textId="21328AF6" w:rsidR="007A7F01" w:rsidRPr="0025589C" w:rsidRDefault="00B00B62">
      <w:pPr>
        <w:pPrChange w:id="122" w:author="Yoav Ram" w:date="2018-11-13T12:41:00Z">
          <w:pPr>
            <w:spacing w:line="480" w:lineRule="auto"/>
            <w:ind w:firstLine="0"/>
          </w:pPr>
        </w:pPrChange>
      </w:pPr>
      <w:r w:rsidRPr="0025589C">
        <w:t xml:space="preserve">Estimates of </w:t>
      </w:r>
      <w:r w:rsidR="00144369" w:rsidRPr="0025589C">
        <w:t xml:space="preserve">microbial </w:t>
      </w:r>
      <w:r w:rsidRPr="0025589C">
        <w:t>f</w:t>
      </w:r>
      <w:r w:rsidR="00AD28BB" w:rsidRPr="0025589C">
        <w:t xml:space="preserve">itness </w:t>
      </w:r>
      <w:r w:rsidR="0086305A" w:rsidRPr="0025589C">
        <w:t>from gro</w:t>
      </w:r>
      <w:r w:rsidR="0086305A" w:rsidRPr="00A9402F">
        <w:t>wth curves</w:t>
      </w:r>
      <w:r w:rsidRPr="00A9402F">
        <w:t xml:space="preserve"> are inaccurate</w:t>
      </w:r>
      <w:r w:rsidR="00850BE4">
        <w:t xml:space="preserve"> and</w:t>
      </w:r>
      <w:r w:rsidRPr="00A9402F">
        <w:t xml:space="preserve"> c</w:t>
      </w:r>
      <w:r w:rsidR="0086305A" w:rsidRPr="00A9402F">
        <w:t xml:space="preserve">ompetition </w:t>
      </w:r>
      <w:r w:rsidR="00DF7C4C" w:rsidRPr="00A9402F">
        <w:t>experiments</w:t>
      </w:r>
      <w:r w:rsidRPr="00A9402F">
        <w:t xml:space="preserve"> are </w:t>
      </w:r>
      <w:r w:rsidR="0093470B" w:rsidRPr="00A9402F">
        <w:t xml:space="preserve">necessary for </w:t>
      </w:r>
      <w:r w:rsidR="006C3A10" w:rsidRPr="00A9402F">
        <w:t>accurate</w:t>
      </w:r>
      <w:r w:rsidRPr="00A9402F">
        <w:t xml:space="preserve"> estimation</w:t>
      </w:r>
      <w:r w:rsidR="006A45CA" w:rsidRPr="00A9402F">
        <w:t xml:space="preserve"> of fitness</w:t>
      </w:r>
      <w:r w:rsidR="003A7C85" w:rsidRPr="00A9402F">
        <w:t xml:space="preserve">. </w:t>
      </w:r>
      <w:r w:rsidR="00CF6D09" w:rsidRPr="00A9402F">
        <w:t xml:space="preserve">However, </w:t>
      </w:r>
      <w:r w:rsidR="00897E1D" w:rsidRPr="00A9402F">
        <w:t>competition experiments require distinct markers, are difficult to perform with isolates derived from a common ancestor or non-model organisms, and do not provide information on the growth differences</w:t>
      </w:r>
      <w:r w:rsidR="003876FB">
        <w:t xml:space="preserve"> that </w:t>
      </w:r>
      <w:r w:rsidR="003876FB" w:rsidRPr="00A9402F">
        <w:t>underlie</w:t>
      </w:r>
      <w:r w:rsidR="003876FB">
        <w:t xml:space="preserve"> competitive ability</w:t>
      </w:r>
      <w:r w:rsidR="00897E1D" w:rsidRPr="00A9402F">
        <w:t xml:space="preserve">. </w:t>
      </w:r>
      <w:r w:rsidR="00481B1E" w:rsidRPr="00A9402F">
        <w:t>Here</w:t>
      </w:r>
      <w:r w:rsidR="00481B1E" w:rsidRPr="0025589C">
        <w:t xml:space="preserve"> we describe </w:t>
      </w:r>
      <w:r w:rsidR="007A7F01" w:rsidRPr="0025589C">
        <w:t xml:space="preserve">a new </w:t>
      </w:r>
      <w:r w:rsidR="00FA7C91">
        <w:t xml:space="preserve">computational </w:t>
      </w:r>
      <w:r w:rsidR="00481B1E" w:rsidRPr="0025589C">
        <w:t xml:space="preserve">approach </w:t>
      </w:r>
      <w:r w:rsidR="00912FD4" w:rsidRPr="0025589C">
        <w:t xml:space="preserve">for predicting </w:t>
      </w:r>
      <w:r w:rsidR="007A7F01" w:rsidRPr="0025589C">
        <w:t xml:space="preserve">growth </w:t>
      </w:r>
      <w:r w:rsidR="00481B1E" w:rsidRPr="0025589C">
        <w:t xml:space="preserve">of microbes </w:t>
      </w:r>
      <w:r w:rsidR="007A7F01" w:rsidRPr="0025589C">
        <w:t>in</w:t>
      </w:r>
      <w:r w:rsidR="00481B1E" w:rsidRPr="0025589C">
        <w:t xml:space="preserve"> a</w:t>
      </w:r>
      <w:r w:rsidR="007A7F01" w:rsidRPr="0025589C">
        <w:t xml:space="preserve"> mixed culture</w:t>
      </w:r>
      <w:r w:rsidR="009A7347" w:rsidRPr="0025589C">
        <w:t xml:space="preserve"> utilizing mono- and mixed culture</w:t>
      </w:r>
      <w:r w:rsidR="00481B1E" w:rsidRPr="0025589C">
        <w:t xml:space="preserve"> </w:t>
      </w:r>
      <w:r w:rsidR="007A7F01" w:rsidRPr="0025589C">
        <w:t>growth curve data</w:t>
      </w:r>
      <w:r w:rsidR="00481B1E" w:rsidRPr="0025589C">
        <w:t xml:space="preserve">. </w:t>
      </w:r>
      <w:ins w:id="123" w:author="Yoav Ram" w:date="2018-11-13T12:25:00Z">
        <w:r w:rsidR="001E661E">
          <w:t>We valida</w:t>
        </w:r>
      </w:ins>
      <w:ins w:id="124" w:author="Yoav Ram" w:date="2018-11-13T12:34:00Z">
        <w:r w:rsidR="001C0D12">
          <w:t>te</w:t>
        </w:r>
      </w:ins>
      <w:ins w:id="125" w:author="Yoav Ram" w:date="2018-11-13T12:25:00Z">
        <w:r w:rsidR="001E661E">
          <w:t xml:space="preserve"> </w:t>
        </w:r>
        <w:r w:rsidR="001E661E" w:rsidRPr="00667056">
          <w:rPr>
            <w:highlight w:val="yellow"/>
            <w:rPrChange w:id="126" w:author="Yoav Ram" w:date="2018-11-14T10:46:00Z">
              <w:rPr/>
            </w:rPrChange>
          </w:rPr>
          <w:t xml:space="preserve">and </w:t>
        </w:r>
      </w:ins>
      <w:ins w:id="127" w:author="Yoav Ram" w:date="2018-11-13T12:34:00Z">
        <w:r w:rsidR="001C0D12" w:rsidRPr="00667056">
          <w:rPr>
            <w:highlight w:val="yellow"/>
            <w:rPrChange w:id="128" w:author="Yoav Ram" w:date="2018-11-14T10:46:00Z">
              <w:rPr/>
            </w:rPrChange>
          </w:rPr>
          <w:t>demonstrate</w:t>
        </w:r>
        <w:r w:rsidR="001C0D12">
          <w:t xml:space="preserve"> this new approach using</w:t>
        </w:r>
      </w:ins>
      <w:ins w:id="129" w:author="Yoav Ram" w:date="2018-11-13T12:35:00Z">
        <w:r w:rsidR="001C0D12">
          <w:t xml:space="preserve"> experiments with</w:t>
        </w:r>
      </w:ins>
      <w:ins w:id="130" w:author="Yoav Ram" w:date="2018-11-13T12:34:00Z">
        <w:r w:rsidR="001C0D12">
          <w:t xml:space="preserve"> </w:t>
        </w:r>
      </w:ins>
      <w:del w:id="131" w:author="Yoav Ram" w:date="2018-11-13T12:25:00Z">
        <w:r w:rsidR="00E410C1" w:rsidDel="001E661E">
          <w:delText>T</w:delText>
        </w:r>
        <w:r w:rsidRPr="0025589C" w:rsidDel="001E661E">
          <w:delText xml:space="preserve">his </w:delText>
        </w:r>
        <w:r w:rsidR="0086305A" w:rsidRPr="0025589C" w:rsidDel="001E661E">
          <w:delText>approach</w:delText>
        </w:r>
        <w:r w:rsidR="00481B1E" w:rsidRPr="0025589C" w:rsidDel="001E661E">
          <w:delText xml:space="preserve"> </w:delText>
        </w:r>
        <w:r w:rsidR="00E410C1" w:rsidDel="001E661E">
          <w:delText xml:space="preserve">is validated </w:delText>
        </w:r>
        <w:r w:rsidR="007A7F01" w:rsidRPr="0025589C" w:rsidDel="001E661E">
          <w:delText xml:space="preserve">using growth curve and competition experiments with </w:delText>
        </w:r>
      </w:del>
      <w:r w:rsidRPr="0025589C">
        <w:rPr>
          <w:i/>
          <w:iCs/>
        </w:rPr>
        <w:t>E. coli</w:t>
      </w:r>
      <w:r w:rsidR="007A7F01" w:rsidRPr="0025589C">
        <w:t xml:space="preserve">. </w:t>
      </w:r>
      <w:r w:rsidR="004B3D8A" w:rsidRPr="0025589C">
        <w:t>Our approach</w:t>
      </w:r>
      <w:r w:rsidR="004B3D8A" w:rsidRPr="0025589C">
        <w:rPr>
          <w:i/>
          <w:iCs/>
        </w:rPr>
        <w:t xml:space="preserve"> </w:t>
      </w:r>
      <w:r w:rsidR="00481B1E" w:rsidRPr="0025589C">
        <w:t xml:space="preserve">provides </w:t>
      </w:r>
      <w:r w:rsidRPr="0025589C">
        <w:t xml:space="preserve">an </w:t>
      </w:r>
      <w:r w:rsidR="007A7F01" w:rsidRPr="0025589C">
        <w:t xml:space="preserve">effective </w:t>
      </w:r>
      <w:r w:rsidR="00144369" w:rsidRPr="0025589C">
        <w:t>way</w:t>
      </w:r>
      <w:r w:rsidR="007A7F01" w:rsidRPr="0025589C">
        <w:t xml:space="preserve"> </w:t>
      </w:r>
      <w:r w:rsidR="00481B1E" w:rsidRPr="0025589C">
        <w:t xml:space="preserve">to </w:t>
      </w:r>
      <w:r w:rsidR="007A7F01" w:rsidRPr="0025589C">
        <w:t>predict growth</w:t>
      </w:r>
      <w:r w:rsidR="005E5082" w:rsidRPr="0025589C">
        <w:t xml:space="preserve"> </w:t>
      </w:r>
      <w:r w:rsidR="00481B1E" w:rsidRPr="0025589C">
        <w:t>and</w:t>
      </w:r>
      <w:r w:rsidR="00960E5F" w:rsidRPr="0025589C">
        <w:t xml:space="preserve"> </w:t>
      </w:r>
      <w:r w:rsidR="007A7F01" w:rsidRPr="0025589C">
        <w:t>infer relative fitness</w:t>
      </w:r>
      <w:r w:rsidR="000F5DC3">
        <w:t xml:space="preserve"> </w:t>
      </w:r>
      <w:r w:rsidR="000F5DC3" w:rsidRPr="0025589C">
        <w:t>in mixed culture</w:t>
      </w:r>
      <w:r w:rsidR="000F5DC3">
        <w:t>s</w:t>
      </w:r>
      <w:r w:rsidR="009A7347" w:rsidRPr="0025589C">
        <w:t xml:space="preserve">. </w:t>
      </w:r>
      <w:r w:rsidR="001F3A92" w:rsidRPr="0025589C">
        <w:t xml:space="preserve">Furthermore, by integrating several growth phases, </w:t>
      </w:r>
      <w:r w:rsidRPr="0025589C">
        <w:t xml:space="preserve">it </w:t>
      </w:r>
      <w:r w:rsidR="0099718F" w:rsidRPr="0025589C">
        <w:t xml:space="preserve">provides </w:t>
      </w:r>
      <w:r w:rsidR="001F3A92" w:rsidRPr="0025589C">
        <w:t>a</w:t>
      </w:r>
      <w:r w:rsidR="0093470B" w:rsidRPr="0025589C">
        <w:t xml:space="preserve">n interpretation </w:t>
      </w:r>
      <w:r w:rsidR="001079C0" w:rsidRPr="0025589C">
        <w:t>for microbial</w:t>
      </w:r>
      <w:r w:rsidR="0093470B" w:rsidRPr="0025589C">
        <w:t xml:space="preserve"> fitness</w:t>
      </w:r>
      <w:r w:rsidR="001F3A92" w:rsidRPr="0025589C">
        <w:t>.</w:t>
      </w:r>
    </w:p>
    <w:p w14:paraId="4DF599AF" w14:textId="77777777" w:rsidR="009E4CD4" w:rsidRDefault="009E4CD4">
      <w:pPr>
        <w:pPrChange w:id="132" w:author="Yoav Ram" w:date="2018-11-13T12:41:00Z">
          <w:pPr>
            <w:ind w:firstLine="0"/>
          </w:pPr>
        </w:pPrChange>
      </w:pPr>
    </w:p>
    <w:p w14:paraId="6FFB09E1" w14:textId="6E6DFF45" w:rsidR="00200C88" w:rsidRPr="00200C88" w:rsidDel="00CA1852" w:rsidRDefault="00A10657">
      <w:pPr>
        <w:pStyle w:val="Heading1"/>
        <w:spacing w:line="360" w:lineRule="auto"/>
        <w:ind w:firstLine="284"/>
        <w:rPr>
          <w:del w:id="133" w:author="Yoav Ram" w:date="2018-11-13T12:35:00Z"/>
          <w:rFonts w:ascii="Times New Roman" w:hAnsi="Times New Roman"/>
        </w:rPr>
        <w:pPrChange w:id="134" w:author="Yoav Ram" w:date="2018-11-13T12:41:00Z">
          <w:pPr>
            <w:pStyle w:val="Heading1"/>
          </w:pPr>
        </w:pPrChange>
      </w:pPr>
      <w:del w:id="135" w:author="Yoav Ram" w:date="2018-11-13T12:35:00Z">
        <w:r w:rsidDel="00CA1852">
          <w:delText>Significance statement</w:delText>
        </w:r>
      </w:del>
    </w:p>
    <w:p w14:paraId="13B23090" w14:textId="25949F67" w:rsidR="00897E1D" w:rsidRPr="00897E1D" w:rsidDel="00CA1852" w:rsidRDefault="00200C88">
      <w:pPr>
        <w:rPr>
          <w:del w:id="136" w:author="Yoav Ram" w:date="2018-11-13T12:35:00Z"/>
        </w:rPr>
        <w:pPrChange w:id="137" w:author="Yoav Ram" w:date="2018-11-13T12:41:00Z">
          <w:pPr>
            <w:spacing w:line="480" w:lineRule="auto"/>
            <w:ind w:firstLine="0"/>
          </w:pPr>
        </w:pPrChange>
      </w:pPr>
      <w:del w:id="138" w:author="Yoav Ram" w:date="2018-11-13T12:35:00Z">
        <w:r w:rsidDel="00CA1852">
          <w:delText>We present a new model-based approach for prediction of microbial growth in a mixed culture using data from growth curve exp</w:delText>
        </w:r>
        <w:r w:rsidR="00FA7C91" w:rsidDel="00CA1852">
          <w:delText>eriments, which are considerably</w:delText>
        </w:r>
        <w:r w:rsidDel="00CA1852">
          <w:delText xml:space="preserve"> easier to perform than competition experiments. Our approach combines growth </w:delText>
        </w:r>
        <w:r w:rsidR="00417B1D" w:rsidDel="00CA1852">
          <w:delText xml:space="preserve">and </w:delText>
        </w:r>
        <w:r w:rsidDel="00CA1852">
          <w:delText xml:space="preserve">competition models </w:delText>
        </w:r>
        <w:r w:rsidR="00417B1D" w:rsidDel="00CA1852">
          <w:delText>and utilizes</w:delText>
        </w:r>
        <w:r w:rsidDel="00CA1852">
          <w:delText xml:space="preserve"> the total densities of mixed cultures, which are o</w:delText>
        </w:r>
        <w:r w:rsidR="00FA7C91" w:rsidDel="00CA1852">
          <w:delText xml:space="preserve">ften ignored despite being easy to </w:delText>
        </w:r>
        <w:r w:rsidDel="00CA1852">
          <w:delText xml:space="preserve">obtain. We validated our </w:delText>
        </w:r>
        <w:r w:rsidRPr="00A9402F" w:rsidDel="00CA1852">
          <w:delText>approach using experiments with bacteria and implemented it in an open-source software</w:delText>
        </w:r>
        <w:r w:rsidR="00FA7C91" w:rsidRPr="00A9402F" w:rsidDel="00CA1852">
          <w:delText xml:space="preserve"> package</w:delText>
        </w:r>
        <w:r w:rsidRPr="00A9402F" w:rsidDel="00CA1852">
          <w:delText xml:space="preserve">. </w:delText>
        </w:r>
        <w:r w:rsidR="00897E1D" w:rsidRPr="00A9402F" w:rsidDel="00CA1852">
          <w:delText xml:space="preserve">Our new approach shows that </w:delText>
        </w:r>
        <w:r w:rsidR="00E410C1" w:rsidDel="00CA1852">
          <w:delText xml:space="preserve">growth in a </w:delText>
        </w:r>
        <w:r w:rsidR="00897E1D" w:rsidRPr="00A9402F" w:rsidDel="00CA1852">
          <w:delText xml:space="preserve">mixed </w:delText>
        </w:r>
        <w:r w:rsidR="00E410C1" w:rsidDel="00CA1852">
          <w:delText xml:space="preserve">culture </w:delText>
        </w:r>
        <w:r w:rsidR="00897E1D" w:rsidRPr="00A9402F" w:rsidDel="00CA1852">
          <w:delText>can be predicted using growth and competition models. It provides a way to infer relative strain or species frequencies even when competition experiments are not feasible, and to determine how differences in growth affect differences in fitness.</w:delText>
        </w:r>
      </w:del>
    </w:p>
    <w:p w14:paraId="708B52C2" w14:textId="77777777" w:rsidR="00200C88" w:rsidRDefault="00200C88">
      <w:pPr>
        <w:spacing w:after="200"/>
        <w:rPr>
          <w:rFonts w:eastAsiaTheme="majorEastAsia"/>
          <w:b/>
          <w:bCs/>
          <w:kern w:val="32"/>
          <w:sz w:val="32"/>
          <w:szCs w:val="32"/>
        </w:rPr>
        <w:pPrChange w:id="139" w:author="Yoav Ram" w:date="2018-11-13T12:41:00Z">
          <w:pPr>
            <w:spacing w:after="200" w:line="480" w:lineRule="auto"/>
            <w:ind w:firstLine="0"/>
          </w:pPr>
        </w:pPrChange>
      </w:pPr>
      <w:r>
        <w:br w:type="page"/>
      </w:r>
    </w:p>
    <w:p w14:paraId="4922ACCA" w14:textId="732BC0AB" w:rsidR="00577682" w:rsidRPr="0025589C" w:rsidRDefault="00577682">
      <w:pPr>
        <w:pStyle w:val="Heading1"/>
        <w:spacing w:line="360" w:lineRule="auto"/>
        <w:ind w:firstLine="284"/>
        <w:pPrChange w:id="140" w:author="Yoav Ram" w:date="2018-11-13T12:41:00Z">
          <w:pPr>
            <w:pStyle w:val="Heading1"/>
          </w:pPr>
        </w:pPrChange>
      </w:pPr>
      <w:r w:rsidRPr="0025589C">
        <w:lastRenderedPageBreak/>
        <w:t>Introduction</w:t>
      </w:r>
    </w:p>
    <w:p w14:paraId="38E6783D" w14:textId="0BEDC06A" w:rsidR="00A2469F" w:rsidRPr="00980214" w:rsidRDefault="009C1814">
      <w:pPr>
        <w:pPrChange w:id="141" w:author="Yoav Ram" w:date="2018-11-13T12:41:00Z">
          <w:pPr>
            <w:spacing w:line="480" w:lineRule="auto"/>
            <w:ind w:firstLine="0"/>
          </w:pPr>
        </w:pPrChange>
      </w:pPr>
      <w:r w:rsidRPr="0025589C">
        <w:t xml:space="preserve">Microbial fitness is usually defined </w:t>
      </w:r>
      <w:r w:rsidR="00980214">
        <w:t>in terms of</w:t>
      </w:r>
      <w:r w:rsidRPr="0025589C">
        <w:t xml:space="preserve"> the </w:t>
      </w:r>
      <w:r w:rsidR="006C3A10" w:rsidRPr="0025589C">
        <w:t>relative growth of different microbial strains</w:t>
      </w:r>
      <w:r w:rsidRPr="0025589C">
        <w:t xml:space="preserve"> or species</w:t>
      </w:r>
      <w:r w:rsidR="006C3A10" w:rsidRPr="0025589C">
        <w:t xml:space="preserve"> </w:t>
      </w:r>
      <w:r w:rsidR="00E222C3" w:rsidRPr="0025589C">
        <w:t xml:space="preserve">in </w:t>
      </w:r>
      <w:r w:rsidR="006C3A10" w:rsidRPr="0025589C">
        <w:t xml:space="preserve">a </w:t>
      </w:r>
      <w:r w:rsidR="00E222C3" w:rsidRPr="0025589C">
        <w:t>mixed culture</w:t>
      </w:r>
      <w:r w:rsidR="0018672F" w:rsidRPr="0025589C">
        <w:t xml:space="preserve"> </w:t>
      </w:r>
      <w:r w:rsidRPr="0025589C">
        <w:fldChar w:fldCharType="begin" w:fldLock="1"/>
      </w:r>
      <w:r w:rsidR="00C016FF">
        <w:instrText>ADDIN CSL_CITATION {"citationItems":[{"id":"ITEM-1","itemData":{"DOI":"10.1098/rsbl.2010.0580","ISSN":"1744-957X","PMID":"20810425","abstract":"Distributions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letters","id":"ITEM-1","issue":"2","issued":{"date-parts":[["2011","4","23"]]},"page":"210-3","title":"On measuring selection in experimental evolution.","type":"article-journal","volume":"7"},"uris":["http://www.mendeley.com/documents/?uuid=1e94d081-c729-43ac-b9be-63d792575b27"]}],"mendeley":{"formattedCitation":"(1)","plainTextFormattedCitation":"(1)","previouslyFormattedCitation":"(1)"},"properties":{"noteIndex":0},"schema":"https://github.com/citation-style-language/schema/raw/master/csl-citation.json"}</w:instrText>
      </w:r>
      <w:r w:rsidRPr="0025589C">
        <w:fldChar w:fldCharType="separate"/>
      </w:r>
      <w:r w:rsidR="00A10657" w:rsidRPr="00A10657">
        <w:rPr>
          <w:noProof/>
        </w:rPr>
        <w:t>(1)</w:t>
      </w:r>
      <w:r w:rsidRPr="0025589C">
        <w:fldChar w:fldCharType="end"/>
      </w:r>
      <w:r w:rsidR="006C3A10" w:rsidRPr="0025589C">
        <w:t>. Pairwise c</w:t>
      </w:r>
      <w:r w:rsidR="00E222C3" w:rsidRPr="0025589C">
        <w:t>o</w:t>
      </w:r>
      <w:r w:rsidR="00A2469F" w:rsidRPr="0025589C">
        <w:t>mpetition experiments</w:t>
      </w:r>
      <w:r w:rsidRPr="0025589C">
        <w:t xml:space="preserve"> can</w:t>
      </w:r>
      <w:r w:rsidR="00A2469F" w:rsidRPr="0025589C">
        <w:t xml:space="preserve"> provide </w:t>
      </w:r>
      <w:r w:rsidR="006C3A10" w:rsidRPr="0025589C">
        <w:t xml:space="preserve">accurate </w:t>
      </w:r>
      <w:r w:rsidRPr="0025589C">
        <w:t xml:space="preserve">estimates of </w:t>
      </w:r>
      <w:r w:rsidR="006C3A10" w:rsidRPr="0025589C">
        <w:t>relative growth</w:t>
      </w:r>
      <w:r w:rsidRPr="0025589C">
        <w:t xml:space="preserve"> and fitness</w:t>
      </w:r>
      <w:r w:rsidR="0018672F" w:rsidRPr="0025589C">
        <w:t xml:space="preserve"> </w:t>
      </w:r>
      <w:r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Pr="0025589C">
        <w:fldChar w:fldCharType="separate"/>
      </w:r>
      <w:r w:rsidR="00A10657" w:rsidRPr="00A10657">
        <w:rPr>
          <w:noProof/>
        </w:rPr>
        <w:t>(2)</w:t>
      </w:r>
      <w:r w:rsidRPr="0025589C">
        <w:fldChar w:fldCharType="end"/>
      </w:r>
      <w:r w:rsidR="006C3A10" w:rsidRPr="0025589C">
        <w:t>, b</w:t>
      </w:r>
      <w:r w:rsidR="00E222C3" w:rsidRPr="0025589C">
        <w:t xml:space="preserve">ut are laborious and </w:t>
      </w:r>
      <w:r w:rsidR="00813D97" w:rsidRPr="0025589C">
        <w:t>exp</w:t>
      </w:r>
      <w:r w:rsidR="00813D97">
        <w:t>e</w:t>
      </w:r>
      <w:r w:rsidR="00813D97" w:rsidRPr="0025589C">
        <w:t>nsive</w:t>
      </w:r>
      <w:r w:rsidR="00E222C3" w:rsidRPr="0025589C">
        <w:t xml:space="preserve">, especially </w:t>
      </w:r>
      <w:r w:rsidR="000F5DC3">
        <w:t>when used with</w:t>
      </w:r>
      <w:r w:rsidR="000F5DC3" w:rsidRPr="0025589C">
        <w:t xml:space="preserve"> </w:t>
      </w:r>
      <w:r w:rsidR="00E222C3" w:rsidRPr="0025589C">
        <w:t>non-model organisms</w:t>
      </w:r>
      <w:r w:rsidR="006C3A10" w:rsidRPr="0025589C">
        <w:t>.</w:t>
      </w:r>
      <w:r w:rsidR="00E222C3" w:rsidRPr="0025589C">
        <w:t xml:space="preserve"> </w:t>
      </w:r>
      <w:r w:rsidR="00AD28BB" w:rsidRPr="0025589C">
        <w:t>Instead</w:t>
      </w:r>
      <w:r w:rsidR="00E222C3" w:rsidRPr="0025589C">
        <w:t xml:space="preserve">, growth </w:t>
      </w:r>
      <w:r w:rsidR="007A7F01" w:rsidRPr="0025589C">
        <w:t xml:space="preserve">curves are commonly used </w:t>
      </w:r>
      <w:r w:rsidR="00E64F18" w:rsidRPr="0025589C">
        <w:t>to estimate fitness</w:t>
      </w:r>
      <w:r w:rsidR="00960E5F" w:rsidRPr="0025589C">
        <w:t xml:space="preserve"> of individual microbial isolat</w:t>
      </w:r>
      <w:r w:rsidR="00A2469F" w:rsidRPr="0025589C">
        <w:t xml:space="preserve">es, despite clear evidence that they provide an </w:t>
      </w:r>
      <w:r w:rsidR="00E410C1">
        <w:t>inadequate</w:t>
      </w:r>
      <w:r w:rsidR="00E410C1" w:rsidRPr="0025589C">
        <w:t xml:space="preserve"> </w:t>
      </w:r>
      <w:r w:rsidR="00A2469F" w:rsidRPr="0025589C">
        <w:t>alternative</w:t>
      </w:r>
      <w:r w:rsidR="0018672F" w:rsidRPr="0025589C">
        <w:t xml:space="preserve"> </w:t>
      </w:r>
      <w:r w:rsidRPr="0025589C">
        <w:fldChar w:fldCharType="begin" w:fldLock="1"/>
      </w:r>
      <w:r w:rsidR="00C016FF">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10.1093/molbev/msv143","ISSN":"0737-4038","author":[{"dropping-particle":"","family":"Durão","given":"Paulo","non-dropping-particle":"","parse-names":false,"suffix":""},{"dropping-particle":"","family":"Trindade","given":"Sandra","non-dropping-particle":"","parse-names":false,"suffix":""},{"dropping-particle":"","family":"Sousa","given":"Ana","non-dropping-particle":"","parse-names":false,"suffix":""},{"dropping-particle":"","family":"Gordo","given":"Isabel","non-dropping-particle":"","parse-names":false,"suffix":""}],"container-title":"Molecular Biology and Evolution","id":"ITEM-2","issue":"10","issued":{"date-parts":[["2015","10","30"]]},"page":"2675-2680","title":"Multiple Resistance at No Cost: Rifampicin and Streptomycin a Dangerous Liaison in the Spread of Antibiotic Resistance","type":"article-journal","volume":"32"},"uris":["http://www.mendeley.com/documents/?uuid=3833f60d-89ed-4352-beed-cc5323d51e5e"]}],"mendeley":{"formattedCitation":"(3, 4)","plainTextFormattedCitation":"(3, 4)","previouslyFormattedCitation":"(3, 4)"},"properties":{"noteIndex":0},"schema":"https://github.com/citation-style-language/schema/raw/master/csl-citation.json"}</w:instrText>
      </w:r>
      <w:r w:rsidRPr="0025589C">
        <w:fldChar w:fldCharType="separate"/>
      </w:r>
      <w:r w:rsidR="00A10657" w:rsidRPr="00A10657">
        <w:rPr>
          <w:noProof/>
        </w:rPr>
        <w:t>(3, 4)</w:t>
      </w:r>
      <w:r w:rsidRPr="0025589C">
        <w:fldChar w:fldCharType="end"/>
      </w:r>
      <w:r w:rsidR="00A2469F" w:rsidRPr="0025589C">
        <w:t>.</w:t>
      </w:r>
    </w:p>
    <w:p w14:paraId="16653364" w14:textId="5FE957E6" w:rsidR="00285E7E" w:rsidRPr="0025589C" w:rsidRDefault="007A7F01">
      <w:pPr>
        <w:pPrChange w:id="142" w:author="Yoav Ram" w:date="2018-11-13T12:41:00Z">
          <w:pPr>
            <w:spacing w:line="480" w:lineRule="auto"/>
            <w:ind w:firstLine="0"/>
          </w:pPr>
        </w:pPrChange>
      </w:pPr>
      <w:r w:rsidRPr="0025589C">
        <w:t xml:space="preserve">Growth curves </w:t>
      </w:r>
      <w:r w:rsidR="00511F7D" w:rsidRPr="0025589C">
        <w:t xml:space="preserve">describe the </w:t>
      </w:r>
      <w:r w:rsidR="00960E5F" w:rsidRPr="0025589C">
        <w:t>density of</w:t>
      </w:r>
      <w:r w:rsidR="00511F7D" w:rsidRPr="0025589C">
        <w:t xml:space="preserve"> cell populations in liquid culture over time and </w:t>
      </w:r>
      <w:r w:rsidRPr="0025589C">
        <w:t>are usually acquired by measuring the optical density (OD) of cell populations. The simplest way to infer fitness from growth curves is to estimate the growth rate</w:t>
      </w:r>
      <w:ins w:id="143" w:author="Yoav Ram" w:date="2018-11-13T12:46:00Z">
        <w:r w:rsidR="00C016FF">
          <w:t xml:space="preserve"> </w:t>
        </w:r>
        <w:r w:rsidR="00C016FF" w:rsidRPr="00477334">
          <w:rPr>
            <w:highlight w:val="yellow"/>
            <w:rPrChange w:id="144" w:author="Yoav Ram" w:date="2018-11-14T10:55:00Z">
              <w:rPr/>
            </w:rPrChange>
          </w:rPr>
          <w:t>(i.e. Malthusian parameter)</w:t>
        </w:r>
      </w:ins>
      <w:r w:rsidRPr="0025589C">
        <w:t xml:space="preserve"> during the exponential growth phase </w:t>
      </w:r>
      <w:r w:rsidR="00E410C1">
        <w:t>from</w:t>
      </w:r>
      <w:r w:rsidR="0001182F" w:rsidRPr="0025589C">
        <w:t xml:space="preserve"> </w:t>
      </w:r>
      <w:r w:rsidRPr="0025589C">
        <w:t>the slope of the log of the growth curve</w:t>
      </w:r>
      <w:r w:rsidR="0018672F" w:rsidRPr="0025589C">
        <w:t xml:space="preserve"> </w:t>
      </w:r>
      <w:r w:rsidR="00902C4A" w:rsidRPr="0025589C">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902C4A" w:rsidRPr="0025589C">
        <w:fldChar w:fldCharType="separate"/>
      </w:r>
      <w:r w:rsidR="00A10657" w:rsidRPr="00A10657">
        <w:rPr>
          <w:noProof/>
        </w:rPr>
        <w:t>(5)</w:t>
      </w:r>
      <w:r w:rsidR="00902C4A" w:rsidRPr="0025589C">
        <w:fldChar w:fldCharType="end"/>
      </w:r>
      <w:r w:rsidR="0001182F">
        <w:t xml:space="preserve">, </w:t>
      </w:r>
      <w:r w:rsidR="00902C4A" w:rsidRPr="0025589C">
        <w:rPr>
          <w:noProof/>
        </w:rPr>
        <w:t xml:space="preserve">see example in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Pr="0025589C">
        <w:t xml:space="preserve">. </w:t>
      </w:r>
      <w:r w:rsidR="000F5DC3">
        <w:t>R</w:t>
      </w:r>
      <w:r w:rsidR="006A45CA">
        <w:t xml:space="preserve">elative </w:t>
      </w:r>
      <w:r w:rsidRPr="0025589C">
        <w:t>growth rate</w:t>
      </w:r>
      <w:r w:rsidR="006A45CA">
        <w:t>s</w:t>
      </w:r>
      <w:r w:rsidRPr="0025589C">
        <w:t xml:space="preserve"> </w:t>
      </w:r>
      <w:r w:rsidR="006A45CA">
        <w:t>are</w:t>
      </w:r>
      <w:r w:rsidR="00960E5F" w:rsidRPr="0025589C">
        <w:t xml:space="preserve"> often used </w:t>
      </w:r>
      <w:r w:rsidR="000F5DC3">
        <w:t>as</w:t>
      </w:r>
      <w:r w:rsidRPr="0025589C">
        <w:t xml:space="preserve"> a proxy </w:t>
      </w:r>
      <w:r w:rsidR="00D641C6">
        <w:t>for</w:t>
      </w:r>
      <w:r w:rsidRPr="0025589C">
        <w:t xml:space="preserve"> </w:t>
      </w:r>
      <w:del w:id="145" w:author="Yoav Ram" w:date="2018-11-13T12:43:00Z">
        <w:r w:rsidRPr="0025589C" w:rsidDel="00C016FF">
          <w:delText xml:space="preserve">the selection </w:delText>
        </w:r>
        <w:r w:rsidRPr="00876E70" w:rsidDel="00C016FF">
          <w:delText>coefficient,</w:delText>
        </w:r>
        <w:r w:rsidRPr="00876E70" w:rsidDel="00C016FF">
          <w:rPr>
            <w:i/>
            <w:iCs/>
          </w:rPr>
          <w:delText xml:space="preserve"> s</w:delText>
        </w:r>
        <w:r w:rsidRPr="00876E70" w:rsidDel="00C016FF">
          <w:delText xml:space="preserve">, </w:delText>
        </w:r>
        <w:r w:rsidR="00D641C6" w:rsidRPr="00876E70" w:rsidDel="00C016FF">
          <w:delText xml:space="preserve">where </w:delText>
        </w:r>
        <w:r w:rsidR="00D641C6" w:rsidRPr="00876E70" w:rsidDel="00C016FF">
          <w:rPr>
            <w:i/>
            <w:iCs/>
          </w:rPr>
          <w:delText>1+s</w:delText>
        </w:r>
        <w:r w:rsidRPr="00876E70" w:rsidDel="00C016FF">
          <w:delText xml:space="preserve"> is the</w:delText>
        </w:r>
        <w:r w:rsidRPr="0025589C" w:rsidDel="00C016FF">
          <w:delText xml:space="preserve"> standard measure of </w:delText>
        </w:r>
      </w:del>
      <w:r w:rsidRPr="0025589C">
        <w:t xml:space="preserve">relative fitness </w:t>
      </w:r>
      <w:del w:id="146" w:author="Yoav Ram" w:date="2018-11-13T12:43:00Z">
        <w:r w:rsidRPr="0025589C" w:rsidDel="00C016FF">
          <w:delText>in population genetics</w:delText>
        </w:r>
        <w:r w:rsidR="0018672F" w:rsidRPr="0025589C" w:rsidDel="00C016FF">
          <w:delText xml:space="preserve"> </w:delText>
        </w:r>
      </w:del>
      <w:r w:rsidRPr="0025589C">
        <w:fldChar w:fldCharType="begin" w:fldLock="1"/>
      </w:r>
      <w:r w:rsidR="001B606A">
        <w:instrText>ADDIN CSL_CITATION {"citationItems":[{"id":"ITEM-1","itemData":{"author":[{"dropping-particle":"","family":"Crow","given":"James F.","non-dropping-particle":"","parse-names":false,"suffix":""},{"dropping-particle":"","family":"Kimura","given":"Motoo","non-dropping-particle":"","parse-names":false,"suffix":""}],"id":"ITEM-1","issued":{"date-parts":[["1970"]]},"number-of-pages":"591","publisher":"Burgess Pub. Co.","publisher-place":"Minneapolis","title":"An introduction to population genetics theory","type":"book"},"uris":["http://www.mendeley.com/documents/?uuid=53412738-ef5b-4a6a-95c7-50a435e82b43"]},{"id":"ITEM-2","itemData":{"DOI":"10.1086/285289","ISBN":"0003-0147","ISSN":"0003-0147","PMID":"19425949","abstract":"We assess the degree to which adaptation to a uniform environment among indepen- dently evolving asexual populations is associated with increasing divergence of those popula- 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Escherichlia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 tions was not statistically significant, it was consistent in magnitude with theoretical expecta- 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 tions that do not invoke divergence due to multiple fitness peaks in a Wrightian evolutionary landscape.","author":[{"dropping-particle":"","family":"Lenski","given":"Richard E.","non-dropping-particle":"","parse-names":false,"suffix":""},{"dropping-particle":"","family":"Rose","given":"Michael R.","non-dropping-particle":"","parse-names":false,"suffix":""},{"dropping-particle":"","family":"Simpson","given":"Suzanne C.","non-dropping-particle":"","parse-names":false,"suffix":""},{"dropping-particle":"","family":"Tadler","given":"Scott C.","non-dropping-particle":"","parse-names":false,"suffix":""}],"container-title":"The American Naturalist","id":"ITEM-2","issue":"6","issued":{"date-parts":[["1991","12"]]},"page":"1315","title":"Long-Term Experimental Evolution in Escherichia coli. I. Adaptation and Divergence During 2,000 Generations","type":"article-journal","volume":"138"},"uris":["http://www.mendeley.com/documents/?uuid=6f197087-5f37-4758-9877-d80ff78f71aa"]},{"id":"ITEM-3","itemData":{"DOI":"10.1098/rsbl.2010.0580","ISSN":"1744-957X","PMID":"20810425","abstract":"Distributions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letters","id":"ITEM-3","issue":"2","issued":{"date-parts":[["2011","4","23"]]},"page":"210-3","title":"On measuring selection in experimental evolution.","type":"article-journal","volume":"7"},"uris":["http://www.mendeley.com/documents/?uuid=1e94d081-c729-43ac-b9be-63d792575b27"]}],"mendeley":{"formattedCitation":"(1, 6, 7)","plainTextFormattedCitation":"(1, 6, 7)","previouslyFormattedCitation":"(1, 6, 7)"},"properties":{"noteIndex":0},"schema":"https://github.com/citation-style-language/schema/raw/master/csl-citation.json"}</w:instrText>
      </w:r>
      <w:r w:rsidRPr="0025589C">
        <w:fldChar w:fldCharType="separate"/>
      </w:r>
      <w:r w:rsidR="00C016FF" w:rsidRPr="00C016FF">
        <w:rPr>
          <w:noProof/>
        </w:rPr>
        <w:t>(1, 6, 7)</w:t>
      </w:r>
      <w:r w:rsidRPr="0025589C">
        <w:fldChar w:fldCharType="end"/>
      </w:r>
      <w:r w:rsidRPr="0025589C">
        <w:t xml:space="preserve">. However, </w:t>
      </w:r>
      <w:r w:rsidR="00902C4A" w:rsidRPr="0025589C">
        <w:t xml:space="preserve">exponential growth rates do not capture the dynamics of </w:t>
      </w:r>
      <w:r w:rsidRPr="0025589C">
        <w:t xml:space="preserve">other phases of </w:t>
      </w:r>
      <w:r w:rsidR="00902C4A" w:rsidRPr="0025589C">
        <w:t xml:space="preserve">a typical </w:t>
      </w:r>
      <w:r w:rsidRPr="0025589C">
        <w:t>growth</w:t>
      </w:r>
      <w:r w:rsidR="00902C4A" w:rsidRPr="0025589C">
        <w:t xml:space="preserve"> curve</w:t>
      </w:r>
      <w:r w:rsidRPr="0025589C">
        <w:t xml:space="preserve">, such as the </w:t>
      </w:r>
      <w:r w:rsidR="000F5DC3">
        <w:t>duration</w:t>
      </w:r>
      <w:r w:rsidR="000F5DC3" w:rsidRPr="0025589C">
        <w:t xml:space="preserve"> </w:t>
      </w:r>
      <w:r w:rsidR="009B044D" w:rsidRPr="0025589C">
        <w:t xml:space="preserve">of </w:t>
      </w:r>
      <w:r w:rsidR="000F5DC3">
        <w:t xml:space="preserve">the </w:t>
      </w:r>
      <w:r w:rsidRPr="0025589C">
        <w:t xml:space="preserve">lag phase and the </w:t>
      </w:r>
      <w:r w:rsidR="009B044D" w:rsidRPr="0025589C">
        <w:t xml:space="preserve">cell density </w:t>
      </w:r>
      <w:r w:rsidR="000F5DC3">
        <w:t xml:space="preserve">achieved </w:t>
      </w:r>
      <w:r w:rsidR="009B044D" w:rsidRPr="0025589C">
        <w:t xml:space="preserve">at </w:t>
      </w:r>
      <w:r w:rsidRPr="0025589C">
        <w:t>stationary phase</w:t>
      </w:r>
      <w:r w:rsidR="0018672F" w:rsidRPr="0025589C">
        <w:t xml:space="preserve"> </w:t>
      </w:r>
      <w:r w:rsidRPr="0025589C">
        <w:fldChar w:fldCharType="begin" w:fldLock="1"/>
      </w:r>
      <w:r w:rsidR="001B606A">
        <w:instrText>ADDIN CSL_CITATION {"citationItems":[{"id":"ITEM-1","itemData":{"DOI":"10.1534/genetics.114.172890","ISSN":"1943-2631","PMID":"25758382","abstract":"The survival of rare beneficial mutations can be extremely sensitive to the organism's life history and the trait affected by the mutation. Given the tremendous impact of bacteria in batch culture as a model system for the study of adaptation, it is important to understand the survival probability of beneficial mutations in these populations. Here we develop a life-history model for bacterial populations in batch culture and predict the survival of mutations that increase fitness through their effects on specific traits: lag time, fission time, viability, and the timing of stationary phase. We find that if beneficial mutations are present in the founding population at the beginning of culture growth, mutations that reduce the mortality of daughter cells are the most likely to survive drift. In contrast, of mutations that occur de novo during growth, those that delay the onset of stationary phase are the most likely to survive. Our model predicts that approximately fivefold population growth between bottlenecks will optimize the occurrence and survival of beneficial mutations of all four types. This prediction is relatively insensitive to other model parameters, such as the lag time, fission time, or mortality rate of the population. We further estimate that bottlenecks that are more severe than this optimal prediction substantially reduce the occurrence and survival of adaptive mutations.","author":[{"dropping-particle":"","family":"Wahl","given":"Lindi M","non-dropping-particle":"","parse-names":false,"suffix":""},{"dropping-particle":"","family":"Zhu","given":"Anna Dai","non-dropping-particle":"","parse-names":false,"suffix":""}],"container-title":"Genetics","id":"ITEM-1","issue":"1","issued":{"date-parts":[["2015"]]},"page":"309-20","title":"Survival probability of beneficial mutations in bacterial batch culture.","type":"article-journal","volume":"200"},"uris":["http://www.mendeley.com/documents/?uuid=ec2dee1f-7f48-4678-98a8-149da5a29f80"]}],"mendeley":{"formattedCitation":"(8)","plainTextFormattedCitation":"(8)","previouslyFormattedCitation":"(8)"},"properties":{"noteIndex":0},"schema":"https://github.com/citation-style-language/schema/raw/master/csl-citation.json"}</w:instrText>
      </w:r>
      <w:r w:rsidRPr="0025589C">
        <w:fldChar w:fldCharType="separate"/>
      </w:r>
      <w:r w:rsidR="00C016FF" w:rsidRPr="00C016FF">
        <w:rPr>
          <w:noProof/>
        </w:rPr>
        <w:t>(8)</w:t>
      </w:r>
      <w:r w:rsidRPr="0025589C">
        <w:fldChar w:fldCharType="end"/>
      </w:r>
      <w:r w:rsidR="0076708E">
        <w:t xml:space="preserve">, see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00313D88" w:rsidRPr="008F3E8A">
        <w:rPr>
          <w:b/>
          <w:bCs/>
          <w:noProof/>
        </w:rPr>
        <w:t>A</w:t>
      </w:r>
      <w:r w:rsidR="009C1814" w:rsidRPr="0025589C">
        <w:rPr>
          <w:noProof/>
        </w:rPr>
        <w:t xml:space="preserve">. Moreover, the maximal specific growth rate is not typical for the entire growth curve </w:t>
      </w:r>
      <w:r w:rsidR="009C1814" w:rsidRPr="0025589C">
        <w:t>(</w:t>
      </w:r>
      <w:r w:rsidR="009C1814" w:rsidRPr="008F3E8A">
        <w:rPr>
          <w:b/>
          <w:bCs/>
          <w:noProof/>
        </w:rPr>
        <w:fldChar w:fldCharType="begin" w:fldLock="1"/>
      </w:r>
      <w:r w:rsidR="009C1814" w:rsidRPr="008F3E8A">
        <w:rPr>
          <w:b/>
          <w:bCs/>
          <w:noProof/>
        </w:rPr>
        <w:instrText xml:space="preserve"> REF _Ref453682586 \h  \* MERGEFORMAT </w:instrText>
      </w:r>
      <w:r w:rsidR="009C1814" w:rsidRPr="008F3E8A">
        <w:rPr>
          <w:b/>
          <w:bCs/>
          <w:noProof/>
        </w:rPr>
      </w:r>
      <w:r w:rsidR="009C1814" w:rsidRPr="008F3E8A">
        <w:rPr>
          <w:b/>
          <w:bCs/>
          <w:noProof/>
        </w:rPr>
        <w:fldChar w:fldCharType="separate"/>
      </w:r>
      <w:r w:rsidR="009C1814" w:rsidRPr="008F3E8A">
        <w:rPr>
          <w:b/>
          <w:bCs/>
          <w:noProof/>
        </w:rPr>
        <w:t>Figure 1</w:t>
      </w:r>
      <w:r w:rsidR="009C1814" w:rsidRPr="008F3E8A">
        <w:rPr>
          <w:b/>
          <w:bCs/>
          <w:noProof/>
        </w:rPr>
        <w:fldChar w:fldCharType="end"/>
      </w:r>
      <w:r w:rsidR="009C1814" w:rsidRPr="008F3E8A">
        <w:rPr>
          <w:b/>
          <w:bCs/>
          <w:noProof/>
        </w:rPr>
        <w:t>B</w:t>
      </w:r>
      <w:r w:rsidR="009C1814" w:rsidRPr="0025589C">
        <w:rPr>
          <w:noProof/>
        </w:rPr>
        <w:t xml:space="preserve">). </w:t>
      </w:r>
      <w:r w:rsidRPr="0025589C">
        <w:t xml:space="preserve">Thus, it is not surprising that growth rates are often poor </w:t>
      </w:r>
      <w:r w:rsidR="009B044D" w:rsidRPr="0025589C">
        <w:t xml:space="preserve">estimators </w:t>
      </w:r>
      <w:r w:rsidRPr="0025589C">
        <w:t>of relative fitness</w:t>
      </w:r>
      <w:r w:rsidR="0018672F" w:rsidRPr="0025589C">
        <w:t xml:space="preserve"> </w:t>
      </w:r>
      <w:r w:rsidRPr="0025589C">
        <w:fldChar w:fldCharType="begin" w:fldLock="1"/>
      </w:r>
      <w:r w:rsidR="00C016FF">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10.1093/molbev/msv143","ISSN":"0737-4038","author":[{"dropping-particle":"","family":"Durão","given":"Paulo","non-dropping-particle":"","parse-names":false,"suffix":""},{"dropping-particle":"","family":"Trindade","given":"Sandra","non-dropping-particle":"","parse-names":false,"suffix":""},{"dropping-particle":"","family":"Sousa","given":"Ana","non-dropping-particle":"","parse-names":false,"suffix":""},{"dropping-particle":"","family":"Gordo","given":"Isabel","non-dropping-particle":"","parse-names":false,"suffix":""}],"container-title":"Molecular Biology and Evolution","id":"ITEM-2","issue":"10","issued":{"date-parts":[["2015","10","30"]]},"page":"2675-2680","title":"Multiple Resistance at No Cost: Rifampicin and Streptomycin a Dangerous Liaison in the Spread of Antibiotic Resistance","type":"article-journal","volume":"32"},"uris":["http://www.mendeley.com/documents/?uuid=3833f60d-89ed-4352-beed-cc5323d51e5e"]}],"mendeley":{"formattedCitation":"(3, 4)","plainTextFormattedCitation":"(3, 4)","previouslyFormattedCitation":"(3, 4)"},"properties":{"noteIndex":0},"schema":"https://github.com/citation-style-language/schema/raw/master/csl-citation.json"}</w:instrText>
      </w:r>
      <w:r w:rsidRPr="0025589C">
        <w:fldChar w:fldCharType="separate"/>
      </w:r>
      <w:r w:rsidR="00A10657" w:rsidRPr="00A10657">
        <w:rPr>
          <w:noProof/>
        </w:rPr>
        <w:t>(3, 4)</w:t>
      </w:r>
      <w:r w:rsidRPr="0025589C">
        <w:fldChar w:fldCharType="end"/>
      </w:r>
      <w:r w:rsidRPr="0025589C">
        <w:t>.</w:t>
      </w:r>
    </w:p>
    <w:p w14:paraId="705BCB2A" w14:textId="6A74DB0D" w:rsidR="00FB2C01" w:rsidDel="00667056" w:rsidRDefault="00FB2C01">
      <w:pPr>
        <w:spacing w:after="200"/>
        <w:rPr>
          <w:del w:id="147" w:author="Yoav Ram" w:date="2018-11-14T10:47:00Z"/>
        </w:rPr>
      </w:pPr>
      <w:bookmarkStart w:id="148" w:name="_Ref453682586"/>
      <w:del w:id="149" w:author="Yoav Ram" w:date="2018-11-14T10:47:00Z">
        <w:r w:rsidDel="00667056">
          <w:br w:type="page"/>
        </w:r>
      </w:del>
    </w:p>
    <w:p w14:paraId="2004757D" w14:textId="77777777" w:rsidR="00667056" w:rsidRDefault="00667056">
      <w:pPr>
        <w:spacing w:after="200"/>
        <w:rPr>
          <w:ins w:id="150" w:author="Yoav Ram" w:date="2018-11-14T10:47:00Z"/>
        </w:rPr>
        <w:pPrChange w:id="151" w:author="Yoav Ram" w:date="2018-11-13T12:41:00Z">
          <w:pPr>
            <w:spacing w:after="200" w:line="480" w:lineRule="auto"/>
            <w:ind w:firstLine="0"/>
          </w:pPr>
        </w:pPrChange>
      </w:pPr>
    </w:p>
    <w:p w14:paraId="2D0F065C" w14:textId="3A12A5BF" w:rsidR="00FE4A98" w:rsidRPr="00FB2C01" w:rsidRDefault="00F87A35">
      <w:pPr>
        <w:spacing w:after="200"/>
        <w:rPr>
          <w:b/>
          <w:bCs/>
          <w:sz w:val="22"/>
          <w:szCs w:val="22"/>
        </w:rPr>
        <w:pPrChange w:id="152" w:author="Yoav Ram" w:date="2018-11-13T12:41:00Z">
          <w:pPr>
            <w:spacing w:after="200" w:line="480" w:lineRule="auto"/>
            <w:ind w:firstLine="0"/>
          </w:pPr>
        </w:pPrChange>
      </w:pPr>
      <w:r>
        <w:rPr>
          <w:b/>
          <w:bCs/>
          <w:noProof/>
          <w:sz w:val="22"/>
          <w:szCs w:val="22"/>
        </w:rPr>
        <w:drawing>
          <wp:inline distT="0" distB="0" distL="0" distR="0" wp14:anchorId="67248A5D" wp14:editId="762D11D9">
            <wp:extent cx="5276850" cy="1758950"/>
            <wp:effectExtent l="0" t="0" r="6350" b="0"/>
            <wp:docPr id="7" name="Picture 7" descr="Fig-exponential_model-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exponential_model-explain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1758950"/>
                    </a:xfrm>
                    <a:prstGeom prst="rect">
                      <a:avLst/>
                    </a:prstGeom>
                    <a:noFill/>
                    <a:ln>
                      <a:noFill/>
                    </a:ln>
                  </pic:spPr>
                </pic:pic>
              </a:graphicData>
            </a:graphic>
          </wp:inline>
        </w:drawing>
      </w:r>
    </w:p>
    <w:p w14:paraId="2D4748DE" w14:textId="0A05CD7D" w:rsidR="00285E7E" w:rsidRPr="0087553C" w:rsidRDefault="00285E7E" w:rsidP="00577A2C">
      <w:pPr>
        <w:pStyle w:val="Caption"/>
        <w:spacing w:line="360" w:lineRule="auto"/>
        <w:rPr>
          <w:b w:val="0"/>
          <w:bCs w:val="0"/>
          <w:color w:val="auto"/>
          <w:sz w:val="22"/>
          <w:szCs w:val="22"/>
        </w:rPr>
      </w:pPr>
      <w:r w:rsidRPr="0087553C">
        <w:rPr>
          <w:color w:val="auto"/>
          <w:sz w:val="22"/>
          <w:szCs w:val="22"/>
        </w:rPr>
        <w:t xml:space="preserve">Figure </w:t>
      </w:r>
      <w:r w:rsidRPr="0087553C">
        <w:rPr>
          <w:color w:val="auto"/>
          <w:sz w:val="22"/>
          <w:szCs w:val="22"/>
        </w:rPr>
        <w:fldChar w:fldCharType="begin"/>
      </w:r>
      <w:r w:rsidRPr="0087553C">
        <w:rPr>
          <w:color w:val="auto"/>
          <w:sz w:val="22"/>
          <w:szCs w:val="22"/>
        </w:rPr>
        <w:instrText xml:space="preserve"> SEQ Figure \* ARABIC </w:instrText>
      </w:r>
      <w:r w:rsidRPr="0087553C">
        <w:rPr>
          <w:color w:val="auto"/>
          <w:sz w:val="22"/>
          <w:szCs w:val="22"/>
        </w:rPr>
        <w:fldChar w:fldCharType="separate"/>
      </w:r>
      <w:r w:rsidR="00C94948">
        <w:rPr>
          <w:noProof/>
          <w:color w:val="auto"/>
          <w:sz w:val="22"/>
          <w:szCs w:val="22"/>
        </w:rPr>
        <w:t>1</w:t>
      </w:r>
      <w:r w:rsidRPr="0087553C">
        <w:rPr>
          <w:color w:val="auto"/>
          <w:sz w:val="22"/>
          <w:szCs w:val="22"/>
        </w:rPr>
        <w:fldChar w:fldCharType="end"/>
      </w:r>
      <w:bookmarkEnd w:id="148"/>
      <w:r w:rsidRPr="0087553C">
        <w:rPr>
          <w:color w:val="auto"/>
          <w:sz w:val="22"/>
          <w:szCs w:val="22"/>
        </w:rPr>
        <w:t xml:space="preserve">. </w:t>
      </w:r>
      <w:r w:rsidR="00AA6B0B" w:rsidRPr="0087553C">
        <w:rPr>
          <w:color w:val="auto"/>
          <w:sz w:val="22"/>
          <w:szCs w:val="22"/>
        </w:rPr>
        <w:t xml:space="preserve">Common approach </w:t>
      </w:r>
      <w:r w:rsidR="003754D5">
        <w:rPr>
          <w:color w:val="auto"/>
          <w:sz w:val="22"/>
          <w:szCs w:val="22"/>
        </w:rPr>
        <w:t>to</w:t>
      </w:r>
      <w:r w:rsidR="003754D5" w:rsidRPr="0087553C">
        <w:rPr>
          <w:color w:val="auto"/>
          <w:sz w:val="22"/>
          <w:szCs w:val="22"/>
        </w:rPr>
        <w:t xml:space="preserve"> </w:t>
      </w:r>
      <w:r w:rsidR="00AA6B0B" w:rsidRPr="0087553C">
        <w:rPr>
          <w:color w:val="auto"/>
          <w:sz w:val="22"/>
          <w:szCs w:val="22"/>
        </w:rPr>
        <w:t xml:space="preserve">analyzing </w:t>
      </w:r>
      <w:r w:rsidRPr="0087553C">
        <w:rPr>
          <w:color w:val="auto"/>
          <w:sz w:val="22"/>
          <w:szCs w:val="22"/>
        </w:rPr>
        <w:t>growth curve data</w:t>
      </w:r>
      <w:r w:rsidR="00AA6B0B" w:rsidRPr="0087553C">
        <w:rPr>
          <w:color w:val="auto"/>
          <w:sz w:val="22"/>
          <w:szCs w:val="22"/>
        </w:rPr>
        <w:t xml:space="preserve"> using an exponential model</w:t>
      </w:r>
      <w:r w:rsidRPr="0087553C">
        <w:rPr>
          <w:color w:val="auto"/>
          <w:sz w:val="22"/>
          <w:szCs w:val="22"/>
        </w:rPr>
        <w:t xml:space="preserve">. </w:t>
      </w:r>
      <w:r w:rsidR="00AA6099" w:rsidRPr="0087553C">
        <w:rPr>
          <w:b w:val="0"/>
          <w:bCs w:val="0"/>
          <w:color w:val="auto"/>
          <w:sz w:val="22"/>
          <w:szCs w:val="22"/>
        </w:rPr>
        <w:t>G</w:t>
      </w:r>
      <w:r w:rsidRPr="0087553C">
        <w:rPr>
          <w:b w:val="0"/>
          <w:bCs w:val="0"/>
          <w:color w:val="auto"/>
          <w:sz w:val="22"/>
          <w:szCs w:val="22"/>
        </w:rPr>
        <w:t>rowth rate</w:t>
      </w:r>
      <w:r w:rsidR="00AA6099" w:rsidRPr="0087553C">
        <w:rPr>
          <w:b w:val="0"/>
          <w:bCs w:val="0"/>
          <w:color w:val="auto"/>
          <w:sz w:val="22"/>
          <w:szCs w:val="22"/>
        </w:rPr>
        <w:t>s are commonly estimated from growth curve data</w:t>
      </w:r>
      <w:r w:rsidR="009C1814" w:rsidRPr="0087553C">
        <w:rPr>
          <w:b w:val="0"/>
          <w:bCs w:val="0"/>
          <w:color w:val="auto"/>
          <w:sz w:val="22"/>
          <w:szCs w:val="22"/>
        </w:rPr>
        <w:t xml:space="preserve"> by taking the log of the growth curve and performing linear regression </w:t>
      </w:r>
      <w:r w:rsidR="002229A5" w:rsidRPr="0087553C">
        <w:rPr>
          <w:b w:val="0"/>
          <w:bCs w:val="0"/>
          <w:color w:val="auto"/>
          <w:sz w:val="22"/>
          <w:szCs w:val="22"/>
        </w:rPr>
        <w:t>around the time of maximum growth (see</w:t>
      </w:r>
      <w:r w:rsidR="00C179D2" w:rsidRPr="0087553C">
        <w:rPr>
          <w:b w:val="0"/>
          <w:bCs w:val="0"/>
          <w:color w:val="auto"/>
          <w:sz w:val="22"/>
          <w:szCs w:val="22"/>
        </w:rPr>
        <w:t xml:space="preserve"> </w:t>
      </w:r>
      <w:r w:rsidR="00C179D2" w:rsidRPr="0087553C">
        <w:rPr>
          <w:color w:val="auto"/>
          <w:sz w:val="22"/>
          <w:szCs w:val="22"/>
        </w:rPr>
        <w:t xml:space="preserve">Material and Methods </w:t>
      </w:r>
      <w:r w:rsidR="002229A5" w:rsidRPr="0087553C">
        <w:rPr>
          <w:b w:val="0"/>
          <w:bCs w:val="0"/>
          <w:color w:val="auto"/>
          <w:sz w:val="22"/>
          <w:szCs w:val="22"/>
        </w:rPr>
        <w:t xml:space="preserve">for specific details). Implicitly, this is equivalent to fitting an exponential </w:t>
      </w:r>
      <w:r w:rsidR="002229A5" w:rsidRPr="004D715C">
        <w:rPr>
          <w:b w:val="0"/>
          <w:bCs w:val="0"/>
          <w:color w:val="auto"/>
          <w:sz w:val="22"/>
          <w:szCs w:val="22"/>
        </w:rPr>
        <w:t xml:space="preserve">growth model </w:t>
      </w:r>
      <w:r w:rsidR="002229A5" w:rsidRPr="00876E70">
        <w:rPr>
          <w:b w:val="0"/>
          <w:bCs w:val="0"/>
          <w:i/>
          <w:iCs/>
          <w:color w:val="auto"/>
          <w:sz w:val="22"/>
          <w:szCs w:val="22"/>
        </w:rPr>
        <w:t>N(t)=N</w:t>
      </w:r>
      <w:r w:rsidR="002229A5" w:rsidRPr="00876E70">
        <w:rPr>
          <w:b w:val="0"/>
          <w:bCs w:val="0"/>
          <w:i/>
          <w:iCs/>
          <w:color w:val="auto"/>
          <w:sz w:val="22"/>
          <w:szCs w:val="22"/>
          <w:vertAlign w:val="subscript"/>
        </w:rPr>
        <w:t>0</w:t>
      </w:r>
      <w:r w:rsidR="002229A5" w:rsidRPr="00876E70">
        <w:rPr>
          <w:b w:val="0"/>
          <w:bCs w:val="0"/>
          <w:i/>
          <w:iCs/>
          <w:color w:val="auto"/>
          <w:sz w:val="22"/>
          <w:szCs w:val="22"/>
        </w:rPr>
        <w:t>e</w:t>
      </w:r>
      <w:r w:rsidR="002229A5" w:rsidRPr="00876E70">
        <w:rPr>
          <w:b w:val="0"/>
          <w:bCs w:val="0"/>
          <w:i/>
          <w:iCs/>
          <w:color w:val="auto"/>
          <w:sz w:val="22"/>
          <w:szCs w:val="22"/>
          <w:vertAlign w:val="superscript"/>
        </w:rPr>
        <w:t>rt</w:t>
      </w:r>
      <w:r w:rsidR="002229A5" w:rsidRPr="004D715C">
        <w:rPr>
          <w:b w:val="0"/>
          <w:bCs w:val="0"/>
          <w:color w:val="auto"/>
          <w:sz w:val="22"/>
          <w:szCs w:val="22"/>
        </w:rPr>
        <w:t xml:space="preserve"> to the</w:t>
      </w:r>
      <w:r w:rsidR="002229A5" w:rsidRPr="0087553C">
        <w:rPr>
          <w:b w:val="0"/>
          <w:bCs w:val="0"/>
          <w:color w:val="auto"/>
          <w:sz w:val="22"/>
          <w:szCs w:val="22"/>
        </w:rPr>
        <w:t xml:space="preserve"> growth curve.</w:t>
      </w:r>
      <w:r w:rsidRPr="0087553C">
        <w:rPr>
          <w:b w:val="0"/>
          <w:bCs w:val="0"/>
          <w:color w:val="auto"/>
          <w:sz w:val="22"/>
          <w:szCs w:val="22"/>
        </w:rPr>
        <w:t xml:space="preserve"> </w:t>
      </w:r>
      <w:r w:rsidRPr="0087553C">
        <w:rPr>
          <w:color w:val="auto"/>
          <w:sz w:val="22"/>
          <w:szCs w:val="22"/>
        </w:rPr>
        <w:t xml:space="preserve">(A) </w:t>
      </w:r>
      <w:r w:rsidRPr="0087553C">
        <w:rPr>
          <w:b w:val="0"/>
          <w:bCs w:val="0"/>
          <w:color w:val="auto"/>
          <w:sz w:val="22"/>
          <w:szCs w:val="22"/>
        </w:rPr>
        <w:t xml:space="preserve">The </w:t>
      </w:r>
      <w:r w:rsidR="00F87A35" w:rsidRPr="0087553C">
        <w:rPr>
          <w:b w:val="0"/>
          <w:bCs w:val="0"/>
          <w:color w:val="auto"/>
          <w:sz w:val="22"/>
          <w:szCs w:val="22"/>
        </w:rPr>
        <w:t>circle</w:t>
      </w:r>
      <w:r w:rsidR="00E410C1">
        <w:rPr>
          <w:b w:val="0"/>
          <w:bCs w:val="0"/>
          <w:color w:val="auto"/>
          <w:sz w:val="22"/>
          <w:szCs w:val="22"/>
        </w:rPr>
        <w:t xml:space="preserve">s </w:t>
      </w:r>
      <w:r w:rsidRPr="00876E70">
        <w:rPr>
          <w:b w:val="0"/>
          <w:bCs w:val="0"/>
          <w:color w:val="auto"/>
          <w:sz w:val="22"/>
          <w:szCs w:val="22"/>
        </w:rPr>
        <w:t xml:space="preserve">represent </w:t>
      </w:r>
      <w:r w:rsidRPr="00876E70">
        <w:rPr>
          <w:b w:val="0"/>
          <w:bCs w:val="0"/>
          <w:i/>
          <w:iCs/>
          <w:color w:val="auto"/>
          <w:sz w:val="22"/>
          <w:szCs w:val="22"/>
        </w:rPr>
        <w:t xml:space="preserve">N(t) </w:t>
      </w:r>
      <w:r w:rsidRPr="00876E70">
        <w:rPr>
          <w:b w:val="0"/>
          <w:bCs w:val="0"/>
          <w:color w:val="auto"/>
          <w:sz w:val="22"/>
          <w:szCs w:val="22"/>
        </w:rPr>
        <w:t>the</w:t>
      </w:r>
      <w:r w:rsidRPr="0087553C">
        <w:rPr>
          <w:b w:val="0"/>
          <w:bCs w:val="0"/>
          <w:color w:val="auto"/>
          <w:sz w:val="22"/>
          <w:szCs w:val="22"/>
        </w:rPr>
        <w:t xml:space="preserve"> mean </w:t>
      </w:r>
      <w:r w:rsidR="00A80051" w:rsidRPr="0087553C">
        <w:rPr>
          <w:b w:val="0"/>
          <w:bCs w:val="0"/>
          <w:color w:val="auto"/>
          <w:sz w:val="22"/>
          <w:szCs w:val="22"/>
        </w:rPr>
        <w:t xml:space="preserve">cell </w:t>
      </w:r>
      <w:r w:rsidRPr="0087553C">
        <w:rPr>
          <w:b w:val="0"/>
          <w:bCs w:val="0"/>
          <w:color w:val="auto"/>
          <w:sz w:val="22"/>
          <w:szCs w:val="22"/>
        </w:rPr>
        <w:t xml:space="preserve">density </w:t>
      </w:r>
      <w:r w:rsidR="00E410C1">
        <w:rPr>
          <w:b w:val="0"/>
          <w:bCs w:val="0"/>
          <w:color w:val="auto"/>
          <w:sz w:val="22"/>
          <w:szCs w:val="22"/>
        </w:rPr>
        <w:t>of</w:t>
      </w:r>
      <w:r w:rsidR="00E410C1" w:rsidRPr="0087553C">
        <w:rPr>
          <w:b w:val="0"/>
          <w:bCs w:val="0"/>
          <w:color w:val="auto"/>
          <w:sz w:val="22"/>
          <w:szCs w:val="22"/>
        </w:rPr>
        <w:t xml:space="preserve"> </w:t>
      </w:r>
      <w:r w:rsidR="00515701" w:rsidRPr="0087553C">
        <w:rPr>
          <w:b w:val="0"/>
          <w:bCs w:val="0"/>
          <w:color w:val="auto"/>
          <w:sz w:val="22"/>
          <w:szCs w:val="22"/>
        </w:rPr>
        <w:t>22</w:t>
      </w:r>
      <w:r w:rsidRPr="0087553C">
        <w:rPr>
          <w:b w:val="0"/>
          <w:bCs w:val="0"/>
          <w:color w:val="auto"/>
          <w:sz w:val="22"/>
          <w:szCs w:val="22"/>
        </w:rPr>
        <w:t xml:space="preserve"> growth curves</w:t>
      </w:r>
      <w:r w:rsidR="00980214">
        <w:rPr>
          <w:b w:val="0"/>
          <w:bCs w:val="0"/>
          <w:color w:val="auto"/>
          <w:sz w:val="22"/>
          <w:szCs w:val="22"/>
        </w:rPr>
        <w:t xml:space="preserve"> of strain A1 growing in mono-culture </w:t>
      </w:r>
      <w:r w:rsidR="00E410C1">
        <w:rPr>
          <w:b w:val="0"/>
          <w:bCs w:val="0"/>
          <w:color w:val="auto"/>
          <w:sz w:val="22"/>
          <w:szCs w:val="22"/>
        </w:rPr>
        <w:t>(</w:t>
      </w:r>
      <w:r w:rsidR="00980214">
        <w:rPr>
          <w:b w:val="0"/>
          <w:bCs w:val="0"/>
          <w:color w:val="auto"/>
          <w:sz w:val="22"/>
          <w:szCs w:val="22"/>
        </w:rPr>
        <w:t>see details of experiment A</w:t>
      </w:r>
      <w:r w:rsidR="00E410C1">
        <w:rPr>
          <w:b w:val="0"/>
          <w:bCs w:val="0"/>
          <w:color w:val="auto"/>
          <w:sz w:val="22"/>
          <w:szCs w:val="22"/>
        </w:rPr>
        <w:t>)</w:t>
      </w:r>
      <w:r w:rsidRPr="0087553C">
        <w:rPr>
          <w:b w:val="0"/>
          <w:bCs w:val="0"/>
          <w:color w:val="auto"/>
          <w:sz w:val="22"/>
          <w:szCs w:val="22"/>
        </w:rPr>
        <w:t>.</w:t>
      </w:r>
      <w:r w:rsidR="0099718F" w:rsidRPr="0087553C">
        <w:rPr>
          <w:b w:val="0"/>
          <w:bCs w:val="0"/>
          <w:color w:val="auto"/>
          <w:sz w:val="22"/>
          <w:szCs w:val="22"/>
        </w:rPr>
        <w:t xml:space="preserve"> The solid line represents </w:t>
      </w:r>
      <w:r w:rsidR="002229A5" w:rsidRPr="0087553C">
        <w:rPr>
          <w:b w:val="0"/>
          <w:bCs w:val="0"/>
          <w:color w:val="auto"/>
          <w:sz w:val="22"/>
          <w:szCs w:val="22"/>
        </w:rPr>
        <w:t xml:space="preserve">a </w:t>
      </w:r>
      <w:r w:rsidR="00AD631A">
        <w:rPr>
          <w:b w:val="0"/>
          <w:bCs w:val="0"/>
          <w:color w:val="auto"/>
          <w:sz w:val="22"/>
          <w:szCs w:val="22"/>
        </w:rPr>
        <w:t xml:space="preserve">fit of a polynomial </w:t>
      </w:r>
      <w:r w:rsidR="002229A5" w:rsidRPr="0087553C">
        <w:rPr>
          <w:b w:val="0"/>
          <w:bCs w:val="0"/>
          <w:color w:val="auto"/>
          <w:sz w:val="22"/>
          <w:szCs w:val="22"/>
        </w:rPr>
        <w:t>through the points</w:t>
      </w:r>
      <w:r w:rsidR="0099718F" w:rsidRPr="0087553C">
        <w:rPr>
          <w:b w:val="0"/>
          <w:bCs w:val="0"/>
          <w:color w:val="auto"/>
          <w:sz w:val="22"/>
          <w:szCs w:val="22"/>
        </w:rPr>
        <w:t>.</w:t>
      </w:r>
      <w:r w:rsidRPr="0087553C">
        <w:rPr>
          <w:b w:val="0"/>
          <w:bCs w:val="0"/>
          <w:color w:val="auto"/>
          <w:sz w:val="22"/>
          <w:szCs w:val="22"/>
        </w:rPr>
        <w:t xml:space="preserve"> The dashed line represents the exponential </w:t>
      </w:r>
      <w:r w:rsidRPr="00876E70">
        <w:rPr>
          <w:b w:val="0"/>
          <w:bCs w:val="0"/>
          <w:color w:val="auto"/>
          <w:sz w:val="22"/>
          <w:szCs w:val="22"/>
        </w:rPr>
        <w:t xml:space="preserve">model </w:t>
      </w:r>
      <w:r w:rsidRPr="00876E70">
        <w:rPr>
          <w:b w:val="0"/>
          <w:bCs w:val="0"/>
          <w:i/>
          <w:iCs/>
          <w:color w:val="auto"/>
          <w:sz w:val="22"/>
          <w:szCs w:val="22"/>
        </w:rPr>
        <w:t>N</w:t>
      </w:r>
      <w:r w:rsidRPr="00876E70">
        <w:rPr>
          <w:b w:val="0"/>
          <w:bCs w:val="0"/>
          <w:i/>
          <w:iCs/>
          <w:color w:val="auto"/>
          <w:sz w:val="22"/>
          <w:szCs w:val="22"/>
          <w:vertAlign w:val="subscript"/>
        </w:rPr>
        <w:t>0</w:t>
      </w:r>
      <w:r w:rsidRPr="00876E70">
        <w:rPr>
          <w:b w:val="0"/>
          <w:bCs w:val="0"/>
          <w:i/>
          <w:iCs/>
          <w:color w:val="auto"/>
          <w:sz w:val="22"/>
          <w:szCs w:val="22"/>
        </w:rPr>
        <w:t>e</w:t>
      </w:r>
      <w:r w:rsidRPr="00876E70">
        <w:rPr>
          <w:b w:val="0"/>
          <w:bCs w:val="0"/>
          <w:i/>
          <w:iCs/>
          <w:color w:val="auto"/>
          <w:sz w:val="22"/>
          <w:szCs w:val="22"/>
          <w:vertAlign w:val="superscript"/>
        </w:rPr>
        <w:t>rt</w:t>
      </w:r>
      <w:r w:rsidRPr="00876E70">
        <w:rPr>
          <w:b w:val="0"/>
          <w:bCs w:val="0"/>
          <w:color w:val="auto"/>
          <w:sz w:val="22"/>
          <w:szCs w:val="22"/>
        </w:rPr>
        <w:t xml:space="preserve"> fitted to the data, with </w:t>
      </w:r>
      <w:r w:rsidRPr="00876E70">
        <w:rPr>
          <w:b w:val="0"/>
          <w:bCs w:val="0"/>
          <w:i/>
          <w:iCs/>
          <w:color w:val="auto"/>
          <w:sz w:val="22"/>
          <w:szCs w:val="22"/>
        </w:rPr>
        <w:t>r=0.</w:t>
      </w:r>
      <w:r w:rsidR="00354831" w:rsidRPr="00876E70">
        <w:rPr>
          <w:b w:val="0"/>
          <w:bCs w:val="0"/>
          <w:i/>
          <w:iCs/>
          <w:color w:val="auto"/>
          <w:sz w:val="22"/>
          <w:szCs w:val="22"/>
        </w:rPr>
        <w:t>35</w:t>
      </w:r>
      <w:r w:rsidR="00A80051" w:rsidRPr="00876E70">
        <w:rPr>
          <w:b w:val="0"/>
          <w:bCs w:val="0"/>
          <w:color w:val="auto"/>
          <w:sz w:val="22"/>
          <w:szCs w:val="22"/>
        </w:rPr>
        <w:t xml:space="preserve"> and </w:t>
      </w:r>
      <w:r w:rsidR="00A80051" w:rsidRPr="00876E70">
        <w:rPr>
          <w:b w:val="0"/>
          <w:bCs w:val="0"/>
          <w:i/>
          <w:iCs/>
          <w:color w:val="auto"/>
          <w:sz w:val="22"/>
          <w:szCs w:val="22"/>
        </w:rPr>
        <w:t>N</w:t>
      </w:r>
      <w:r w:rsidR="00A80051" w:rsidRPr="00876E70">
        <w:rPr>
          <w:b w:val="0"/>
          <w:bCs w:val="0"/>
          <w:i/>
          <w:iCs/>
          <w:color w:val="auto"/>
          <w:sz w:val="22"/>
          <w:szCs w:val="22"/>
          <w:vertAlign w:val="subscript"/>
        </w:rPr>
        <w:t>0</w:t>
      </w:r>
      <w:r w:rsidR="00A80051" w:rsidRPr="00876E70">
        <w:rPr>
          <w:b w:val="0"/>
          <w:bCs w:val="0"/>
          <w:i/>
          <w:iCs/>
          <w:color w:val="auto"/>
          <w:sz w:val="22"/>
          <w:szCs w:val="22"/>
        </w:rPr>
        <w:t>=0.0</w:t>
      </w:r>
      <w:r w:rsidR="001B4F28" w:rsidRPr="00876E70">
        <w:rPr>
          <w:b w:val="0"/>
          <w:bCs w:val="0"/>
          <w:i/>
          <w:iCs/>
          <w:color w:val="auto"/>
          <w:sz w:val="22"/>
          <w:szCs w:val="22"/>
        </w:rPr>
        <w:t>8</w:t>
      </w:r>
      <w:r w:rsidR="00A80051" w:rsidRPr="00876E70">
        <w:rPr>
          <w:b w:val="0"/>
          <w:bCs w:val="0"/>
          <w:i/>
          <w:iCs/>
          <w:color w:val="auto"/>
          <w:sz w:val="22"/>
          <w:szCs w:val="22"/>
        </w:rPr>
        <w:t>8</w:t>
      </w:r>
      <w:r w:rsidRPr="0087553C">
        <w:rPr>
          <w:b w:val="0"/>
          <w:bCs w:val="0"/>
          <w:color w:val="auto"/>
          <w:sz w:val="22"/>
          <w:szCs w:val="22"/>
        </w:rPr>
        <w:t xml:space="preserve">. The dotted vertical line </w:t>
      </w:r>
      <w:r w:rsidRPr="00876E70">
        <w:rPr>
          <w:b w:val="0"/>
          <w:bCs w:val="0"/>
          <w:color w:val="auto"/>
          <w:sz w:val="22"/>
          <w:szCs w:val="22"/>
        </w:rPr>
        <w:t xml:space="preserve">denotes </w:t>
      </w:r>
      <w:r w:rsidRPr="00876E70">
        <w:rPr>
          <w:b w:val="0"/>
          <w:bCs w:val="0"/>
          <w:i/>
          <w:iCs/>
          <w:color w:val="auto"/>
          <w:sz w:val="22"/>
          <w:szCs w:val="22"/>
        </w:rPr>
        <w:t>t</w:t>
      </w:r>
      <w:r w:rsidRPr="00876E70">
        <w:rPr>
          <w:b w:val="0"/>
          <w:bCs w:val="0"/>
          <w:i/>
          <w:iCs/>
          <w:color w:val="auto"/>
          <w:sz w:val="22"/>
          <w:szCs w:val="22"/>
          <w:vertAlign w:val="subscript"/>
        </w:rPr>
        <w:t>max</w:t>
      </w:r>
      <w:r w:rsidRPr="00876E70">
        <w:rPr>
          <w:b w:val="0"/>
          <w:bCs w:val="0"/>
          <w:color w:val="auto"/>
          <w:sz w:val="22"/>
          <w:szCs w:val="22"/>
        </w:rPr>
        <w:t>.</w:t>
      </w:r>
      <w:r w:rsidRPr="0087553C">
        <w:rPr>
          <w:b w:val="0"/>
          <w:bCs w:val="0"/>
          <w:color w:val="auto"/>
          <w:sz w:val="22"/>
          <w:szCs w:val="22"/>
        </w:rPr>
        <w:t xml:space="preserve"> </w:t>
      </w:r>
      <w:r w:rsidRPr="0087553C">
        <w:rPr>
          <w:color w:val="auto"/>
          <w:sz w:val="22"/>
          <w:szCs w:val="22"/>
        </w:rPr>
        <w:t xml:space="preserve">(B) </w:t>
      </w:r>
      <w:r w:rsidRPr="0087553C">
        <w:rPr>
          <w:b w:val="0"/>
          <w:bCs w:val="0"/>
          <w:color w:val="auto"/>
          <w:sz w:val="22"/>
          <w:szCs w:val="22"/>
        </w:rPr>
        <w:t xml:space="preserve">The solid </w:t>
      </w:r>
      <w:r w:rsidR="00E64F18" w:rsidRPr="0087553C">
        <w:rPr>
          <w:b w:val="0"/>
          <w:bCs w:val="0"/>
          <w:color w:val="auto"/>
          <w:sz w:val="22"/>
          <w:szCs w:val="22"/>
        </w:rPr>
        <w:t xml:space="preserve">curve </w:t>
      </w:r>
      <w:r w:rsidRPr="00876E70">
        <w:rPr>
          <w:b w:val="0"/>
          <w:bCs w:val="0"/>
          <w:color w:val="auto"/>
          <w:sz w:val="22"/>
          <w:szCs w:val="22"/>
        </w:rPr>
        <w:t xml:space="preserve">shows </w:t>
      </w:r>
      <w:r w:rsidRPr="00876E70">
        <w:rPr>
          <w:b w:val="0"/>
          <w:bCs w:val="0"/>
          <w:i/>
          <w:iCs/>
          <w:color w:val="auto"/>
          <w:sz w:val="22"/>
          <w:szCs w:val="22"/>
        </w:rPr>
        <w:t>dN/dt</w:t>
      </w:r>
      <w:r w:rsidR="00E64F18" w:rsidRPr="00876E70">
        <w:rPr>
          <w:b w:val="0"/>
          <w:bCs w:val="0"/>
          <w:i/>
          <w:iCs/>
          <w:color w:val="auto"/>
          <w:sz w:val="22"/>
          <w:szCs w:val="22"/>
        </w:rPr>
        <w:t>,</w:t>
      </w:r>
      <w:r w:rsidRPr="00876E70">
        <w:rPr>
          <w:b w:val="0"/>
          <w:bCs w:val="0"/>
          <w:i/>
          <w:iCs/>
          <w:color w:val="auto"/>
          <w:sz w:val="22"/>
          <w:szCs w:val="22"/>
        </w:rPr>
        <w:t xml:space="preserve"> </w:t>
      </w:r>
      <w:r w:rsidRPr="00876E70">
        <w:rPr>
          <w:b w:val="0"/>
          <w:bCs w:val="0"/>
          <w:color w:val="auto"/>
          <w:sz w:val="22"/>
          <w:szCs w:val="22"/>
        </w:rPr>
        <w:t>the derivative</w:t>
      </w:r>
      <w:r w:rsidRPr="0087553C">
        <w:rPr>
          <w:b w:val="0"/>
          <w:bCs w:val="0"/>
          <w:color w:val="auto"/>
          <w:sz w:val="22"/>
          <w:szCs w:val="22"/>
        </w:rPr>
        <w:t xml:space="preserve"> of the mean density</w:t>
      </w:r>
      <w:r w:rsidR="0099718F" w:rsidRPr="0087553C">
        <w:rPr>
          <w:b w:val="0"/>
          <w:bCs w:val="0"/>
          <w:color w:val="auto"/>
          <w:sz w:val="22"/>
          <w:szCs w:val="22"/>
        </w:rPr>
        <w:t xml:space="preserve"> (calculated as the derivative of the</w:t>
      </w:r>
      <w:r w:rsidR="002229A5" w:rsidRPr="0087553C">
        <w:rPr>
          <w:b w:val="0"/>
          <w:bCs w:val="0"/>
          <w:color w:val="auto"/>
          <w:sz w:val="22"/>
          <w:szCs w:val="22"/>
        </w:rPr>
        <w:t xml:space="preserve"> </w:t>
      </w:r>
      <w:r w:rsidR="009A3C77" w:rsidRPr="0087553C">
        <w:rPr>
          <w:b w:val="0"/>
          <w:bCs w:val="0"/>
          <w:color w:val="auto"/>
          <w:sz w:val="22"/>
          <w:szCs w:val="22"/>
        </w:rPr>
        <w:t>solid</w:t>
      </w:r>
      <w:r w:rsidR="002229A5" w:rsidRPr="0087553C">
        <w:rPr>
          <w:b w:val="0"/>
          <w:bCs w:val="0"/>
          <w:color w:val="auto"/>
          <w:sz w:val="22"/>
          <w:szCs w:val="22"/>
        </w:rPr>
        <w:t xml:space="preserve"> line in </w:t>
      </w:r>
      <w:r w:rsidR="00A9402F" w:rsidRPr="0087553C">
        <w:rPr>
          <w:b w:val="0"/>
          <w:bCs w:val="0"/>
          <w:color w:val="auto"/>
          <w:sz w:val="22"/>
          <w:szCs w:val="22"/>
        </w:rPr>
        <w:t xml:space="preserve">panel </w:t>
      </w:r>
      <w:r w:rsidR="002229A5" w:rsidRPr="0087553C">
        <w:rPr>
          <w:b w:val="0"/>
          <w:bCs w:val="0"/>
          <w:color w:val="auto"/>
          <w:sz w:val="22"/>
          <w:szCs w:val="22"/>
        </w:rPr>
        <w:t>A</w:t>
      </w:r>
      <w:r w:rsidR="0099718F" w:rsidRPr="0087553C">
        <w:rPr>
          <w:b w:val="0"/>
          <w:bCs w:val="0"/>
          <w:color w:val="auto"/>
          <w:sz w:val="22"/>
          <w:szCs w:val="22"/>
        </w:rPr>
        <w:t>)</w:t>
      </w:r>
      <w:r w:rsidRPr="0087553C">
        <w:rPr>
          <w:b w:val="0"/>
          <w:bCs w:val="0"/>
          <w:color w:val="auto"/>
          <w:sz w:val="22"/>
          <w:szCs w:val="22"/>
        </w:rPr>
        <w:t xml:space="preserve">. The dotted vertical line denotes </w:t>
      </w:r>
      <w:r w:rsidRPr="0087553C">
        <w:rPr>
          <w:b w:val="0"/>
          <w:bCs w:val="0"/>
          <w:i/>
          <w:iCs/>
          <w:color w:val="auto"/>
          <w:sz w:val="22"/>
          <w:szCs w:val="22"/>
        </w:rPr>
        <w:t>t</w:t>
      </w:r>
      <w:r w:rsidRPr="0087553C">
        <w:rPr>
          <w:b w:val="0"/>
          <w:bCs w:val="0"/>
          <w:i/>
          <w:iCs/>
          <w:color w:val="auto"/>
          <w:sz w:val="22"/>
          <w:szCs w:val="22"/>
          <w:vertAlign w:val="subscript"/>
        </w:rPr>
        <w:t>max</w:t>
      </w:r>
      <w:r w:rsidRPr="0087553C">
        <w:rPr>
          <w:b w:val="0"/>
          <w:bCs w:val="0"/>
          <w:color w:val="auto"/>
          <w:sz w:val="22"/>
          <w:szCs w:val="22"/>
        </w:rPr>
        <w:t>. Data in this figure corresponds to the</w:t>
      </w:r>
      <w:r w:rsidR="00A46D2B" w:rsidRPr="0087553C">
        <w:rPr>
          <w:b w:val="0"/>
          <w:bCs w:val="0"/>
          <w:color w:val="auto"/>
          <w:sz w:val="22"/>
          <w:szCs w:val="22"/>
        </w:rPr>
        <w:t xml:space="preserve"> growth of </w:t>
      </w:r>
      <w:r w:rsidR="005647A6" w:rsidRPr="0087553C">
        <w:rPr>
          <w:b w:val="0"/>
          <w:bCs w:val="0"/>
          <w:color w:val="auto"/>
          <w:sz w:val="22"/>
          <w:szCs w:val="22"/>
        </w:rPr>
        <w:t>strain A1</w:t>
      </w:r>
      <w:r w:rsidR="00A46D2B" w:rsidRPr="0087553C">
        <w:rPr>
          <w:b w:val="0"/>
          <w:bCs w:val="0"/>
          <w:color w:val="auto"/>
          <w:sz w:val="22"/>
          <w:szCs w:val="22"/>
        </w:rPr>
        <w:t xml:space="preserve"> (</w:t>
      </w:r>
      <w:r w:rsidR="00515701" w:rsidRPr="0087553C">
        <w:rPr>
          <w:b w:val="0"/>
          <w:bCs w:val="0"/>
          <w:color w:val="auto"/>
          <w:sz w:val="22"/>
          <w:szCs w:val="22"/>
        </w:rPr>
        <w:t xml:space="preserve">red </w:t>
      </w:r>
      <w:r w:rsidR="00A46D2B" w:rsidRPr="0087553C">
        <w:rPr>
          <w:b w:val="0"/>
          <w:bCs w:val="0"/>
          <w:color w:val="auto"/>
          <w:sz w:val="22"/>
          <w:szCs w:val="22"/>
        </w:rPr>
        <w:t>markers in</w:t>
      </w:r>
      <w:r w:rsidRPr="0087553C">
        <w:rPr>
          <w:b w:val="0"/>
          <w:bCs w:val="0"/>
          <w:color w:val="auto"/>
          <w:sz w:val="22"/>
          <w:szCs w:val="22"/>
        </w:rPr>
        <w:t xml:space="preserve"> </w:t>
      </w:r>
      <w:r w:rsidR="00066190" w:rsidRPr="0087553C">
        <w:rPr>
          <w:b w:val="0"/>
          <w:bCs w:val="0"/>
          <w:color w:val="auto"/>
          <w:sz w:val="22"/>
          <w:szCs w:val="22"/>
        </w:rPr>
        <w:t>panel A1 of</w:t>
      </w:r>
      <w:r w:rsidR="005C6E42">
        <w:rPr>
          <w:color w:val="000000" w:themeColor="text1"/>
          <w:sz w:val="22"/>
          <w:szCs w:val="22"/>
        </w:rPr>
        <w:t xml:space="preserve"> Figure 3</w:t>
      </w:r>
      <w:r w:rsidR="00A46D2B" w:rsidRPr="0087553C">
        <w:rPr>
          <w:b w:val="0"/>
          <w:bCs w:val="0"/>
          <w:color w:val="auto"/>
          <w:sz w:val="22"/>
          <w:szCs w:val="22"/>
        </w:rPr>
        <w:t>)</w:t>
      </w:r>
      <w:r w:rsidR="00A80051" w:rsidRPr="0087553C">
        <w:rPr>
          <w:b w:val="0"/>
          <w:bCs w:val="0"/>
          <w:color w:val="auto"/>
          <w:sz w:val="22"/>
          <w:szCs w:val="22"/>
        </w:rPr>
        <w:t>.</w:t>
      </w:r>
    </w:p>
    <w:p w14:paraId="22C340DF" w14:textId="23EC0A6C" w:rsidR="007A7F01" w:rsidRPr="0025589C" w:rsidDel="00667056" w:rsidRDefault="007A7F01">
      <w:pPr>
        <w:rPr>
          <w:del w:id="153" w:author="Yoav Ram" w:date="2018-11-14T10:47:00Z"/>
        </w:rPr>
        <w:pPrChange w:id="154" w:author="Yoav Ram" w:date="2018-11-13T12:41:00Z">
          <w:pPr>
            <w:spacing w:line="480" w:lineRule="auto"/>
            <w:ind w:firstLine="0"/>
          </w:pPr>
        </w:pPrChange>
      </w:pPr>
    </w:p>
    <w:p w14:paraId="786E09BE" w14:textId="41D71D22" w:rsidR="00FB2C01" w:rsidDel="00667056" w:rsidRDefault="00FB2C01">
      <w:pPr>
        <w:spacing w:after="200"/>
        <w:rPr>
          <w:del w:id="155" w:author="Yoav Ram" w:date="2018-11-14T10:47:00Z"/>
        </w:rPr>
        <w:pPrChange w:id="156" w:author="Yoav Ram" w:date="2018-11-13T12:41:00Z">
          <w:pPr>
            <w:spacing w:after="200" w:line="480" w:lineRule="auto"/>
            <w:ind w:firstLine="0"/>
          </w:pPr>
        </w:pPrChange>
      </w:pPr>
      <w:del w:id="157" w:author="Yoav Ram" w:date="2018-11-14T10:47:00Z">
        <w:r w:rsidDel="00667056">
          <w:br w:type="page"/>
        </w:r>
      </w:del>
    </w:p>
    <w:p w14:paraId="2E988C6B" w14:textId="2784403C" w:rsidR="005E5082" w:rsidRPr="0025589C" w:rsidRDefault="001B1CBA">
      <w:pPr>
        <w:spacing w:after="200"/>
        <w:pPrChange w:id="158" w:author="Yoav Ram" w:date="2018-11-14T10:47:00Z">
          <w:pPr>
            <w:spacing w:line="480" w:lineRule="auto"/>
            <w:ind w:firstLine="0"/>
          </w:pPr>
        </w:pPrChange>
      </w:pPr>
      <w:r w:rsidRPr="0025589C">
        <w:t xml:space="preserve">In </w:t>
      </w:r>
      <w:r w:rsidR="00512764" w:rsidRPr="0025589C">
        <w:t>contrast</w:t>
      </w:r>
      <w:r w:rsidRPr="0025589C">
        <w:t>,</w:t>
      </w:r>
      <w:r w:rsidR="009B044D" w:rsidRPr="0025589C">
        <w:t xml:space="preserve"> c</w:t>
      </w:r>
      <w:r w:rsidR="007A7F01" w:rsidRPr="0025589C">
        <w:t xml:space="preserve">ompetition experiments </w:t>
      </w:r>
      <w:r w:rsidR="00512764" w:rsidRPr="0025589C">
        <w:t xml:space="preserve">can </w:t>
      </w:r>
      <w:r w:rsidR="007A7F01" w:rsidRPr="0025589C">
        <w:t>infer relative fitness in a manner that accounts for all growth phases</w:t>
      </w:r>
      <w:r w:rsidR="0018672F" w:rsidRPr="0025589C">
        <w:t xml:space="preserve"> </w:t>
      </w:r>
      <w:r w:rsidR="003F085B"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003F085B" w:rsidRPr="0025589C">
        <w:fldChar w:fldCharType="separate"/>
      </w:r>
      <w:r w:rsidR="00C016FF" w:rsidRPr="00C016FF">
        <w:rPr>
          <w:noProof/>
        </w:rPr>
        <w:t>(9)</w:t>
      </w:r>
      <w:r w:rsidR="003F085B" w:rsidRPr="0025589C">
        <w:fldChar w:fldCharType="end"/>
      </w:r>
      <w:r w:rsidR="007A7F01" w:rsidRPr="0025589C">
        <w:t xml:space="preserve">. In </w:t>
      </w:r>
      <w:r w:rsidR="00E42EF9" w:rsidRPr="0025589C">
        <w:t xml:space="preserve">pairwise </w:t>
      </w:r>
      <w:r w:rsidR="007A7F01" w:rsidRPr="0025589C">
        <w:t>competition experiments, two strains</w:t>
      </w:r>
      <w:del w:id="159" w:author="Yoav Ram" w:date="2018-11-13T12:41:00Z">
        <w:r w:rsidR="000F5DC3" w:rsidDel="00C016FF">
          <w:delText xml:space="preserve">, </w:delText>
        </w:r>
      </w:del>
      <w:ins w:id="160" w:author="Yoav Ram" w:date="2018-11-13T12:41:00Z">
        <w:r w:rsidR="00C016FF">
          <w:t xml:space="preserve"> </w:t>
        </w:r>
      </w:ins>
      <w:ins w:id="161" w:author="Yoav Ram" w:date="2018-11-13T12:42:00Z">
        <w:r w:rsidR="00C016FF">
          <w:t xml:space="preserve">- </w:t>
        </w:r>
      </w:ins>
      <w:r w:rsidR="000F5DC3" w:rsidRPr="0025589C">
        <w:t>a reference strain and a strain of interest</w:t>
      </w:r>
      <w:del w:id="162" w:author="Yoav Ram" w:date="2018-11-13T12:42:00Z">
        <w:r w:rsidR="000F5DC3" w:rsidDel="00C016FF">
          <w:delText>,</w:delText>
        </w:r>
        <w:r w:rsidR="007A7F01" w:rsidRPr="0025589C" w:rsidDel="00C016FF">
          <w:delText xml:space="preserve"> </w:delText>
        </w:r>
      </w:del>
      <w:ins w:id="163" w:author="Yoav Ram" w:date="2018-11-13T12:42:00Z">
        <w:r w:rsidR="00C016FF">
          <w:t xml:space="preserve"> - </w:t>
        </w:r>
      </w:ins>
      <w:r w:rsidR="007A7F01" w:rsidRPr="0025589C">
        <w:t>are grown in a mixed culture. The frequency of each strain in the mixed culture is measured during the course of the experiment using  specific markers</w:t>
      </w:r>
      <w:r w:rsidRPr="0025589C">
        <w:t xml:space="preserve">, </w:t>
      </w:r>
      <w:r w:rsidR="000F5DC3">
        <w:t>either</w:t>
      </w:r>
      <w:r w:rsidRPr="0025589C">
        <w:t xml:space="preserve"> by counting colonies formed by </w:t>
      </w:r>
      <w:r w:rsidR="00510F80" w:rsidRPr="0025589C">
        <w:t xml:space="preserve">drug </w:t>
      </w:r>
      <w:r w:rsidRPr="0025589C">
        <w:t>resistant or auxotrophic strains</w:t>
      </w:r>
      <w:r w:rsidR="00FB039B" w:rsidRPr="0025589C">
        <w:t xml:space="preserve"> </w:t>
      </w:r>
      <w:r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Pr="0025589C">
        <w:fldChar w:fldCharType="separate"/>
      </w:r>
      <w:r w:rsidR="00C016FF" w:rsidRPr="00C016FF">
        <w:rPr>
          <w:noProof/>
        </w:rPr>
        <w:t>(9)</w:t>
      </w:r>
      <w:r w:rsidRPr="0025589C">
        <w:fldChar w:fldCharType="end"/>
      </w:r>
      <w:r w:rsidRPr="0025589C">
        <w:t>, by monitoring</w:t>
      </w:r>
      <w:r w:rsidR="00510F80" w:rsidRPr="0025589C">
        <w:t xml:space="preserve"> </w:t>
      </w:r>
      <w:r w:rsidR="009B044D" w:rsidRPr="0025589C">
        <w:t xml:space="preserve">fluorescent markers </w:t>
      </w:r>
      <w:r w:rsidRPr="0025589C">
        <w:t xml:space="preserve">with </w:t>
      </w:r>
      <w:r w:rsidR="007A7F01" w:rsidRPr="0025589C">
        <w:t>flow cytometry</w:t>
      </w:r>
      <w:r w:rsidR="00FB039B" w:rsidRPr="0025589C">
        <w:t xml:space="preserve"> </w:t>
      </w:r>
      <w:r w:rsidR="007A7F01"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007A7F01" w:rsidRPr="0025589C">
        <w:fldChar w:fldCharType="separate"/>
      </w:r>
      <w:r w:rsidR="00A10657" w:rsidRPr="00A10657">
        <w:rPr>
          <w:noProof/>
        </w:rPr>
        <w:t>(2)</w:t>
      </w:r>
      <w:r w:rsidR="007A7F01" w:rsidRPr="0025589C">
        <w:fldChar w:fldCharType="end"/>
      </w:r>
      <w:r w:rsidRPr="0025589C">
        <w:t>,</w:t>
      </w:r>
      <w:r w:rsidR="007A7F01" w:rsidRPr="0025589C">
        <w:t xml:space="preserve"> </w:t>
      </w:r>
      <w:r w:rsidR="009B044D" w:rsidRPr="0025589C">
        <w:t xml:space="preserve">or </w:t>
      </w:r>
      <w:r w:rsidR="000F5DC3">
        <w:t xml:space="preserve">by </w:t>
      </w:r>
      <w:r w:rsidRPr="0025589C">
        <w:t xml:space="preserve">counting DNA barcode reads using </w:t>
      </w:r>
      <w:r w:rsidR="007A7F01" w:rsidRPr="0025589C">
        <w:t>deep sequencing</w:t>
      </w:r>
      <w:r w:rsidR="00FB039B" w:rsidRPr="0025589C">
        <w:t xml:space="preserve"> </w:t>
      </w:r>
      <w:r w:rsidR="007A7F01" w:rsidRPr="0025589C">
        <w:fldChar w:fldCharType="begin" w:fldLock="1"/>
      </w:r>
      <w:r w:rsidR="001B606A">
        <w:instrText>ADDIN CSL_CITATION {"citationItems":[{"id":"ITEM-1","itemData":{"DOI":"10.1534/genetics.113.156190","ISSN":"1943-2631","PMID":"24398421","abstract":"The role of adaptation in the evolutionary process has been contentious for decades. At the heart of the century-old debate between neutralists and selectionists lies the distribution of fitness effects (DFE) - that is, the selective effect of all mutations. Attempts to describe the DFE have been varied, occupying theoreticians and experimentalists alike. New high-throughput techniques stand to make important contributions to empirical efforts to characterize the DFE, but the usefulness of such approaches depends on the availability of robust statistical methods for their interpretation. We here present and discuss a Bayesian MCMC approach to estimate fitness from deep sequencing data, and use it to assess the DFE for the same 560 point mutations in a coding region of Hsp90 in Saccharomyces cerevisiae across six different environmental conditions. Using these estimates, we compare the differences in the DFEs resulting from mutations covering 1, 2 and 3 nucleotide steps from the wild type - showing that multiple-step mutations harbor more potential for adaptation in challenging environments, but also tend to be more deleterious in the standard environment. All observations are discussed in the light of expectations arising from Fisher's geometric model.","author":[{"dropping-particle":"","family":"Bank","given":"Claudia","non-dropping-particle":"","parse-names":false,"suffix":""},{"dropping-particle":"","family":"Hietpas","given":"Ryan T.","non-dropping-particle":"","parse-names":false,"suffix":""},{"dropping-particle":"","family":"Wong","given":"Alex","non-dropping-particle":"","parse-names":false,"suffix":""},{"dropping-particle":"","family":"Bolon","given":"Daniel N. A.","non-dropping-particle":"","parse-names":false,"suffix":""},{"dropping-particle":"","family":"Jensen","given":"Jeffrey D.","non-dropping-particle":"","parse-names":false,"suffix":""}],"container-title":"Genetics","id":"ITEM-1","issue":"3","issued":{"date-parts":[["2014","1","7"]]},"page":"1-35","title":"A Bayesian MCMC Approach To Assess the Complete Distribution of Fitness Effects of New Mutations: Uncovering the Potential for Adaptive Walks in Challenging Environments.","type":"article-journal","volume":"196"},"uris":["http://www.mendeley.com/documents/?uuid=b8f847ea-1b54-47de-87a1-50edb2cc40d9"]},{"id":"ITEM-2","itemData":{"DOI":"10.1038/nature14279","ISSN":"0028-0836","abstract":"Evolution of large asexual cell populations underlies [sim]30% of deaths worldwide, including those caused by bacteria, fungi, parasites, and cancer. However, the dynamics underlying these evolutionary processes remain poorly understood because they involve many competing beneficial lineages, most of which never rise above extremely low frequencies in the population. To observe these normally hidden evolutionary dynamics, we constructed a sequencing-based ultra high-resolution lineage tracking system in Saccharomyces cerevisiae that allowed us to monitor the relative frequencies of [sim]500,000 lineages simultaneously. In contrast to some expectations, we found that the spectrum of fitness effects of beneficial mutations is neither exponential nor monotonic. Early adaptation is a predictable consequence of this spectrum and is strikingly reproducible, but the initial small-effect mutations are soon outcompeted by rarer large-effect mutations that result in variability between replicates. These results suggest that early evolutionary dynamics may be deterministic for a period of time before stochastic effects become important.","author":[{"dropping-particle":"","family":"Levy","given":"Sasha F.","non-dropping-particle":"","parse-names":false,"suffix":""},{"dropping-particle":"","family":"Blundell","given":"Jamie R.","non-dropping-particle":"","parse-names":false,"suffix":""},{"dropping-particle":"","family":"Venkataram","given":"Sandeep","non-dropping-particle":"","parse-names":false,"suffix":""},{"dropping-particle":"","family":"Petrov","given":"Dmitri A.","non-dropping-particle":"","parse-names":false,"suffix":""},{"dropping-particle":"","family":"Fisher","given":"Daniel S.","non-dropping-particle":"","parse-names":false,"suffix":""},{"dropping-particle":"","family":"Sherlock","given":"Gavin","non-dropping-particle":"","parse-names":false,"suffix":""}],"container-title":"Nature","id":"ITEM-2","issue":"7542","issued":{"date-parts":[["2015","2","25"]]},"page":"181-186","title":"Quantitative evolutionary dynamics using high-resolution lineage tracking","type":"article-journal","volume":"519"},"uris":["http://www.mendeley.com/documents/?uuid=35e8adc9-7156-49fa-aebf-5dca7aa1e05a"]}],"mendeley":{"formattedCitation":"(10, 11)","plainTextFormattedCitation":"(10, 11)","previouslyFormattedCitation":"(10, 11)"},"properties":{"noteIndex":0},"schema":"https://github.com/citation-style-language/schema/raw/master/csl-citation.json"}</w:instrText>
      </w:r>
      <w:r w:rsidR="007A7F01" w:rsidRPr="0025589C">
        <w:fldChar w:fldCharType="separate"/>
      </w:r>
      <w:r w:rsidR="00C016FF" w:rsidRPr="00C016FF">
        <w:rPr>
          <w:noProof/>
        </w:rPr>
        <w:t>(10, 11)</w:t>
      </w:r>
      <w:r w:rsidR="007A7F01" w:rsidRPr="0025589C">
        <w:fldChar w:fldCharType="end"/>
      </w:r>
      <w:r w:rsidR="007A7F01" w:rsidRPr="0025589C">
        <w:t xml:space="preserve">. </w:t>
      </w:r>
      <w:r w:rsidR="007A7F01" w:rsidRPr="00477334">
        <w:rPr>
          <w:highlight w:val="yellow"/>
          <w:rPrChange w:id="164" w:author="Yoav Ram" w:date="2018-11-14T10:56:00Z">
            <w:rPr/>
          </w:rPrChange>
        </w:rPr>
        <w:t xml:space="preserve">The </w:t>
      </w:r>
      <w:del w:id="165" w:author="Yoav Ram" w:date="2018-11-13T12:42:00Z">
        <w:r w:rsidR="007A7F01" w:rsidRPr="00477334" w:rsidDel="00C016FF">
          <w:rPr>
            <w:highlight w:val="yellow"/>
            <w:rPrChange w:id="166" w:author="Yoav Ram" w:date="2018-11-14T10:56:00Z">
              <w:rPr/>
            </w:rPrChange>
          </w:rPr>
          <w:delText>selection coefficient</w:delText>
        </w:r>
        <w:r w:rsidR="00F34555" w:rsidRPr="00477334" w:rsidDel="00C016FF">
          <w:rPr>
            <w:highlight w:val="yellow"/>
            <w:rPrChange w:id="167" w:author="Yoav Ram" w:date="2018-11-14T10:56:00Z">
              <w:rPr/>
            </w:rPrChange>
          </w:rPr>
          <w:delText>s</w:delText>
        </w:r>
      </w:del>
      <w:ins w:id="168" w:author="Yoav Ram" w:date="2018-11-13T12:42:00Z">
        <w:r w:rsidR="00C016FF" w:rsidRPr="00477334">
          <w:rPr>
            <w:highlight w:val="yellow"/>
            <w:rPrChange w:id="169" w:author="Yoav Ram" w:date="2018-11-14T10:56:00Z">
              <w:rPr/>
            </w:rPrChange>
          </w:rPr>
          <w:t>relative fitness</w:t>
        </w:r>
      </w:ins>
      <w:r w:rsidR="007A7F01" w:rsidRPr="00477334">
        <w:rPr>
          <w:highlight w:val="yellow"/>
          <w:rPrChange w:id="170" w:author="Yoav Ram" w:date="2018-11-14T10:56:00Z">
            <w:rPr/>
          </w:rPrChange>
        </w:rPr>
        <w:t xml:space="preserve"> of the strains of interest </w:t>
      </w:r>
      <w:r w:rsidR="002C4B07" w:rsidRPr="00477334">
        <w:rPr>
          <w:highlight w:val="yellow"/>
          <w:rPrChange w:id="171" w:author="Yoav Ram" w:date="2018-11-14T10:56:00Z">
            <w:rPr/>
          </w:rPrChange>
        </w:rPr>
        <w:t>are</w:t>
      </w:r>
      <w:r w:rsidR="000F5DC3" w:rsidRPr="00477334">
        <w:rPr>
          <w:highlight w:val="yellow"/>
          <w:rPrChange w:id="172" w:author="Yoav Ram" w:date="2018-11-14T10:56:00Z">
            <w:rPr/>
          </w:rPrChange>
        </w:rPr>
        <w:t xml:space="preserve"> </w:t>
      </w:r>
      <w:r w:rsidR="00DF7C4C" w:rsidRPr="00477334">
        <w:rPr>
          <w:highlight w:val="yellow"/>
          <w:rPrChange w:id="173" w:author="Yoav Ram" w:date="2018-11-14T10:56:00Z">
            <w:rPr/>
          </w:rPrChange>
        </w:rPr>
        <w:t>then</w:t>
      </w:r>
      <w:r w:rsidR="007A7F01" w:rsidRPr="00477334">
        <w:rPr>
          <w:highlight w:val="yellow"/>
          <w:rPrChange w:id="174" w:author="Yoav Ram" w:date="2018-11-14T10:56:00Z">
            <w:rPr/>
          </w:rPrChange>
        </w:rPr>
        <w:t xml:space="preserve"> estimated from changes in the frequencies </w:t>
      </w:r>
      <w:r w:rsidR="000F5DC3" w:rsidRPr="00477334">
        <w:rPr>
          <w:highlight w:val="yellow"/>
          <w:rPrChange w:id="175" w:author="Yoav Ram" w:date="2018-11-14T10:56:00Z">
            <w:rPr/>
          </w:rPrChange>
        </w:rPr>
        <w:t xml:space="preserve">of the strains </w:t>
      </w:r>
      <w:r w:rsidR="007A7F01" w:rsidRPr="00477334">
        <w:rPr>
          <w:highlight w:val="yellow"/>
          <w:rPrChange w:id="176" w:author="Yoav Ram" w:date="2018-11-14T10:56:00Z">
            <w:rPr/>
          </w:rPrChange>
        </w:rPr>
        <w:t>during the competition experiment</w:t>
      </w:r>
      <w:r w:rsidR="007A7F01" w:rsidRPr="0025589C">
        <w:t xml:space="preserve">. </w:t>
      </w:r>
      <w:r w:rsidR="000F5DC3">
        <w:t>Such competition experiments</w:t>
      </w:r>
      <w:r w:rsidR="007A7F01" w:rsidRPr="0025589C">
        <w:t xml:space="preserve"> can </w:t>
      </w:r>
      <w:r w:rsidR="002C4B07">
        <w:t>allow</w:t>
      </w:r>
      <w:r w:rsidR="007A7F01" w:rsidRPr="0025589C">
        <w:t xml:space="preserve"> relative fitness</w:t>
      </w:r>
      <w:r w:rsidR="002C4B07">
        <w:t xml:space="preserve"> to be inferred</w:t>
      </w:r>
      <w:r w:rsidR="007A7F01" w:rsidRPr="0025589C">
        <w:t xml:space="preserve"> with high precision</w:t>
      </w:r>
      <w:r w:rsidR="003465C8">
        <w:t xml:space="preserve"> </w:t>
      </w:r>
      <w:r w:rsidR="007A7F01"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007A7F01" w:rsidRPr="0025589C">
        <w:fldChar w:fldCharType="separate"/>
      </w:r>
      <w:r w:rsidR="00A10657" w:rsidRPr="00A10657">
        <w:rPr>
          <w:noProof/>
        </w:rPr>
        <w:t>(2)</w:t>
      </w:r>
      <w:r w:rsidR="007A7F01" w:rsidRPr="0025589C">
        <w:fldChar w:fldCharType="end"/>
      </w:r>
      <w:r w:rsidR="007A7F01" w:rsidRPr="0025589C">
        <w:t xml:space="preserve">, as they directly estimate fitness from changes in </w:t>
      </w:r>
      <w:r w:rsidR="009B2D2B" w:rsidRPr="0025589C">
        <w:t xml:space="preserve">strain </w:t>
      </w:r>
      <w:r w:rsidR="007A7F01" w:rsidRPr="0025589C">
        <w:t xml:space="preserve">frequencies over time. </w:t>
      </w:r>
    </w:p>
    <w:p w14:paraId="05D32839" w14:textId="0E915F78" w:rsidR="007A7F01" w:rsidRPr="0025589C" w:rsidRDefault="007A7F01">
      <w:pPr>
        <w:pPrChange w:id="177" w:author="Yoav Ram" w:date="2018-11-13T12:41:00Z">
          <w:pPr>
            <w:spacing w:line="480" w:lineRule="auto"/>
            <w:ind w:firstLine="0"/>
          </w:pPr>
        </w:pPrChange>
      </w:pPr>
      <w:r w:rsidRPr="0025589C">
        <w:t xml:space="preserve">However, competition experiments are </w:t>
      </w:r>
      <w:r w:rsidR="000F5DC3">
        <w:t xml:space="preserve">challenging because they are </w:t>
      </w:r>
      <w:r w:rsidRPr="0025589C">
        <w:t>more laborious</w:t>
      </w:r>
      <w:r w:rsidR="009B044D" w:rsidRPr="0025589C">
        <w:t xml:space="preserve"> and expensive</w:t>
      </w:r>
      <w:r w:rsidRPr="0025589C">
        <w:t xml:space="preserve"> than</w:t>
      </w:r>
      <w:r w:rsidR="000F5DC3">
        <w:t xml:space="preserve"> simple</w:t>
      </w:r>
      <w:r w:rsidRPr="0025589C">
        <w:t xml:space="preserve"> growth curve experiments</w:t>
      </w:r>
      <w:r w:rsidR="000F5DC3">
        <w:t>. Furthermore</w:t>
      </w:r>
      <w:r w:rsidRPr="0025589C">
        <w:t>,</w:t>
      </w:r>
      <w:r w:rsidR="000F5DC3">
        <w:t xml:space="preserve"> they</w:t>
      </w:r>
      <w:r w:rsidRPr="0025589C">
        <w:t xml:space="preserve"> requi</w:t>
      </w:r>
      <w:r w:rsidR="000F5DC3">
        <w:t>re</w:t>
      </w:r>
      <w:r w:rsidRPr="0025589C">
        <w:t xml:space="preserve"> </w:t>
      </w:r>
      <w:r w:rsidR="00AD631A" w:rsidRPr="0025589C">
        <w:t>th</w:t>
      </w:r>
      <w:r w:rsidR="00AD631A">
        <w:t xml:space="preserve">e </w:t>
      </w:r>
      <w:r w:rsidR="000F5DC3">
        <w:t xml:space="preserve">strains of interest </w:t>
      </w:r>
      <w:r w:rsidR="00AD631A">
        <w:t xml:space="preserve">to </w:t>
      </w:r>
      <w:r w:rsidR="000F5DC3">
        <w:t xml:space="preserve">be modified </w:t>
      </w:r>
      <w:r w:rsidR="00AD631A">
        <w:t xml:space="preserve">for </w:t>
      </w:r>
      <w:r w:rsidR="000F5DC3">
        <w:t>monitor</w:t>
      </w:r>
      <w:r w:rsidR="00AD631A">
        <w:t xml:space="preserve">ing </w:t>
      </w:r>
      <w:r w:rsidR="000F5DC3">
        <w:t>with</w:t>
      </w:r>
      <w:r w:rsidRPr="0025589C">
        <w:t xml:space="preserve"> genetic or phenotypic assays</w:t>
      </w:r>
      <w:r w:rsidR="00E43C55" w:rsidRPr="0025589C">
        <w:t xml:space="preserve"> (see </w:t>
      </w:r>
      <w:r w:rsidR="00E43C55" w:rsidRPr="0025589C">
        <w:rPr>
          <w:noProof/>
        </w:rPr>
        <w:fldChar w:fldCharType="begin" w:fldLock="1"/>
      </w:r>
      <w:r w:rsidR="00C016FF">
        <w:rPr>
          <w:noProof/>
        </w:rPr>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mendeley":{"formattedCitation":"(3)","plainTextFormattedCitation":"(3)","previouslyFormattedCitation":"(3)"},"properties":{"noteIndex":0},"schema":"https://github.com/citation-style-language/schema/raw/master/csl-citation.json"}</w:instrText>
      </w:r>
      <w:r w:rsidR="00E43C55" w:rsidRPr="0025589C">
        <w:rPr>
          <w:noProof/>
        </w:rPr>
        <w:fldChar w:fldCharType="separate"/>
      </w:r>
      <w:r w:rsidR="00A10657" w:rsidRPr="00A10657">
        <w:rPr>
          <w:noProof/>
        </w:rPr>
        <w:t>(3)</w:t>
      </w:r>
      <w:r w:rsidR="00E43C55" w:rsidRPr="0025589C">
        <w:rPr>
          <w:noProof/>
        </w:rPr>
        <w:fldChar w:fldCharType="end"/>
      </w:r>
      <w:r w:rsidR="00E43C55" w:rsidRPr="0025589C">
        <w:rPr>
          <w:noProof/>
        </w:rPr>
        <w:t xml:space="preserve"> and references therein)</w:t>
      </w:r>
      <w:ins w:id="178" w:author="Yoav Ram" w:date="2018-11-13T12:48:00Z">
        <w:r w:rsidR="00C016FF">
          <w:rPr>
            <w:noProof/>
          </w:rPr>
          <w:t xml:space="preserve"> </w:t>
        </w:r>
        <w:r w:rsidR="00C016FF" w:rsidRPr="00FF6EF2">
          <w:rPr>
            <w:noProof/>
            <w:highlight w:val="yellow"/>
            <w:rPrChange w:id="179" w:author="Yoav Ram" w:date="2018-11-14T10:44:00Z">
              <w:rPr>
                <w:noProof/>
              </w:rPr>
            </w:rPrChange>
          </w:rPr>
          <w:t>and to be grown together in a mixed culture under identical environmental conditions</w:t>
        </w:r>
      </w:ins>
      <w:r w:rsidRPr="00FF6EF2">
        <w:rPr>
          <w:highlight w:val="yellow"/>
          <w:rPrChange w:id="180" w:author="Yoav Ram" w:date="2018-11-14T10:44:00Z">
            <w:rPr/>
          </w:rPrChange>
        </w:rPr>
        <w:t>.</w:t>
      </w:r>
      <w:r w:rsidRPr="0025589C">
        <w:t xml:space="preserve"> </w:t>
      </w:r>
      <w:r w:rsidR="000F5DC3">
        <w:t>Accordingly</w:t>
      </w:r>
      <w:r w:rsidRPr="0025589C">
        <w:t xml:space="preserve">, </w:t>
      </w:r>
      <w:r w:rsidR="00DF7C4C" w:rsidRPr="0025589C">
        <w:t xml:space="preserve">competition experiments </w:t>
      </w:r>
      <w:r w:rsidRPr="0025589C">
        <w:t>are often impractical in non-model organisms</w:t>
      </w:r>
      <w:ins w:id="181" w:author="Yoav Ram" w:date="2018-11-13T12:48:00Z">
        <w:r w:rsidR="00C016FF">
          <w:t xml:space="preserve"> </w:t>
        </w:r>
        <w:r w:rsidR="00C016FF" w:rsidRPr="00667056">
          <w:rPr>
            <w:highlight w:val="yellow"/>
            <w:rPrChange w:id="182" w:author="Yoav Ram" w:date="2018-11-14T10:44:00Z">
              <w:rPr/>
            </w:rPrChange>
          </w:rPr>
          <w:t xml:space="preserve">and for measuring </w:t>
        </w:r>
      </w:ins>
      <w:ins w:id="183" w:author="Yoav Ram" w:date="2018-11-14T10:44:00Z">
        <w:r w:rsidR="00667056">
          <w:rPr>
            <w:highlight w:val="yellow"/>
          </w:rPr>
          <w:t xml:space="preserve">the </w:t>
        </w:r>
      </w:ins>
      <w:ins w:id="184" w:author="Yoav Ram" w:date="2018-11-13T12:48:00Z">
        <w:r w:rsidR="00C016FF" w:rsidRPr="00667056">
          <w:rPr>
            <w:highlight w:val="yellow"/>
            <w:rPrChange w:id="185" w:author="Yoav Ram" w:date="2018-11-14T10:44:00Z">
              <w:rPr/>
            </w:rPrChange>
          </w:rPr>
          <w:t xml:space="preserve">fitness </w:t>
        </w:r>
      </w:ins>
      <w:ins w:id="186" w:author="Yoav Ram" w:date="2018-11-14T10:44:00Z">
        <w:r w:rsidR="00667056">
          <w:rPr>
            <w:highlight w:val="yellow"/>
          </w:rPr>
          <w:t>effect</w:t>
        </w:r>
      </w:ins>
      <w:ins w:id="187" w:author="Yoav Ram" w:date="2018-11-13T12:48:00Z">
        <w:r w:rsidR="00C016FF" w:rsidRPr="00667056">
          <w:rPr>
            <w:highlight w:val="yellow"/>
            <w:rPrChange w:id="188" w:author="Yoav Ram" w:date="2018-11-14T10:44:00Z">
              <w:rPr/>
            </w:rPrChange>
          </w:rPr>
          <w:t xml:space="preserve"> </w:t>
        </w:r>
      </w:ins>
      <w:ins w:id="189" w:author="Yoav Ram" w:date="2018-11-14T10:44:00Z">
        <w:r w:rsidR="00667056">
          <w:rPr>
            <w:highlight w:val="yellow"/>
          </w:rPr>
          <w:t xml:space="preserve">of </w:t>
        </w:r>
      </w:ins>
      <w:ins w:id="190" w:author="Yoav Ram" w:date="2018-11-13T12:48:00Z">
        <w:r w:rsidR="00C016FF" w:rsidRPr="00667056">
          <w:rPr>
            <w:highlight w:val="yellow"/>
            <w:rPrChange w:id="191" w:author="Yoav Ram" w:date="2018-11-14T10:44:00Z">
              <w:rPr/>
            </w:rPrChange>
          </w:rPr>
          <w:t>environment</w:t>
        </w:r>
      </w:ins>
      <w:ins w:id="192" w:author="Yoav Ram" w:date="2018-11-14T10:44:00Z">
        <w:r w:rsidR="00667056">
          <w:rPr>
            <w:highlight w:val="yellow"/>
          </w:rPr>
          <w:t>al change</w:t>
        </w:r>
      </w:ins>
      <w:r w:rsidRPr="0025589C">
        <w:t>. Therefore, many investigators prefer to use proxies of fitness such as growth rates</w:t>
      </w:r>
      <w:r w:rsidR="000F5DC3">
        <w:t xml:space="preserve"> from simple growth curve experiments</w:t>
      </w:r>
      <w:r w:rsidRPr="0025589C">
        <w:t>.</w:t>
      </w:r>
      <w:r w:rsidR="005E5082" w:rsidRPr="0025589C">
        <w:t xml:space="preserve"> </w:t>
      </w:r>
      <w:r w:rsidRPr="0025589C">
        <w:t>Even when competition experiments are a plausible</w:t>
      </w:r>
      <w:r w:rsidR="00510F80" w:rsidRPr="0025589C">
        <w:t xml:space="preserve"> approach</w:t>
      </w:r>
      <w:r w:rsidRPr="0025589C">
        <w:t xml:space="preserve"> (</w:t>
      </w:r>
      <w:r w:rsidR="000F5DC3">
        <w:t>e.g.</w:t>
      </w:r>
      <w:r w:rsidRPr="0025589C">
        <w:t xml:space="preserve"> in microbial lineages with established markers</w:t>
      </w:r>
      <w:r w:rsidR="00FB039B" w:rsidRPr="0025589C">
        <w:t xml:space="preserve"> </w:t>
      </w:r>
      <w:r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Pr="0025589C">
        <w:fldChar w:fldCharType="separate"/>
      </w:r>
      <w:r w:rsidR="00C016FF" w:rsidRPr="00C016FF">
        <w:rPr>
          <w:noProof/>
        </w:rPr>
        <w:t>(9)</w:t>
      </w:r>
      <w:r w:rsidRPr="0025589C">
        <w:fldChar w:fldCharType="end"/>
      </w:r>
      <w:r w:rsidRPr="0025589C">
        <w:t xml:space="preserve">), </w:t>
      </w:r>
      <w:del w:id="193" w:author="Yoav Ram" w:date="2018-11-13T12:50:00Z">
        <w:r w:rsidR="00F34555" w:rsidRPr="00667056" w:rsidDel="004A431F">
          <w:rPr>
            <w:rFonts w:eastAsia="Times New Roman"/>
          </w:rPr>
          <w:delText xml:space="preserve">it is important to </w:delText>
        </w:r>
      </w:del>
      <w:del w:id="194" w:author="Yoav Ram" w:date="2018-11-13T12:49:00Z">
        <w:r w:rsidR="00F34555" w:rsidRPr="00667056" w:rsidDel="004A431F">
          <w:rPr>
            <w:rFonts w:eastAsia="Times New Roman"/>
          </w:rPr>
          <w:delText xml:space="preserve">understand </w:delText>
        </w:r>
      </w:del>
      <w:ins w:id="195" w:author="Yoav Ram" w:date="2018-11-13T12:50:00Z">
        <w:r w:rsidR="004A431F" w:rsidRPr="00667056">
          <w:rPr>
            <w:rFonts w:eastAsia="Times New Roman"/>
          </w:rPr>
          <w:t>it is hard to infer</w:t>
        </w:r>
      </w:ins>
      <w:ins w:id="196" w:author="Yoav Ram" w:date="2018-11-13T12:49:00Z">
        <w:r w:rsidR="004A431F" w:rsidRPr="00667056">
          <w:rPr>
            <w:rFonts w:eastAsia="Times New Roman"/>
          </w:rPr>
          <w:t xml:space="preserve"> </w:t>
        </w:r>
      </w:ins>
      <w:r w:rsidR="00F34555" w:rsidRPr="00667056">
        <w:rPr>
          <w:rFonts w:eastAsia="Times New Roman"/>
        </w:rPr>
        <w:t xml:space="preserve">how differences in growth </w:t>
      </w:r>
      <w:del w:id="197" w:author="Yoav Ram" w:date="2018-11-13T12:50:00Z">
        <w:r w:rsidR="00F34555" w:rsidRPr="00667056" w:rsidDel="004A431F">
          <w:rPr>
            <w:rFonts w:eastAsia="Times New Roman"/>
          </w:rPr>
          <w:delText xml:space="preserve">of different strains </w:delText>
        </w:r>
      </w:del>
      <w:r w:rsidR="00F34555" w:rsidRPr="00667056">
        <w:rPr>
          <w:rFonts w:eastAsia="Times New Roman"/>
        </w:rPr>
        <w:t xml:space="preserve">during </w:t>
      </w:r>
      <w:del w:id="198" w:author="Yoav Ram" w:date="2018-11-13T12:50:00Z">
        <w:r w:rsidR="00F34555" w:rsidRPr="00667056" w:rsidDel="004A431F">
          <w:rPr>
            <w:rFonts w:eastAsia="Times New Roman"/>
          </w:rPr>
          <w:delText xml:space="preserve">different </w:delText>
        </w:r>
      </w:del>
      <w:ins w:id="199" w:author="Yoav Ram" w:date="2018-11-13T12:50:00Z">
        <w:r w:rsidR="004A431F" w:rsidRPr="00667056">
          <w:rPr>
            <w:rFonts w:eastAsia="Times New Roman"/>
          </w:rPr>
          <w:t xml:space="preserve">various </w:t>
        </w:r>
      </w:ins>
      <w:r w:rsidR="00F34555" w:rsidRPr="00667056">
        <w:rPr>
          <w:rFonts w:eastAsia="Times New Roman"/>
        </w:rPr>
        <w:t xml:space="preserve">growth phases </w:t>
      </w:r>
      <w:del w:id="200" w:author="Yoav Ram" w:date="2018-11-13T12:51:00Z">
        <w:r w:rsidR="00F34555" w:rsidRPr="00667056" w:rsidDel="004A431F">
          <w:rPr>
            <w:rFonts w:eastAsia="Times New Roman"/>
          </w:rPr>
          <w:delText xml:space="preserve">affect </w:delText>
        </w:r>
      </w:del>
      <w:ins w:id="201" w:author="Yoav Ram" w:date="2018-11-14T10:45:00Z">
        <w:r w:rsidR="00667056" w:rsidRPr="00667056">
          <w:rPr>
            <w:rFonts w:eastAsia="Times New Roman"/>
            <w:rPrChange w:id="202" w:author="Yoav Ram" w:date="2018-11-14T10:46:00Z">
              <w:rPr>
                <w:rFonts w:eastAsia="Times New Roman"/>
                <w:highlight w:val="yellow"/>
              </w:rPr>
            </w:rPrChange>
          </w:rPr>
          <w:t>affect</w:t>
        </w:r>
      </w:ins>
      <w:ins w:id="203" w:author="Yoav Ram" w:date="2018-11-13T12:51:00Z">
        <w:r w:rsidR="004A431F" w:rsidRPr="00667056">
          <w:rPr>
            <w:rFonts w:eastAsia="Times New Roman"/>
          </w:rPr>
          <w:t xml:space="preserve"> </w:t>
        </w:r>
      </w:ins>
      <w:del w:id="204" w:author="Yoav Ram" w:date="2018-11-13T12:50:00Z">
        <w:r w:rsidR="00F34555" w:rsidRPr="00667056" w:rsidDel="004A431F">
          <w:rPr>
            <w:rFonts w:eastAsia="Times New Roman"/>
          </w:rPr>
          <w:delText xml:space="preserve">their </w:delText>
        </w:r>
      </w:del>
      <w:r w:rsidR="00F34555" w:rsidRPr="00667056">
        <w:rPr>
          <w:rFonts w:eastAsia="Times New Roman"/>
        </w:rPr>
        <w:t>relative fitness</w:t>
      </w:r>
      <w:ins w:id="205" w:author="Yoav Ram" w:date="2018-11-13T12:50:00Z">
        <w:r w:rsidR="004A431F" w:rsidRPr="00667056">
          <w:rPr>
            <w:rFonts w:eastAsia="Times New Roman"/>
          </w:rPr>
          <w:t xml:space="preserve"> in competitions</w:t>
        </w:r>
      </w:ins>
      <w:r w:rsidR="00F34555" w:rsidRPr="00667056">
        <w:rPr>
          <w:rFonts w:eastAsia="Times New Roman"/>
        </w:rPr>
        <w:t>.</w:t>
      </w:r>
      <w:r w:rsidRPr="00667056">
        <w:t xml:space="preserve"> </w:t>
      </w:r>
      <w:del w:id="206" w:author="Yoav Ram" w:date="2018-11-13T12:51:00Z">
        <w:r w:rsidR="008F3E8A" w:rsidRPr="00321833" w:rsidDel="004A431F">
          <w:rPr>
            <w:highlight w:val="yellow"/>
            <w:rPrChange w:id="207" w:author="Yoav Ram" w:date="2018-11-13T12:52:00Z">
              <w:rPr/>
            </w:rPrChange>
          </w:rPr>
          <w:delText xml:space="preserve">Such understanding </w:delText>
        </w:r>
      </w:del>
      <w:del w:id="208" w:author="Yoav Ram" w:date="2018-11-14T10:46:00Z">
        <w:r w:rsidR="00F34555" w:rsidRPr="00321833" w:rsidDel="00667056">
          <w:rPr>
            <w:highlight w:val="yellow"/>
            <w:rPrChange w:id="209" w:author="Yoav Ram" w:date="2018-11-13T12:52:00Z">
              <w:rPr/>
            </w:rPrChange>
          </w:rPr>
          <w:delText xml:space="preserve">can </w:delText>
        </w:r>
        <w:r w:rsidRPr="00321833" w:rsidDel="00667056">
          <w:rPr>
            <w:highlight w:val="yellow"/>
            <w:rPrChange w:id="210" w:author="Yoav Ram" w:date="2018-11-13T12:52:00Z">
              <w:rPr/>
            </w:rPrChange>
          </w:rPr>
          <w:delText xml:space="preserve">have a crucial impact on </w:delText>
        </w:r>
      </w:del>
      <w:del w:id="211" w:author="Yoav Ram" w:date="2018-11-13T12:51:00Z">
        <w:r w:rsidR="00E42EF9" w:rsidRPr="00321833" w:rsidDel="004A431F">
          <w:rPr>
            <w:highlight w:val="yellow"/>
            <w:rPrChange w:id="212" w:author="Yoav Ram" w:date="2018-11-13T12:52:00Z">
              <w:rPr/>
            </w:rPrChange>
          </w:rPr>
          <w:delText xml:space="preserve">our understanding of </w:delText>
        </w:r>
      </w:del>
      <w:del w:id="213" w:author="Yoav Ram" w:date="2018-11-14T10:46:00Z">
        <w:r w:rsidRPr="00321833" w:rsidDel="00667056">
          <w:rPr>
            <w:highlight w:val="yellow"/>
            <w:rPrChange w:id="214" w:author="Yoav Ram" w:date="2018-11-13T12:52:00Z">
              <w:rPr/>
            </w:rPrChange>
          </w:rPr>
          <w:delText xml:space="preserve">microbial </w:delText>
        </w:r>
      </w:del>
      <w:del w:id="215" w:author="Yoav Ram" w:date="2018-11-13T12:51:00Z">
        <w:r w:rsidRPr="00321833" w:rsidDel="004A431F">
          <w:rPr>
            <w:highlight w:val="yellow"/>
            <w:rPrChange w:id="216" w:author="Yoav Ram" w:date="2018-11-13T12:52:00Z">
              <w:rPr/>
            </w:rPrChange>
          </w:rPr>
          <w:delText xml:space="preserve">fitness </w:delText>
        </w:r>
      </w:del>
      <w:del w:id="217" w:author="Yoav Ram" w:date="2018-11-14T10:46:00Z">
        <w:r w:rsidRPr="00321833" w:rsidDel="00667056">
          <w:rPr>
            <w:highlight w:val="yellow"/>
            <w:rPrChange w:id="218" w:author="Yoav Ram" w:date="2018-11-13T12:52:00Z">
              <w:rPr/>
            </w:rPrChange>
          </w:rPr>
          <w:delText>and the composition of microbial populations an</w:delText>
        </w:r>
        <w:r w:rsidR="00E43C55" w:rsidRPr="00321833" w:rsidDel="00667056">
          <w:rPr>
            <w:highlight w:val="yellow"/>
            <w:rPrChange w:id="219" w:author="Yoav Ram" w:date="2018-11-13T12:52:00Z">
              <w:rPr/>
            </w:rPrChange>
          </w:rPr>
          <w:delText>d communities</w:delText>
        </w:r>
        <w:r w:rsidR="00345B1F" w:rsidDel="00667056">
          <w:delText xml:space="preserve"> </w:delText>
        </w:r>
        <w:r w:rsidR="00250AF2" w:rsidDel="00667056">
          <w:fldChar w:fldCharType="begin" w:fldLock="1"/>
        </w:r>
        <w:r w:rsidR="001B606A" w:rsidRPr="00667056" w:rsidDel="00667056">
          <w:delInstrText>ADDIN CSL_CITATION {"citationItems":[{"id":"ITEM-1","itemData":{"DOI":"10.1016/j.cub.2018.01.009","ISSN":"09609822","PMID":"29429618","abstract":"Few studies have \"quantitatively\" probed how adaptive mutations result in increased fitness. Even in simple microbial evolution experiments, with full knowledge of the underlying mutations and specific growth conditions, it is challenging to determine where within a growth-saturation cycle those fitness gains occur. A common implicit assumption is that most benefits derive from an increased exponential growth rate. Here, we instead show that, in batch serial transfer experiments, adaptive mutants' fitness gains can be dominated by benefits that are accrued in one growth cycle, but not realized until the next growth cycle. For thousands of evolved clones (most with only a single mutation), we systematically varied the lengths of fermentation, respiration, and stationary phases to assess how their fitness, as measured by barcode sequencing, depends on these phases of the growth-saturation-dilution cycles. These data revealed that, whereas all adaptive lineages gained similar and modest benefits from fermentation, most of the benefits for the highest fitness mutants came instead from the time spent in respiration. From monoculture and high-resolution pairwise fitness competition experiments for a dozen of these clones, we determined that the benefits \"accrued\" during respiration are only largely \"realized\" later as a shorter duration of lag phase in the following growth cycle. These results reveal hidden complexities of the adaptive process even under ostensibly simple evolutionary conditions, in which fitness gains can accrue during time spent in a growth phase with little cell division, and reveal that the memory of those gains can be realized in the subsequent growth cycle.","author":[{"dropping-particle":"","family":"Li","given":"Yuping","non-dropping-particle":"","parse-names":false,"suffix":""},{"dropping-particle":"","family":"Venkataram","given":"Sandeep","non-dropping-particle":"","parse-names":false,"suffix":""},{"dropping-particle":"","family":"Agarwala","given":"Atish","non-dropping-particle":"","parse-names":false,"suffix":""},{"dropping-particle":"","family":"Dunn","given":"Barbara","non-dropping-particle":"","parse-names":false,"suffix":""},{"dropping-particle":"","family":"Petrov","given":"Dmitri A.","non-dropping-particle":"","parse-names":false,"suffix":""},{"dropping-particle":"","family":"Sherlock","given":"Gavin","non-dropping-particle":"","parse-names":false,"suffix":""},{"dropping-particle":"","family":"Fisher","given":"Daniel S.","non-dropping-particle":"","parse-names":false,"suffix":""}],"container-title":"Current Biology","id":"ITEM-1","issue":"4","issued":{"date-parts":[["2018","2","19"]]},"page":"515-525.e6","publisher":"Elsevier Ltd.","title":"Hidden Complexity of Yeast Adaptation under Simple Evolutionary Conditions","type":"article-journal","volume":"28"},"uris":["http://www.mendeley.com/documents/?uuid=b8b76fa5-b417-4dcb-82b1-c6055257821a"]}],"mendeley":{"formattedCitation":"(12)","plainTextFormattedCitation":"(12)","previouslyFormattedCitation":"(12)"},"properties":{"noteIndex":0},"schema":"https://github.com/citation-style-language/schema/raw/master/csl-citation.json"}</w:delInstrText>
        </w:r>
        <w:r w:rsidR="00250AF2" w:rsidDel="00667056">
          <w:fldChar w:fldCharType="separate"/>
        </w:r>
        <w:r w:rsidR="00C016FF" w:rsidRPr="00667056" w:rsidDel="00667056">
          <w:rPr>
            <w:noProof/>
          </w:rPr>
          <w:delText>(12)</w:delText>
        </w:r>
        <w:r w:rsidR="00250AF2" w:rsidDel="00667056">
          <w:fldChar w:fldCharType="end"/>
        </w:r>
        <w:r w:rsidR="00E43C55" w:rsidRPr="0025589C" w:rsidDel="00667056">
          <w:delText>.</w:delText>
        </w:r>
      </w:del>
    </w:p>
    <w:p w14:paraId="3A0F3D15" w14:textId="63C7A73E" w:rsidR="000F5DC3" w:rsidRDefault="007A7F01">
      <w:pPr>
        <w:rPr>
          <w:rFonts w:eastAsiaTheme="majorEastAsia"/>
          <w:b/>
          <w:bCs/>
          <w:kern w:val="32"/>
          <w:sz w:val="28"/>
          <w:szCs w:val="28"/>
        </w:rPr>
        <w:pPrChange w:id="220" w:author="Yoav Ram" w:date="2018-11-13T12:41:00Z">
          <w:pPr>
            <w:spacing w:line="480" w:lineRule="auto"/>
            <w:ind w:firstLine="0"/>
          </w:pPr>
        </w:pPrChange>
      </w:pPr>
      <w:r w:rsidRPr="0025589C">
        <w:t xml:space="preserve">Here we present </w:t>
      </w:r>
      <w:r w:rsidRPr="0025589C">
        <w:rPr>
          <w:lang w:bidi="ar-SA"/>
        </w:rPr>
        <w:t xml:space="preserve">a new computational </w:t>
      </w:r>
      <w:r w:rsidR="00DF7C4C" w:rsidRPr="0025589C">
        <w:rPr>
          <w:lang w:bidi="ar-SA"/>
        </w:rPr>
        <w:t xml:space="preserve">approach </w:t>
      </w:r>
      <w:r w:rsidR="000F5DC3">
        <w:rPr>
          <w:lang w:bidi="ar-SA"/>
        </w:rPr>
        <w:t>that</w:t>
      </w:r>
      <w:r w:rsidR="000F5DC3" w:rsidRPr="0025589C">
        <w:rPr>
          <w:rFonts w:eastAsia="Times New Roman"/>
          <w:i/>
        </w:rPr>
        <w:t xml:space="preserve"> </w:t>
      </w:r>
      <w:r w:rsidR="00510F80" w:rsidRPr="0025589C">
        <w:rPr>
          <w:rFonts w:eastAsia="Times New Roman"/>
        </w:rPr>
        <w:t>provides</w:t>
      </w:r>
      <w:r w:rsidR="001076CD" w:rsidRPr="0025589C">
        <w:rPr>
          <w:rFonts w:eastAsia="Times New Roman"/>
        </w:rPr>
        <w:t xml:space="preserve"> </w:t>
      </w:r>
      <w:r w:rsidRPr="0025589C">
        <w:t xml:space="preserve">a predictive and descriptive framework for estimating growth </w:t>
      </w:r>
      <w:r w:rsidR="00DF7C4C" w:rsidRPr="0025589C">
        <w:t xml:space="preserve">parameters </w:t>
      </w:r>
      <w:r w:rsidRPr="0025589C">
        <w:t>from growth dynamics</w:t>
      </w:r>
      <w:r w:rsidR="008A4790" w:rsidRPr="0025589C">
        <w:t xml:space="preserve"> and </w:t>
      </w:r>
      <w:r w:rsidR="00AD631A">
        <w:t xml:space="preserve">for </w:t>
      </w:r>
      <w:r w:rsidRPr="0025589C">
        <w:t xml:space="preserve">predicting </w:t>
      </w:r>
      <w:r w:rsidR="00DF7C4C" w:rsidRPr="0025589C">
        <w:t xml:space="preserve">relative </w:t>
      </w:r>
      <w:r w:rsidRPr="0025589C">
        <w:t>growth in mixed culture</w:t>
      </w:r>
      <w:r w:rsidR="00AB7E08" w:rsidRPr="0025589C">
        <w:t>s</w:t>
      </w:r>
      <w:r w:rsidRPr="0025589C">
        <w:t>.</w:t>
      </w:r>
      <w:ins w:id="221" w:author="Yoav Ram" w:date="2018-11-13T12:52:00Z">
        <w:r w:rsidR="00321833">
          <w:t xml:space="preserve"> We validate this approach</w:t>
        </w:r>
      </w:ins>
      <w:ins w:id="222" w:author="Yoav Ram" w:date="2018-11-14T10:46:00Z">
        <w:r w:rsidR="00667056">
          <w:t>,</w:t>
        </w:r>
      </w:ins>
      <w:ins w:id="223" w:author="Yoav Ram" w:date="2018-11-13T12:52:00Z">
        <w:r w:rsidR="00321833">
          <w:t xml:space="preserve"> </w:t>
        </w:r>
      </w:ins>
      <w:ins w:id="224" w:author="Yoav Ram" w:date="2018-11-13T12:53:00Z">
        <w:r w:rsidR="00321833" w:rsidRPr="00667056">
          <w:rPr>
            <w:highlight w:val="yellow"/>
            <w:rPrChange w:id="225" w:author="Yoav Ram" w:date="2018-11-14T10:46:00Z">
              <w:rPr/>
            </w:rPrChange>
          </w:rPr>
          <w:t xml:space="preserve">and demonstrate its application for </w:t>
        </w:r>
      </w:ins>
      <w:ins w:id="226" w:author="Yoav Ram" w:date="2018-11-14T10:49:00Z">
        <w:r w:rsidR="00667056">
          <w:rPr>
            <w:highlight w:val="yellow"/>
          </w:rPr>
          <w:t>estimating</w:t>
        </w:r>
      </w:ins>
      <w:ins w:id="227" w:author="Yoav Ram" w:date="2018-11-13T12:53:00Z">
        <w:r w:rsidR="00321833" w:rsidRPr="00667056">
          <w:rPr>
            <w:highlight w:val="yellow"/>
            <w:rPrChange w:id="228" w:author="Yoav Ram" w:date="2018-11-14T10:46:00Z">
              <w:rPr/>
            </w:rPrChange>
          </w:rPr>
          <w:t xml:space="preserve"> the </w:t>
        </w:r>
      </w:ins>
      <w:ins w:id="229" w:author="Yoav Ram" w:date="2018-11-13T12:54:00Z">
        <w:r w:rsidR="00321833" w:rsidRPr="00667056">
          <w:rPr>
            <w:highlight w:val="yellow"/>
            <w:rPrChange w:id="230" w:author="Yoav Ram" w:date="2018-11-14T10:46:00Z">
              <w:rPr/>
            </w:rPrChange>
          </w:rPr>
          <w:t xml:space="preserve">relative </w:t>
        </w:r>
      </w:ins>
      <w:ins w:id="231" w:author="Yoav Ram" w:date="2018-11-13T12:53:00Z">
        <w:r w:rsidR="00321833" w:rsidRPr="00667056">
          <w:rPr>
            <w:highlight w:val="yellow"/>
            <w:rPrChange w:id="232" w:author="Yoav Ram" w:date="2018-11-14T10:46:00Z">
              <w:rPr/>
            </w:rPrChange>
          </w:rPr>
          <w:t xml:space="preserve">fitness </w:t>
        </w:r>
      </w:ins>
      <w:ins w:id="233" w:author="Yoav Ram" w:date="2018-11-14T10:50:00Z">
        <w:r w:rsidR="00667056">
          <w:rPr>
            <w:highlight w:val="yellow"/>
          </w:rPr>
          <w:t>cost of protein expression</w:t>
        </w:r>
      </w:ins>
      <w:ins w:id="234" w:author="Yoav Ram" w:date="2018-11-13T12:55:00Z">
        <w:r w:rsidR="00321833" w:rsidRPr="00667056">
          <w:rPr>
            <w:highlight w:val="yellow"/>
            <w:rPrChange w:id="235" w:author="Yoav Ram" w:date="2018-11-14T10:46:00Z">
              <w:rPr/>
            </w:rPrChange>
          </w:rPr>
          <w:t>.</w:t>
        </w:r>
      </w:ins>
      <w:ins w:id="236" w:author="Yoav Ram" w:date="2018-11-13T12:54:00Z">
        <w:r w:rsidR="00321833">
          <w:t xml:space="preserve"> </w:t>
        </w:r>
      </w:ins>
      <w:del w:id="237" w:author="Yoav Ram" w:date="2018-11-13T12:52:00Z">
        <w:r w:rsidR="000F5DC3" w:rsidDel="00321833">
          <w:br w:type="page"/>
        </w:r>
      </w:del>
    </w:p>
    <w:p w14:paraId="37F5D5EE" w14:textId="4051BCF0" w:rsidR="00250AF2" w:rsidRDefault="003B532C">
      <w:pPr>
        <w:keepNext/>
        <w:jc w:val="center"/>
        <w:pPrChange w:id="238" w:author="Yoav Ram" w:date="2018-11-13T12:41:00Z">
          <w:pPr>
            <w:keepNext/>
            <w:spacing w:line="480" w:lineRule="auto"/>
            <w:ind w:firstLine="0"/>
            <w:jc w:val="center"/>
          </w:pPr>
        </w:pPrChange>
      </w:pPr>
      <w:r>
        <w:rPr>
          <w:noProof/>
        </w:rPr>
        <w:lastRenderedPageBreak/>
        <w:drawing>
          <wp:inline distT="0" distB="0" distL="0" distR="0" wp14:anchorId="1ACA0DE5" wp14:editId="6D1D8522">
            <wp:extent cx="4320000" cy="380182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0000" cy="3801829"/>
                    </a:xfrm>
                    <a:prstGeom prst="rect">
                      <a:avLst/>
                    </a:prstGeom>
                  </pic:spPr>
                </pic:pic>
              </a:graphicData>
            </a:graphic>
          </wp:inline>
        </w:drawing>
      </w:r>
    </w:p>
    <w:p w14:paraId="379B4BBB" w14:textId="3172845D" w:rsidR="00250AF2" w:rsidRPr="0087553C" w:rsidRDefault="00250AF2" w:rsidP="00577A2C">
      <w:pPr>
        <w:pStyle w:val="Caption"/>
        <w:spacing w:line="360" w:lineRule="auto"/>
        <w:rPr>
          <w:rFonts w:eastAsiaTheme="majorEastAsia"/>
          <w:sz w:val="22"/>
          <w:szCs w:val="22"/>
        </w:rPr>
      </w:pPr>
      <w:bookmarkStart w:id="239" w:name="_Ref512333581"/>
      <w:r w:rsidRPr="0087553C">
        <w:rPr>
          <w:color w:val="000000" w:themeColor="text1"/>
          <w:sz w:val="22"/>
          <w:szCs w:val="22"/>
        </w:rPr>
        <w:t xml:space="preserve">Figure </w:t>
      </w:r>
      <w:r w:rsidRPr="0087553C">
        <w:rPr>
          <w:color w:val="000000" w:themeColor="text1"/>
          <w:sz w:val="22"/>
          <w:szCs w:val="22"/>
        </w:rPr>
        <w:fldChar w:fldCharType="begin"/>
      </w:r>
      <w:r w:rsidRPr="0087553C">
        <w:rPr>
          <w:color w:val="000000" w:themeColor="text1"/>
          <w:sz w:val="22"/>
          <w:szCs w:val="22"/>
        </w:rPr>
        <w:instrText xml:space="preserve"> SEQ Figure \* ARABIC </w:instrText>
      </w:r>
      <w:r w:rsidRPr="0087553C">
        <w:rPr>
          <w:color w:val="000000" w:themeColor="text1"/>
          <w:sz w:val="22"/>
          <w:szCs w:val="22"/>
        </w:rPr>
        <w:fldChar w:fldCharType="separate"/>
      </w:r>
      <w:r w:rsidR="00C94948">
        <w:rPr>
          <w:noProof/>
          <w:color w:val="000000" w:themeColor="text1"/>
          <w:sz w:val="22"/>
          <w:szCs w:val="22"/>
        </w:rPr>
        <w:t>2</w:t>
      </w:r>
      <w:r w:rsidRPr="0087553C">
        <w:rPr>
          <w:color w:val="000000" w:themeColor="text1"/>
          <w:sz w:val="22"/>
          <w:szCs w:val="22"/>
        </w:rPr>
        <w:fldChar w:fldCharType="end"/>
      </w:r>
      <w:bookmarkEnd w:id="239"/>
      <w:r w:rsidRPr="0087553C">
        <w:rPr>
          <w:color w:val="000000" w:themeColor="text1"/>
          <w:sz w:val="22"/>
          <w:szCs w:val="22"/>
        </w:rPr>
        <w:t xml:space="preserve">. </w:t>
      </w:r>
      <w:r w:rsidR="004C11FC" w:rsidRPr="0087553C">
        <w:rPr>
          <w:color w:val="000000" w:themeColor="text1"/>
          <w:sz w:val="22"/>
          <w:szCs w:val="22"/>
        </w:rPr>
        <w:t>Illustration of the new computational approach. (A)</w:t>
      </w:r>
      <w:r w:rsidR="004C11FC" w:rsidRPr="0087553C">
        <w:rPr>
          <w:b w:val="0"/>
          <w:bCs w:val="0"/>
          <w:color w:val="000000" w:themeColor="text1"/>
          <w:sz w:val="22"/>
          <w:szCs w:val="22"/>
        </w:rPr>
        <w:t xml:space="preserve"> </w:t>
      </w:r>
      <w:r w:rsidR="00D35BFD" w:rsidRPr="0087553C">
        <w:rPr>
          <w:b w:val="0"/>
          <w:bCs w:val="0"/>
          <w:color w:val="000000" w:themeColor="text1"/>
          <w:sz w:val="22"/>
          <w:szCs w:val="22"/>
        </w:rPr>
        <w:t>T</w:t>
      </w:r>
      <w:r w:rsidR="004C11FC" w:rsidRPr="0087553C">
        <w:rPr>
          <w:b w:val="0"/>
          <w:bCs w:val="0"/>
          <w:color w:val="000000" w:themeColor="text1"/>
          <w:sz w:val="22"/>
          <w:szCs w:val="22"/>
        </w:rPr>
        <w:t>wo strains (here marked as red and green</w:t>
      </w:r>
      <w:r w:rsidR="00283F31">
        <w:rPr>
          <w:b w:val="0"/>
          <w:bCs w:val="0"/>
          <w:color w:val="000000" w:themeColor="text1"/>
          <w:sz w:val="22"/>
          <w:szCs w:val="22"/>
        </w:rPr>
        <w:t xml:space="preserve"> circles</w:t>
      </w:r>
      <w:r w:rsidR="004C11FC" w:rsidRPr="0087553C">
        <w:rPr>
          <w:b w:val="0"/>
          <w:bCs w:val="0"/>
          <w:color w:val="000000" w:themeColor="text1"/>
          <w:sz w:val="22"/>
          <w:szCs w:val="22"/>
        </w:rPr>
        <w:t>) are grown separately in mono-cultures while measuring the cell culture density (e.g. optical density), and growth models are fitted to the measured growth curves from each experiment, providing estimates for the growth parameters of each</w:t>
      </w:r>
      <w:r w:rsidR="004C11FC" w:rsidRPr="00876E70">
        <w:rPr>
          <w:b w:val="0"/>
          <w:bCs w:val="0"/>
          <w:color w:val="000000" w:themeColor="text1"/>
          <w:sz w:val="22"/>
          <w:szCs w:val="22"/>
        </w:rPr>
        <w:t xml:space="preserve"> strain</w:t>
      </w:r>
      <w:r w:rsidR="00AD1148" w:rsidRPr="00876E70">
        <w:rPr>
          <w:b w:val="0"/>
          <w:bCs w:val="0"/>
          <w:color w:val="000000" w:themeColor="text1"/>
          <w:sz w:val="22"/>
          <w:szCs w:val="22"/>
        </w:rPr>
        <w:t xml:space="preserve">: initial cell density </w:t>
      </w:r>
      <w:r w:rsidR="00AD1148" w:rsidRPr="00876E70">
        <w:rPr>
          <w:b w:val="0"/>
          <w:bCs w:val="0"/>
          <w:i/>
          <w:iCs/>
          <w:color w:val="000000" w:themeColor="text1"/>
          <w:sz w:val="22"/>
          <w:szCs w:val="22"/>
        </w:rPr>
        <w:t>N</w:t>
      </w:r>
      <w:r w:rsidR="00AD1148" w:rsidRPr="00876E70">
        <w:rPr>
          <w:b w:val="0"/>
          <w:bCs w:val="0"/>
          <w:i/>
          <w:iCs/>
          <w:color w:val="000000" w:themeColor="text1"/>
          <w:sz w:val="22"/>
          <w:szCs w:val="22"/>
          <w:vertAlign w:val="subscript"/>
        </w:rPr>
        <w:t>0</w:t>
      </w:r>
      <w:r w:rsidR="00AD1148" w:rsidRPr="00876E70">
        <w:rPr>
          <w:b w:val="0"/>
          <w:bCs w:val="0"/>
          <w:color w:val="000000" w:themeColor="text1"/>
          <w:sz w:val="22"/>
          <w:szCs w:val="22"/>
        </w:rPr>
        <w:t xml:space="preserve">, maximum cell density </w:t>
      </w:r>
      <w:r w:rsidR="00AD1148" w:rsidRPr="00876E70">
        <w:rPr>
          <w:b w:val="0"/>
          <w:bCs w:val="0"/>
          <w:i/>
          <w:iCs/>
          <w:color w:val="000000" w:themeColor="text1"/>
          <w:sz w:val="22"/>
          <w:szCs w:val="22"/>
        </w:rPr>
        <w:t>K</w:t>
      </w:r>
      <w:r w:rsidR="00AD1148" w:rsidRPr="00876E70">
        <w:rPr>
          <w:b w:val="0"/>
          <w:bCs w:val="0"/>
          <w:color w:val="000000" w:themeColor="text1"/>
          <w:sz w:val="22"/>
          <w:szCs w:val="22"/>
        </w:rPr>
        <w:t xml:space="preserve">, specific growth rate </w:t>
      </w:r>
      <w:r w:rsidR="00AD1148" w:rsidRPr="00876E70">
        <w:rPr>
          <w:b w:val="0"/>
          <w:bCs w:val="0"/>
          <w:i/>
          <w:iCs/>
          <w:color w:val="000000" w:themeColor="text1"/>
          <w:sz w:val="22"/>
          <w:szCs w:val="22"/>
        </w:rPr>
        <w:t>r</w:t>
      </w:r>
      <w:r w:rsidR="00AD1148" w:rsidRPr="00876E70">
        <w:rPr>
          <w:b w:val="0"/>
          <w:bCs w:val="0"/>
          <w:color w:val="000000" w:themeColor="text1"/>
          <w:sz w:val="22"/>
          <w:szCs w:val="22"/>
        </w:rPr>
        <w:t xml:space="preserve">, deceleration parameter </w:t>
      </w:r>
      <w:r w:rsidR="00AD1148" w:rsidRPr="00876E70">
        <w:rPr>
          <w:b w:val="0"/>
          <w:bCs w:val="0"/>
          <w:i/>
          <w:iCs/>
          <w:color w:val="000000" w:themeColor="text1"/>
          <w:sz w:val="22"/>
          <w:szCs w:val="22"/>
          <w:lang w:val="el-GR"/>
        </w:rPr>
        <w:t>ν</w:t>
      </w:r>
      <w:r w:rsidR="00AD1148" w:rsidRPr="00876E70">
        <w:rPr>
          <w:b w:val="0"/>
          <w:bCs w:val="0"/>
          <w:color w:val="000000" w:themeColor="text1"/>
          <w:sz w:val="22"/>
          <w:szCs w:val="22"/>
        </w:rPr>
        <w:t xml:space="preserve">, initial adjustment </w:t>
      </w:r>
      <w:r w:rsidR="00AD1148" w:rsidRPr="00876E70">
        <w:rPr>
          <w:b w:val="0"/>
          <w:bCs w:val="0"/>
          <w:i/>
          <w:iCs/>
          <w:color w:val="000000" w:themeColor="text1"/>
          <w:sz w:val="22"/>
          <w:szCs w:val="22"/>
        </w:rPr>
        <w:t>q</w:t>
      </w:r>
      <w:r w:rsidR="00AD1148" w:rsidRPr="00876E70">
        <w:rPr>
          <w:b w:val="0"/>
          <w:bCs w:val="0"/>
          <w:i/>
          <w:iCs/>
          <w:color w:val="000000" w:themeColor="text1"/>
          <w:sz w:val="22"/>
          <w:szCs w:val="22"/>
          <w:vertAlign w:val="subscript"/>
        </w:rPr>
        <w:t>0</w:t>
      </w:r>
      <w:r w:rsidR="00AD1148" w:rsidRPr="00876E70">
        <w:rPr>
          <w:b w:val="0"/>
          <w:bCs w:val="0"/>
          <w:color w:val="000000" w:themeColor="text1"/>
          <w:sz w:val="22"/>
          <w:szCs w:val="22"/>
        </w:rPr>
        <w:t xml:space="preserve">, and adjustment rate </w:t>
      </w:r>
      <w:r w:rsidR="00AD1148" w:rsidRPr="00876E70">
        <w:rPr>
          <w:b w:val="0"/>
          <w:bCs w:val="0"/>
          <w:i/>
          <w:iCs/>
          <w:color w:val="000000" w:themeColor="text1"/>
          <w:sz w:val="22"/>
          <w:szCs w:val="22"/>
        </w:rPr>
        <w:t>m</w:t>
      </w:r>
      <w:r w:rsidR="004C11FC" w:rsidRPr="00876E70">
        <w:rPr>
          <w:b w:val="0"/>
          <w:bCs w:val="0"/>
          <w:color w:val="000000" w:themeColor="text1"/>
          <w:sz w:val="22"/>
          <w:szCs w:val="22"/>
        </w:rPr>
        <w:t>.</w:t>
      </w:r>
      <w:r w:rsidR="004C11FC" w:rsidRPr="0087553C">
        <w:rPr>
          <w:b w:val="0"/>
          <w:bCs w:val="0"/>
          <w:color w:val="000000" w:themeColor="text1"/>
          <w:sz w:val="22"/>
          <w:szCs w:val="22"/>
        </w:rPr>
        <w:t xml:space="preserve"> </w:t>
      </w:r>
      <w:r w:rsidR="004C11FC" w:rsidRPr="0087553C">
        <w:rPr>
          <w:color w:val="000000" w:themeColor="text1"/>
          <w:sz w:val="22"/>
          <w:szCs w:val="22"/>
        </w:rPr>
        <w:t xml:space="preserve">(B) </w:t>
      </w:r>
      <w:r w:rsidR="00D35BFD" w:rsidRPr="0087553C">
        <w:rPr>
          <w:b w:val="0"/>
          <w:bCs w:val="0"/>
          <w:color w:val="000000" w:themeColor="text1"/>
          <w:sz w:val="22"/>
          <w:szCs w:val="22"/>
        </w:rPr>
        <w:t>T</w:t>
      </w:r>
      <w:r w:rsidR="004C11FC" w:rsidRPr="0087553C">
        <w:rPr>
          <w:b w:val="0"/>
          <w:bCs w:val="0"/>
          <w:color w:val="000000" w:themeColor="text1"/>
          <w:sz w:val="22"/>
          <w:szCs w:val="22"/>
        </w:rPr>
        <w:t xml:space="preserve">he </w:t>
      </w:r>
      <w:r w:rsidR="00D35BFD" w:rsidRPr="0087553C">
        <w:rPr>
          <w:b w:val="0"/>
          <w:bCs w:val="0"/>
          <w:color w:val="000000" w:themeColor="text1"/>
          <w:sz w:val="22"/>
          <w:szCs w:val="22"/>
        </w:rPr>
        <w:t xml:space="preserve">same </w:t>
      </w:r>
      <w:r w:rsidR="004C11FC" w:rsidRPr="0087553C">
        <w:rPr>
          <w:b w:val="0"/>
          <w:bCs w:val="0"/>
          <w:color w:val="000000" w:themeColor="text1"/>
          <w:sz w:val="22"/>
          <w:szCs w:val="22"/>
        </w:rPr>
        <w:t xml:space="preserve">two strains are grown in a mixed culture, and the </w:t>
      </w:r>
      <w:r w:rsidR="004C11FC" w:rsidRPr="0087553C">
        <w:rPr>
          <w:b w:val="0"/>
          <w:bCs w:val="0"/>
          <w:i/>
          <w:iCs/>
          <w:color w:val="000000" w:themeColor="text1"/>
          <w:sz w:val="22"/>
          <w:szCs w:val="22"/>
        </w:rPr>
        <w:t>total</w:t>
      </w:r>
      <w:r w:rsidR="004C11FC" w:rsidRPr="0087553C">
        <w:rPr>
          <w:b w:val="0"/>
          <w:bCs w:val="0"/>
          <w:color w:val="000000" w:themeColor="text1"/>
          <w:sz w:val="22"/>
          <w:szCs w:val="22"/>
        </w:rPr>
        <w:t xml:space="preserve"> cell density of the mixed culture is measured. The resulting growth curve is fitted to a competition model, providing </w:t>
      </w:r>
      <w:r w:rsidR="004C11FC" w:rsidRPr="00876E70">
        <w:rPr>
          <w:b w:val="0"/>
          <w:bCs w:val="0"/>
          <w:color w:val="000000" w:themeColor="text1"/>
          <w:sz w:val="22"/>
          <w:szCs w:val="22"/>
        </w:rPr>
        <w:t>estimate</w:t>
      </w:r>
      <w:r w:rsidR="00D35BFD" w:rsidRPr="00876E70">
        <w:rPr>
          <w:b w:val="0"/>
          <w:bCs w:val="0"/>
          <w:color w:val="000000" w:themeColor="text1"/>
          <w:sz w:val="22"/>
          <w:szCs w:val="22"/>
        </w:rPr>
        <w:t>s</w:t>
      </w:r>
      <w:r w:rsidR="004C11FC" w:rsidRPr="00876E70">
        <w:rPr>
          <w:b w:val="0"/>
          <w:bCs w:val="0"/>
          <w:color w:val="000000" w:themeColor="text1"/>
          <w:sz w:val="22"/>
          <w:szCs w:val="22"/>
        </w:rPr>
        <w:t xml:space="preserve"> for the competition parameters</w:t>
      </w:r>
      <w:r w:rsidR="00AD1148" w:rsidRPr="00876E70">
        <w:rPr>
          <w:b w:val="0"/>
          <w:bCs w:val="0"/>
          <w:color w:val="000000" w:themeColor="text1"/>
          <w:sz w:val="22"/>
          <w:szCs w:val="22"/>
        </w:rPr>
        <w:t xml:space="preserve"> </w:t>
      </w:r>
      <w:r w:rsidR="00C2093C" w:rsidRPr="00876E70">
        <w:rPr>
          <w:b w:val="0"/>
          <w:bCs w:val="0"/>
          <w:i/>
          <w:iCs/>
          <w:color w:val="000000" w:themeColor="text1"/>
          <w:sz w:val="22"/>
          <w:szCs w:val="22"/>
        </w:rPr>
        <w:t>c</w:t>
      </w:r>
      <w:r w:rsidR="00AD1148" w:rsidRPr="00876E70">
        <w:rPr>
          <w:b w:val="0"/>
          <w:bCs w:val="0"/>
          <w:i/>
          <w:iCs/>
          <w:color w:val="000000" w:themeColor="text1"/>
          <w:sz w:val="22"/>
          <w:szCs w:val="22"/>
          <w:vertAlign w:val="subscript"/>
        </w:rPr>
        <w:t>1</w:t>
      </w:r>
      <w:r w:rsidR="00AD1148" w:rsidRPr="00876E70">
        <w:rPr>
          <w:b w:val="0"/>
          <w:bCs w:val="0"/>
          <w:i/>
          <w:iCs/>
          <w:color w:val="000000" w:themeColor="text1"/>
          <w:sz w:val="22"/>
          <w:szCs w:val="22"/>
        </w:rPr>
        <w:t xml:space="preserve"> </w:t>
      </w:r>
      <w:r w:rsidR="00AD1148" w:rsidRPr="00876E70">
        <w:rPr>
          <w:b w:val="0"/>
          <w:bCs w:val="0"/>
          <w:color w:val="000000" w:themeColor="text1"/>
          <w:sz w:val="22"/>
          <w:szCs w:val="22"/>
        </w:rPr>
        <w:t>and</w:t>
      </w:r>
      <w:r w:rsidR="00AD1148" w:rsidRPr="00876E70">
        <w:rPr>
          <w:b w:val="0"/>
          <w:bCs w:val="0"/>
          <w:i/>
          <w:iCs/>
          <w:color w:val="000000" w:themeColor="text1"/>
          <w:sz w:val="22"/>
          <w:szCs w:val="22"/>
        </w:rPr>
        <w:t xml:space="preserve"> </w:t>
      </w:r>
      <w:r w:rsidR="00C2093C" w:rsidRPr="00876E70">
        <w:rPr>
          <w:b w:val="0"/>
          <w:bCs w:val="0"/>
          <w:i/>
          <w:iCs/>
          <w:color w:val="000000" w:themeColor="text1"/>
          <w:sz w:val="22"/>
          <w:szCs w:val="22"/>
        </w:rPr>
        <w:t>c</w:t>
      </w:r>
      <w:r w:rsidR="00AD1148" w:rsidRPr="00876E70">
        <w:rPr>
          <w:b w:val="0"/>
          <w:bCs w:val="0"/>
          <w:i/>
          <w:iCs/>
          <w:color w:val="000000" w:themeColor="text1"/>
          <w:sz w:val="22"/>
          <w:szCs w:val="22"/>
          <w:vertAlign w:val="subscript"/>
        </w:rPr>
        <w:t>2</w:t>
      </w:r>
      <w:r w:rsidR="004C11FC" w:rsidRPr="00876E70">
        <w:rPr>
          <w:b w:val="0"/>
          <w:bCs w:val="0"/>
          <w:color w:val="000000" w:themeColor="text1"/>
          <w:sz w:val="22"/>
          <w:szCs w:val="22"/>
        </w:rPr>
        <w:t xml:space="preserve">. Importantly, </w:t>
      </w:r>
      <w:r w:rsidR="00AD631A" w:rsidRPr="00876E70">
        <w:rPr>
          <w:b w:val="0"/>
          <w:bCs w:val="0"/>
          <w:color w:val="000000" w:themeColor="text1"/>
          <w:sz w:val="22"/>
          <w:szCs w:val="22"/>
        </w:rPr>
        <w:t xml:space="preserve">at </w:t>
      </w:r>
      <w:r w:rsidR="00B9795F" w:rsidRPr="00876E70">
        <w:rPr>
          <w:b w:val="0"/>
          <w:bCs w:val="0"/>
          <w:color w:val="000000" w:themeColor="text1"/>
          <w:sz w:val="22"/>
          <w:szCs w:val="22"/>
        </w:rPr>
        <w:t xml:space="preserve">this stage </w:t>
      </w:r>
      <w:r w:rsidR="004C11FC" w:rsidRPr="00876E70">
        <w:rPr>
          <w:b w:val="0"/>
          <w:bCs w:val="0"/>
          <w:color w:val="000000" w:themeColor="text1"/>
          <w:sz w:val="22"/>
          <w:szCs w:val="22"/>
        </w:rPr>
        <w:t xml:space="preserve">the cells are </w:t>
      </w:r>
      <w:r w:rsidR="004C11FC" w:rsidRPr="00876E70">
        <w:rPr>
          <w:b w:val="0"/>
          <w:bCs w:val="0"/>
          <w:i/>
          <w:iCs/>
          <w:color w:val="000000" w:themeColor="text1"/>
          <w:sz w:val="22"/>
          <w:szCs w:val="22"/>
        </w:rPr>
        <w:t>not</w:t>
      </w:r>
      <w:r w:rsidR="004C11FC" w:rsidRPr="00876E70">
        <w:rPr>
          <w:b w:val="0"/>
          <w:bCs w:val="0"/>
          <w:color w:val="000000" w:themeColor="text1"/>
          <w:sz w:val="22"/>
          <w:szCs w:val="22"/>
        </w:rPr>
        <w:t xml:space="preserve"> identi</w:t>
      </w:r>
      <w:r w:rsidR="004C11FC" w:rsidRPr="0087553C">
        <w:rPr>
          <w:b w:val="0"/>
          <w:bCs w:val="0"/>
          <w:color w:val="000000" w:themeColor="text1"/>
          <w:sz w:val="22"/>
          <w:szCs w:val="22"/>
        </w:rPr>
        <w:t>fied by their strain</w:t>
      </w:r>
      <w:r w:rsidR="00AD631A">
        <w:rPr>
          <w:b w:val="0"/>
          <w:bCs w:val="0"/>
          <w:color w:val="000000" w:themeColor="text1"/>
          <w:sz w:val="22"/>
          <w:szCs w:val="22"/>
        </w:rPr>
        <w:t>;</w:t>
      </w:r>
      <w:r w:rsidR="00AD631A" w:rsidRPr="0087553C">
        <w:rPr>
          <w:b w:val="0"/>
          <w:bCs w:val="0"/>
          <w:color w:val="000000" w:themeColor="text1"/>
          <w:sz w:val="22"/>
          <w:szCs w:val="22"/>
        </w:rPr>
        <w:t xml:space="preserve"> </w:t>
      </w:r>
      <w:r w:rsidR="004C11FC" w:rsidRPr="0087553C">
        <w:rPr>
          <w:b w:val="0"/>
          <w:bCs w:val="0"/>
          <w:color w:val="000000" w:themeColor="text1"/>
          <w:sz w:val="22"/>
          <w:szCs w:val="22"/>
        </w:rPr>
        <w:t>hence the gray</w:t>
      </w:r>
      <w:r w:rsidR="00283F31">
        <w:rPr>
          <w:b w:val="0"/>
          <w:bCs w:val="0"/>
          <w:color w:val="000000" w:themeColor="text1"/>
          <w:sz w:val="22"/>
          <w:szCs w:val="22"/>
        </w:rPr>
        <w:t>ed</w:t>
      </w:r>
      <w:r w:rsidR="00AD631A">
        <w:rPr>
          <w:b w:val="0"/>
          <w:bCs w:val="0"/>
          <w:color w:val="000000" w:themeColor="text1"/>
          <w:sz w:val="22"/>
          <w:szCs w:val="22"/>
        </w:rPr>
        <w:t xml:space="preserve"> </w:t>
      </w:r>
      <w:r w:rsidR="00283F31">
        <w:rPr>
          <w:b w:val="0"/>
          <w:bCs w:val="0"/>
          <w:color w:val="000000" w:themeColor="text1"/>
          <w:sz w:val="22"/>
          <w:szCs w:val="22"/>
        </w:rPr>
        <w:t>circles</w:t>
      </w:r>
      <w:r w:rsidR="004C11FC" w:rsidRPr="0087553C">
        <w:rPr>
          <w:b w:val="0"/>
          <w:bCs w:val="0"/>
          <w:color w:val="000000" w:themeColor="text1"/>
          <w:sz w:val="22"/>
          <w:szCs w:val="22"/>
        </w:rPr>
        <w:t>.</w:t>
      </w:r>
      <w:r w:rsidRPr="0087553C">
        <w:rPr>
          <w:sz w:val="22"/>
          <w:szCs w:val="22"/>
        </w:rPr>
        <w:br w:type="page"/>
      </w:r>
    </w:p>
    <w:p w14:paraId="7C7985F0" w14:textId="77777777" w:rsidR="00BF5556" w:rsidRPr="0025589C" w:rsidRDefault="00BF5556">
      <w:pPr>
        <w:pStyle w:val="Heading1"/>
        <w:spacing w:line="360" w:lineRule="auto"/>
        <w:ind w:firstLine="284"/>
        <w:pPrChange w:id="240" w:author="Yoav Ram" w:date="2018-11-13T12:41:00Z">
          <w:pPr>
            <w:pStyle w:val="Heading1"/>
          </w:pPr>
        </w:pPrChange>
      </w:pPr>
      <w:r w:rsidRPr="0025589C">
        <w:lastRenderedPageBreak/>
        <w:t xml:space="preserve">Results </w:t>
      </w:r>
    </w:p>
    <w:p w14:paraId="5D143D73" w14:textId="1008B449" w:rsidR="00BF5556" w:rsidRDefault="00A66911">
      <w:pPr>
        <w:pPrChange w:id="241" w:author="Yoav Ram" w:date="2018-11-13T12:41:00Z">
          <w:pPr>
            <w:spacing w:line="480" w:lineRule="auto"/>
            <w:ind w:firstLine="0"/>
          </w:pPr>
        </w:pPrChange>
      </w:pPr>
      <w:ins w:id="242" w:author="Yoav Ram" w:date="2018-11-13T13:00:00Z">
        <w:r>
          <w:rPr>
            <w:iCs/>
          </w:rPr>
          <w:t>First,</w:t>
        </w:r>
      </w:ins>
      <w:ins w:id="243" w:author="Yoav Ram" w:date="2018-11-13T12:58:00Z">
        <w:r>
          <w:rPr>
            <w:iCs/>
          </w:rPr>
          <w:t xml:space="preserve"> </w:t>
        </w:r>
      </w:ins>
      <w:ins w:id="244" w:author="Yoav Ram" w:date="2018-11-13T12:59:00Z">
        <w:r>
          <w:rPr>
            <w:iCs/>
          </w:rPr>
          <w:t xml:space="preserve">we describe </w:t>
        </w:r>
      </w:ins>
      <w:del w:id="245" w:author="Yoav Ram" w:date="2018-11-13T12:59:00Z">
        <w:r w:rsidR="00BF5556" w:rsidRPr="0025589C" w:rsidDel="00A66911">
          <w:rPr>
            <w:iCs/>
          </w:rPr>
          <w:delText>Our</w:delText>
        </w:r>
        <w:r w:rsidR="00BF5556" w:rsidRPr="0025589C" w:rsidDel="00A66911">
          <w:delText xml:space="preserve"> </w:delText>
        </w:r>
      </w:del>
      <w:ins w:id="246" w:author="Yoav Ram" w:date="2018-11-13T12:59:00Z">
        <w:r>
          <w:rPr>
            <w:iCs/>
          </w:rPr>
          <w:t>o</w:t>
        </w:r>
        <w:r w:rsidRPr="0025589C">
          <w:rPr>
            <w:iCs/>
          </w:rPr>
          <w:t>ur</w:t>
        </w:r>
        <w:r w:rsidRPr="0025589C">
          <w:t xml:space="preserve"> </w:t>
        </w:r>
      </w:ins>
      <w:r w:rsidR="00BF5556" w:rsidRPr="0025589C">
        <w:t>approach</w:t>
      </w:r>
      <w:ins w:id="247" w:author="Yoav Ram" w:date="2018-11-13T12:59:00Z">
        <w:r>
          <w:t xml:space="preserve">, </w:t>
        </w:r>
      </w:ins>
      <w:ins w:id="248" w:author="Yoav Ram" w:date="2018-11-13T13:00:00Z">
        <w:r>
          <w:t xml:space="preserve">which </w:t>
        </w:r>
      </w:ins>
      <w:del w:id="249" w:author="Yoav Ram" w:date="2018-11-13T12:59:00Z">
        <w:r w:rsidR="00BF5556" w:rsidRPr="0025589C" w:rsidDel="00A66911">
          <w:delText xml:space="preserve"> </w:delText>
        </w:r>
      </w:del>
      <w:r w:rsidR="00BF5556" w:rsidRPr="0025589C">
        <w:t>consists of three stages: (a) fitting growth models to mono</w:t>
      </w:r>
      <w:ins w:id="250" w:author="Yoav Ram" w:date="2018-11-14T10:56:00Z">
        <w:r w:rsidR="00420670">
          <w:t>-</w:t>
        </w:r>
      </w:ins>
      <w:r w:rsidR="00BF5556" w:rsidRPr="0025589C">
        <w:t>culture growth curve data</w:t>
      </w:r>
      <w:r w:rsidR="00BF5556">
        <w:t xml:space="preserve"> (</w:t>
      </w:r>
      <w:r w:rsidR="00BF5556" w:rsidRPr="00D35BFD">
        <w:rPr>
          <w:b/>
          <w:bCs/>
        </w:rPr>
        <w:fldChar w:fldCharType="begin"/>
      </w:r>
      <w:r w:rsidR="00BF5556" w:rsidRPr="00D35BFD">
        <w:rPr>
          <w:b/>
          <w:bCs/>
        </w:rPr>
        <w:instrText xml:space="preserve"> REF _Ref512333581 \h </w:instrText>
      </w:r>
      <w:r w:rsidR="00BF5556">
        <w:rPr>
          <w:b/>
          <w:bCs/>
        </w:rPr>
        <w:instrText xml:space="preserve"> \* MERGEFORMAT </w:instrText>
      </w:r>
      <w:r w:rsidR="00BF5556" w:rsidRPr="00D35BFD">
        <w:rPr>
          <w:b/>
          <w:bCs/>
        </w:rPr>
      </w:r>
      <w:r w:rsidR="00BF5556" w:rsidRPr="00D35BF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F5556" w:rsidRPr="00D35BFD">
        <w:rPr>
          <w:b/>
          <w:bCs/>
        </w:rPr>
        <w:fldChar w:fldCharType="end"/>
      </w:r>
      <w:r w:rsidR="00BF5556" w:rsidRPr="00D35BFD">
        <w:rPr>
          <w:b/>
          <w:bCs/>
        </w:rPr>
        <w:t>A</w:t>
      </w:r>
      <w:r w:rsidR="00BF5556">
        <w:t>)</w:t>
      </w:r>
      <w:r w:rsidR="00BF5556" w:rsidRPr="0025589C">
        <w:t>, (b) fitting competition models to mixed culture growth curve data</w:t>
      </w:r>
      <w:r w:rsidR="00BF5556">
        <w:t xml:space="preserve"> (</w:t>
      </w:r>
      <w:r w:rsidR="00BF5556" w:rsidRPr="00934B6D">
        <w:rPr>
          <w:b/>
          <w:bCs/>
        </w:rPr>
        <w:fldChar w:fldCharType="begin"/>
      </w:r>
      <w:r w:rsidR="00BF5556" w:rsidRPr="00934B6D">
        <w:rPr>
          <w:b/>
          <w:bCs/>
        </w:rPr>
        <w:instrText xml:space="preserve"> REF _Ref512333581 \h </w:instrText>
      </w:r>
      <w:r w:rsidR="00BF5556">
        <w:rPr>
          <w:b/>
          <w:bCs/>
        </w:rPr>
        <w:instrText xml:space="preserve"> \* MERGEFORMAT </w:instrText>
      </w:r>
      <w:r w:rsidR="00BF5556" w:rsidRPr="00934B6D">
        <w:rPr>
          <w:b/>
          <w:bCs/>
        </w:rPr>
      </w:r>
      <w:r w:rsidR="00BF5556" w:rsidRPr="00934B6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F5556" w:rsidRPr="00934B6D">
        <w:rPr>
          <w:b/>
          <w:bCs/>
        </w:rPr>
        <w:fldChar w:fldCharType="end"/>
      </w:r>
      <w:r w:rsidR="00BF5556">
        <w:rPr>
          <w:b/>
          <w:bCs/>
        </w:rPr>
        <w:t>B</w:t>
      </w:r>
      <w:r w:rsidR="00BF5556">
        <w:t>)</w:t>
      </w:r>
      <w:r w:rsidR="00BF5556" w:rsidRPr="0025589C">
        <w:t xml:space="preserve">, and (c) predicting relative growth in a mixed culture using the estimated growth and competition parameters. </w:t>
      </w:r>
      <w:ins w:id="251" w:author="Yoav Ram" w:date="2018-11-13T13:00:00Z">
        <w:r>
          <w:t xml:space="preserve">Second, we </w:t>
        </w:r>
      </w:ins>
      <w:ins w:id="252" w:author="Yoav Ram" w:date="2018-11-13T13:01:00Z">
        <w:r>
          <w:t xml:space="preserve">describe an experimental validation </w:t>
        </w:r>
      </w:ins>
      <w:del w:id="253" w:author="Yoav Ram" w:date="2018-11-13T12:59:00Z">
        <w:r w:rsidR="00BF5556" w:rsidRPr="0025589C" w:rsidDel="00A66911">
          <w:delText xml:space="preserve">To test </w:delText>
        </w:r>
      </w:del>
      <w:del w:id="254" w:author="Yoav Ram" w:date="2018-11-13T13:01:00Z">
        <w:r w:rsidR="00BF5556" w:rsidDel="00A66911">
          <w:delText>this</w:delText>
        </w:r>
        <w:r w:rsidR="00BF5556" w:rsidRPr="0025589C" w:rsidDel="00A66911">
          <w:delText xml:space="preserve"> </w:delText>
        </w:r>
      </w:del>
      <w:ins w:id="255" w:author="Yoav Ram" w:date="2018-11-13T13:01:00Z">
        <w:r>
          <w:t xml:space="preserve">of our </w:t>
        </w:r>
      </w:ins>
      <w:r w:rsidR="00BF5556" w:rsidRPr="0025589C">
        <w:t>approach</w:t>
      </w:r>
      <w:ins w:id="256" w:author="Yoav Ram" w:date="2018-11-13T13:00:00Z">
        <w:r>
          <w:t>,</w:t>
        </w:r>
      </w:ins>
      <w:del w:id="257" w:author="Yoav Ram" w:date="2018-11-13T13:00:00Z">
        <w:r w:rsidR="00BF5556" w:rsidRPr="0025589C" w:rsidDel="00A66911">
          <w:delText>,</w:delText>
        </w:r>
      </w:del>
      <w:r w:rsidR="00BF5556" w:rsidRPr="0025589C">
        <w:t xml:space="preserve"> </w:t>
      </w:r>
      <w:ins w:id="258" w:author="Yoav Ram" w:date="2018-11-13T13:01:00Z">
        <w:r>
          <w:t xml:space="preserve">in which we </w:t>
        </w:r>
      </w:ins>
      <w:del w:id="259" w:author="Yoav Ram" w:date="2018-11-13T12:59:00Z">
        <w:r w:rsidR="00BF5556" w:rsidRPr="0025589C" w:rsidDel="00A66911">
          <w:delText xml:space="preserve">we </w:delText>
        </w:r>
      </w:del>
      <w:r w:rsidR="00BF5556" w:rsidRPr="0025589C">
        <w:t xml:space="preserve">measured growth of two </w:t>
      </w:r>
      <w:r w:rsidR="00BF5556" w:rsidRPr="0025589C">
        <w:rPr>
          <w:i/>
          <w:iCs/>
        </w:rPr>
        <w:t>E</w:t>
      </w:r>
      <w:r w:rsidR="00BF5556">
        <w:rPr>
          <w:i/>
          <w:iCs/>
        </w:rPr>
        <w:t>scherichia</w:t>
      </w:r>
      <w:r w:rsidR="00BF5556" w:rsidRPr="0025589C">
        <w:rPr>
          <w:i/>
          <w:iCs/>
        </w:rPr>
        <w:t xml:space="preserve"> coli </w:t>
      </w:r>
      <w:r w:rsidR="00BF5556" w:rsidRPr="0025589C">
        <w:t>strains in mono- and mixed culture over time</w:t>
      </w:r>
      <w:ins w:id="260" w:author="Yoav Ram" w:date="2018-11-13T13:01:00Z">
        <w:r>
          <w:t xml:space="preserve">, </w:t>
        </w:r>
      </w:ins>
      <w:del w:id="261" w:author="Yoav Ram" w:date="2018-11-13T13:01:00Z">
        <w:r w:rsidR="00BF5556" w:rsidRPr="0025589C" w:rsidDel="00A66911">
          <w:delText xml:space="preserve"> and </w:delText>
        </w:r>
      </w:del>
      <w:r w:rsidR="00BF5556" w:rsidRPr="0025589C">
        <w:t xml:space="preserve">used our </w:t>
      </w:r>
      <w:del w:id="262" w:author="Yoav Ram" w:date="2018-11-13T13:01:00Z">
        <w:r w:rsidR="00BF5556" w:rsidRPr="0025589C" w:rsidDel="00A66911">
          <w:delText xml:space="preserve">new </w:delText>
        </w:r>
      </w:del>
      <w:r w:rsidR="00BF5556" w:rsidRPr="0025589C">
        <w:t>approach to predict the relative frequencies of both strains in the mixed culture</w:t>
      </w:r>
      <w:del w:id="263" w:author="Yoav Ram" w:date="2018-11-13T13:01:00Z">
        <w:r w:rsidR="00BF5556" w:rsidRPr="0025589C" w:rsidDel="00A66911">
          <w:delText xml:space="preserve">. </w:delText>
        </w:r>
      </w:del>
      <w:ins w:id="264" w:author="Yoav Ram" w:date="2018-11-13T13:01:00Z">
        <w:r>
          <w:t xml:space="preserve">, and </w:t>
        </w:r>
      </w:ins>
      <w:del w:id="265" w:author="Yoav Ram" w:date="2018-11-13T13:01:00Z">
        <w:r w:rsidR="00BF5556" w:rsidRPr="0025589C" w:rsidDel="00A66911">
          <w:delText xml:space="preserve">We then </w:delText>
        </w:r>
      </w:del>
      <w:r w:rsidR="00BF5556" w:rsidRPr="0025589C">
        <w:t>compared these predictions to empirical measurements of strain</w:t>
      </w:r>
      <w:r w:rsidR="00BF5556">
        <w:t xml:space="preserve"> relative</w:t>
      </w:r>
      <w:r w:rsidR="00BF5556" w:rsidRPr="0025589C">
        <w:t xml:space="preserve"> frequencies.</w:t>
      </w:r>
      <w:ins w:id="266" w:author="Yoav Ram" w:date="2018-11-13T12:58:00Z">
        <w:r>
          <w:t xml:space="preserve"> </w:t>
        </w:r>
      </w:ins>
      <w:ins w:id="267" w:author="Yoav Ram" w:date="2018-11-14T10:48:00Z">
        <w:r w:rsidR="00667056">
          <w:rPr>
            <w:highlight w:val="yellow"/>
          </w:rPr>
          <w:t>Third</w:t>
        </w:r>
      </w:ins>
      <w:ins w:id="268" w:author="Yoav Ram" w:date="2018-11-13T13:01:00Z">
        <w:r w:rsidRPr="00A66911">
          <w:rPr>
            <w:highlight w:val="yellow"/>
            <w:rPrChange w:id="269" w:author="Yoav Ram" w:date="2018-11-13T13:04:00Z">
              <w:rPr/>
            </w:rPrChange>
          </w:rPr>
          <w:t xml:space="preserve">, we </w:t>
        </w:r>
      </w:ins>
      <w:ins w:id="270" w:author="Yoav Ram" w:date="2018-11-13T13:04:00Z">
        <w:r w:rsidRPr="00A66911">
          <w:rPr>
            <w:highlight w:val="yellow"/>
            <w:rPrChange w:id="271" w:author="Yoav Ram" w:date="2018-11-13T13:04:00Z">
              <w:rPr/>
            </w:rPrChange>
          </w:rPr>
          <w:t>describe</w:t>
        </w:r>
      </w:ins>
      <w:ins w:id="272" w:author="Yoav Ram" w:date="2018-11-13T13:02:00Z">
        <w:r w:rsidRPr="00A66911">
          <w:rPr>
            <w:highlight w:val="yellow"/>
            <w:rPrChange w:id="273" w:author="Yoav Ram" w:date="2018-11-13T13:04:00Z">
              <w:rPr/>
            </w:rPrChange>
          </w:rPr>
          <w:t xml:space="preserve"> </w:t>
        </w:r>
      </w:ins>
      <w:ins w:id="274" w:author="Yoav Ram" w:date="2018-11-13T13:04:00Z">
        <w:r w:rsidRPr="00A66911">
          <w:rPr>
            <w:highlight w:val="yellow"/>
            <w:rPrChange w:id="275" w:author="Yoav Ram" w:date="2018-11-13T13:04:00Z">
              <w:rPr/>
            </w:rPrChange>
          </w:rPr>
          <w:t xml:space="preserve">an independent </w:t>
        </w:r>
      </w:ins>
      <w:ins w:id="276" w:author="Yoav Ram" w:date="2018-11-14T10:48:00Z">
        <w:r w:rsidR="00667056">
          <w:rPr>
            <w:highlight w:val="yellow"/>
          </w:rPr>
          <w:t xml:space="preserve">validation of our </w:t>
        </w:r>
      </w:ins>
      <w:ins w:id="277" w:author="Yoav Ram" w:date="2018-11-13T13:02:00Z">
        <w:r w:rsidRPr="00A66911">
          <w:rPr>
            <w:highlight w:val="yellow"/>
            <w:rPrChange w:id="278" w:author="Yoav Ram" w:date="2018-11-13T13:04:00Z">
              <w:rPr/>
            </w:rPrChange>
          </w:rPr>
          <w:t xml:space="preserve">approach </w:t>
        </w:r>
      </w:ins>
      <w:ins w:id="279" w:author="Yoav Ram" w:date="2018-11-13T13:04:00Z">
        <w:r w:rsidRPr="00A66911">
          <w:rPr>
            <w:highlight w:val="yellow"/>
            <w:rPrChange w:id="280" w:author="Yoav Ram" w:date="2018-11-13T13:04:00Z">
              <w:rPr/>
            </w:rPrChange>
          </w:rPr>
          <w:t>and</w:t>
        </w:r>
      </w:ins>
      <w:ins w:id="281" w:author="Yoav Ram" w:date="2018-11-13T13:03:00Z">
        <w:r w:rsidRPr="00A66911">
          <w:rPr>
            <w:highlight w:val="yellow"/>
            <w:rPrChange w:id="282" w:author="Yoav Ram" w:date="2018-11-13T13:04:00Z">
              <w:rPr/>
            </w:rPrChange>
          </w:rPr>
          <w:t xml:space="preserve"> </w:t>
        </w:r>
      </w:ins>
      <w:ins w:id="283" w:author="Yoav Ram" w:date="2018-11-13T13:04:00Z">
        <w:r w:rsidRPr="00A66911">
          <w:rPr>
            <w:highlight w:val="yellow"/>
            <w:rPrChange w:id="284" w:author="Yoav Ram" w:date="2018-11-13T13:04:00Z">
              <w:rPr/>
            </w:rPrChange>
          </w:rPr>
          <w:t xml:space="preserve">demonstrate </w:t>
        </w:r>
      </w:ins>
      <w:ins w:id="285" w:author="Yoav Ram" w:date="2018-11-14T10:48:00Z">
        <w:r w:rsidR="00667056">
          <w:rPr>
            <w:highlight w:val="yellow"/>
          </w:rPr>
          <w:t xml:space="preserve">its application for estimating </w:t>
        </w:r>
      </w:ins>
      <w:ins w:id="286" w:author="Yoav Ram" w:date="2018-11-14T10:50:00Z">
        <w:r w:rsidR="00667056">
          <w:rPr>
            <w:highlight w:val="yellow"/>
          </w:rPr>
          <w:t xml:space="preserve">the </w:t>
        </w:r>
      </w:ins>
      <w:ins w:id="287" w:author="Yoav Ram" w:date="2018-11-13T13:02:00Z">
        <w:r w:rsidRPr="00A66911">
          <w:rPr>
            <w:highlight w:val="yellow"/>
            <w:rPrChange w:id="288" w:author="Yoav Ram" w:date="2018-11-13T13:04:00Z">
              <w:rPr/>
            </w:rPrChange>
          </w:rPr>
          <w:t xml:space="preserve">relative fitness </w:t>
        </w:r>
      </w:ins>
      <w:ins w:id="289" w:author="Yoav Ram" w:date="2018-11-14T10:50:00Z">
        <w:r w:rsidR="00667056">
          <w:rPr>
            <w:highlight w:val="yellow"/>
          </w:rPr>
          <w:t xml:space="preserve">of expressing the </w:t>
        </w:r>
        <w:r w:rsidR="00667056">
          <w:rPr>
            <w:i/>
            <w:iCs/>
            <w:highlight w:val="yellow"/>
          </w:rPr>
          <w:t>lac</w:t>
        </w:r>
        <w:r w:rsidR="00667056">
          <w:rPr>
            <w:highlight w:val="yellow"/>
          </w:rPr>
          <w:t xml:space="preserve"> operon</w:t>
        </w:r>
      </w:ins>
      <w:ins w:id="290" w:author="Yoav Ram" w:date="2018-11-14T10:49:00Z">
        <w:r w:rsidR="00667056">
          <w:rPr>
            <w:highlight w:val="yellow"/>
          </w:rPr>
          <w:t>.</w:t>
        </w:r>
      </w:ins>
    </w:p>
    <w:p w14:paraId="63E868BE" w14:textId="0117DCB9" w:rsidR="00D96F6C" w:rsidRPr="0025589C" w:rsidRDefault="00313D88">
      <w:pPr>
        <w:pStyle w:val="Heading2"/>
        <w:spacing w:line="360" w:lineRule="auto"/>
        <w:ind w:firstLine="284"/>
        <w:pPrChange w:id="291" w:author="Yoav Ram" w:date="2018-11-13T12:41:00Z">
          <w:pPr>
            <w:pStyle w:val="Heading2"/>
          </w:pPr>
        </w:pPrChange>
      </w:pPr>
      <w:r w:rsidRPr="0025589C">
        <w:t>Experimental</w:t>
      </w:r>
      <w:ins w:id="292" w:author="Yoav Ram" w:date="2018-11-13T13:04:00Z">
        <w:r w:rsidR="003D722E">
          <w:t xml:space="preserve"> validation</w:t>
        </w:r>
      </w:ins>
      <w:r w:rsidRPr="0025589C">
        <w:t xml:space="preserve"> design</w:t>
      </w:r>
    </w:p>
    <w:p w14:paraId="348F0779" w14:textId="7C697FA9" w:rsidR="009D5CE5" w:rsidRDefault="000F5DC3">
      <w:pPr>
        <w:pPrChange w:id="293" w:author="Yoav Ram" w:date="2018-11-13T12:41:00Z">
          <w:pPr>
            <w:spacing w:line="480" w:lineRule="auto"/>
            <w:ind w:firstLine="0"/>
          </w:pPr>
        </w:pPrChange>
      </w:pPr>
      <w:r>
        <w:t>Three</w:t>
      </w:r>
      <w:r w:rsidR="00A10657">
        <w:t xml:space="preserve"> </w:t>
      </w:r>
      <w:r w:rsidR="00DC3BC6" w:rsidRPr="0025589C">
        <w:t>experiments</w:t>
      </w:r>
      <w:r w:rsidR="00A10657">
        <w:t xml:space="preserve"> (marked A, B, and C)</w:t>
      </w:r>
      <w:r w:rsidR="00DC3BC6" w:rsidRPr="0025589C">
        <w:t xml:space="preserve"> </w:t>
      </w:r>
      <w:r>
        <w:t>were performed</w:t>
      </w:r>
      <w:ins w:id="294" w:author="Yoav Ram" w:date="2018-11-13T13:29:00Z">
        <w:r w:rsidR="00A86C18">
          <w:t xml:space="preserve"> at the Berman and Hadany labs (Tel Aviv University)</w:t>
        </w:r>
      </w:ins>
      <w:r>
        <w:t xml:space="preserve"> </w:t>
      </w:r>
      <w:r w:rsidR="00DC3BC6" w:rsidRPr="0025589C">
        <w:t xml:space="preserve">with different sets of </w:t>
      </w:r>
      <w:r w:rsidR="00DC3BC6" w:rsidRPr="0025589C">
        <w:rPr>
          <w:i/>
          <w:iCs/>
        </w:rPr>
        <w:t xml:space="preserve">E. coli </w:t>
      </w:r>
      <w:r w:rsidR="00DC3BC6" w:rsidRPr="0025589C">
        <w:t>strains marked with</w:t>
      </w:r>
      <w:r w:rsidR="00F62023" w:rsidRPr="0025589C">
        <w:t xml:space="preserve"> green and red</w:t>
      </w:r>
      <w:r w:rsidR="00DC3BC6" w:rsidRPr="0025589C">
        <w:t xml:space="preserve"> fluorescent proteins</w:t>
      </w:r>
      <w:r w:rsidR="00F62023" w:rsidRPr="0025589C">
        <w:t xml:space="preserve"> (GFP and RFP, respectively)</w:t>
      </w:r>
      <w:r w:rsidR="00DC3BC6" w:rsidRPr="0025589C">
        <w:t xml:space="preserve">. </w:t>
      </w:r>
      <w:r w:rsidR="007E29CB">
        <w:t>E</w:t>
      </w:r>
      <w:r w:rsidR="00DC3BC6" w:rsidRPr="0025589C">
        <w:t>ach experiment</w:t>
      </w:r>
      <w:r w:rsidR="007E29CB">
        <w:t xml:space="preserve"> consists of three sub-experiments:</w:t>
      </w:r>
      <w:r w:rsidR="00DC3BC6" w:rsidRPr="0025589C">
        <w:t xml:space="preserve"> 32 replicate </w:t>
      </w:r>
      <w:del w:id="295" w:author="Yoav Ram" w:date="2018-11-14T10:57:00Z">
        <w:r w:rsidR="00DC3BC6" w:rsidRPr="0025589C" w:rsidDel="00420670">
          <w:delText>monoculture</w:delText>
        </w:r>
      </w:del>
      <w:ins w:id="296" w:author="Yoav Ram" w:date="2018-11-14T10:57:00Z">
        <w:r w:rsidR="00420670">
          <w:t xml:space="preserve">mono-culture </w:t>
        </w:r>
      </w:ins>
      <w:r w:rsidR="00DC3BC6" w:rsidRPr="0025589C">
        <w:t>s of the GFP strain</w:t>
      </w:r>
      <w:r w:rsidR="007E29CB">
        <w:t>;</w:t>
      </w:r>
      <w:r w:rsidR="00DC3BC6" w:rsidRPr="0025589C">
        <w:t xml:space="preserve"> 30 replicate </w:t>
      </w:r>
      <w:del w:id="297" w:author="Yoav Ram" w:date="2018-11-14T10:57:00Z">
        <w:r w:rsidR="00DC3BC6" w:rsidRPr="0025589C" w:rsidDel="00420670">
          <w:delText>monoculture</w:delText>
        </w:r>
      </w:del>
      <w:ins w:id="298" w:author="Yoav Ram" w:date="2018-11-14T10:57:00Z">
        <w:r w:rsidR="00420670">
          <w:t xml:space="preserve">mono-culture </w:t>
        </w:r>
      </w:ins>
      <w:r w:rsidR="00DC3BC6" w:rsidRPr="0025589C">
        <w:t>s of the RFP strain</w:t>
      </w:r>
      <w:r w:rsidR="007E29CB">
        <w:t>;</w:t>
      </w:r>
      <w:r w:rsidR="00DC3BC6" w:rsidRPr="0025589C">
        <w:t xml:space="preserve"> and 32 replicate mixed cultures containing the GFP and RFP strains together</w:t>
      </w:r>
      <w:r w:rsidR="007E29CB">
        <w:t xml:space="preserve">. </w:t>
      </w:r>
      <w:r w:rsidR="00AA2374">
        <w:t>These</w:t>
      </w:r>
      <w:r w:rsidR="007E29CB">
        <w:t xml:space="preserve"> sub-experiments</w:t>
      </w:r>
      <w:r w:rsidR="00DC3BC6" w:rsidRPr="0025589C">
        <w:t xml:space="preserve"> were </w:t>
      </w:r>
      <w:r w:rsidR="007E29CB">
        <w:t xml:space="preserve">performed </w:t>
      </w:r>
      <w:r w:rsidR="00DC3BC6" w:rsidRPr="0025589C">
        <w:t>under t</w:t>
      </w:r>
      <w:r w:rsidR="00AA2374">
        <w:t xml:space="preserve">he same experimental conditions in a single </w:t>
      </w:r>
      <w:r w:rsidR="00AA2374" w:rsidRPr="0025589C">
        <w:t>96-well plate</w:t>
      </w:r>
      <w:r w:rsidR="00AA2374">
        <w:t xml:space="preserve"> format.</w:t>
      </w:r>
    </w:p>
    <w:p w14:paraId="4DEBB748" w14:textId="772A3FFF" w:rsidR="009D5CE5" w:rsidRDefault="009D5CE5">
      <w:pPr>
        <w:pPrChange w:id="299" w:author="Yoav Ram" w:date="2018-11-13T12:41:00Z">
          <w:pPr>
            <w:spacing w:line="480" w:lineRule="auto"/>
            <w:ind w:firstLine="0"/>
          </w:pPr>
        </w:pPrChange>
      </w:pPr>
      <w:r w:rsidRPr="00F3419E">
        <w:t xml:space="preserve">In experiment A, strain TG1 was labeled with RFP (strain A1) and strain DH5α was labeled with GFP (strain A2). </w:t>
      </w:r>
      <w:r w:rsidR="000F5DC3">
        <w:t>S</w:t>
      </w:r>
      <w:r w:rsidRPr="00F3419E">
        <w:t xml:space="preserve">tationary phase bacteria </w:t>
      </w:r>
      <w:r w:rsidR="000F5DC3">
        <w:t xml:space="preserve">were diluted </w:t>
      </w:r>
      <w:r w:rsidRPr="00F3419E">
        <w:t xml:space="preserve">into fresh media, yielding a lag phase culture in which lag phase </w:t>
      </w:r>
      <w:r w:rsidR="000F5DC3">
        <w:t xml:space="preserve">was observably </w:t>
      </w:r>
      <w:r>
        <w:t xml:space="preserve">longer for the green strain. </w:t>
      </w:r>
      <w:r w:rsidRPr="00F3419E">
        <w:t>In experiment B, strain TG1 was labeled with RFP (strain B1) and strain DH5α labeled with GFP (strain B2). Both strains were pre-grown in fresh media for 4 hours</w:t>
      </w:r>
      <w:r w:rsidR="000F5DC3">
        <w:t xml:space="preserve"> (to exponential growth phase)</w:t>
      </w:r>
      <w:r w:rsidRPr="00F3419E">
        <w:t xml:space="preserve"> and then diluted into fresh media, so that there </w:t>
      </w:r>
      <w:r w:rsidR="000F5DC3">
        <w:t>was</w:t>
      </w:r>
      <w:r w:rsidR="000F5DC3" w:rsidRPr="00F3419E">
        <w:t xml:space="preserve"> </w:t>
      </w:r>
      <w:r w:rsidRPr="00F3419E">
        <w:t xml:space="preserve">no </w:t>
      </w:r>
      <w:r>
        <w:t xml:space="preserve">observable lag phase. </w:t>
      </w:r>
      <w:r w:rsidRPr="00F3419E">
        <w:t>In experiment C, strain K12 MG1655-Δfnr was labeled with RFP (strain C1) and strain JM109 labeled with GFP (strain C2)</w:t>
      </w:r>
      <w:r w:rsidR="002C4B07">
        <w:t xml:space="preserve">. Experiment C </w:t>
      </w:r>
      <w:r w:rsidR="00CA59A5">
        <w:t xml:space="preserve">was performed as described for </w:t>
      </w:r>
      <w:r w:rsidRPr="00F3419E">
        <w:t>experiment A.</w:t>
      </w:r>
    </w:p>
    <w:p w14:paraId="1A246307" w14:textId="606F6E7E" w:rsidR="00DC3BC6" w:rsidRDefault="00DC3BC6">
      <w:pPr>
        <w:pPrChange w:id="300" w:author="Yoav Ram" w:date="2018-11-13T12:41:00Z">
          <w:pPr>
            <w:spacing w:line="480" w:lineRule="auto"/>
            <w:ind w:firstLine="0"/>
          </w:pPr>
        </w:pPrChange>
      </w:pPr>
      <w:r w:rsidRPr="0025589C">
        <w:t>The optical density</w:t>
      </w:r>
      <w:r w:rsidR="00CA59A5">
        <w:t xml:space="preserve"> (OD</w:t>
      </w:r>
      <w:r w:rsidR="00CA59A5">
        <w:rPr>
          <w:vertAlign w:val="subscript"/>
        </w:rPr>
        <w:t>595</w:t>
      </w:r>
      <w:r w:rsidR="00CA59A5">
        <w:t>)</w:t>
      </w:r>
      <w:r w:rsidRPr="0025589C">
        <w:t xml:space="preserve"> of </w:t>
      </w:r>
      <w:r w:rsidR="008922CD">
        <w:t>every well</w:t>
      </w:r>
      <w:r w:rsidR="008922CD" w:rsidRPr="0025589C">
        <w:t xml:space="preserve"> </w:t>
      </w:r>
      <w:r w:rsidR="00B912A3">
        <w:t>(</w:t>
      </w:r>
      <w:r w:rsidR="008922CD">
        <w:t xml:space="preserve">i.e. </w:t>
      </w:r>
      <w:r w:rsidR="00AA2374">
        <w:t xml:space="preserve">in all sub-experiments, both in </w:t>
      </w:r>
      <w:r w:rsidR="00B912A3">
        <w:t xml:space="preserve">mono-cultures and </w:t>
      </w:r>
      <w:r w:rsidR="00AA2374">
        <w:t xml:space="preserve">in </w:t>
      </w:r>
      <w:r w:rsidR="00B912A3">
        <w:t xml:space="preserve">mixed culture </w:t>
      </w:r>
      <w:r w:rsidR="008922CD">
        <w:t>wells</w:t>
      </w:r>
      <w:r w:rsidR="00B912A3">
        <w:t>)</w:t>
      </w:r>
      <w:r w:rsidRPr="0025589C">
        <w:t xml:space="preserve"> was measured every 15 minutes using an automatic plate reader</w:t>
      </w:r>
      <w:r w:rsidR="00C02003" w:rsidRPr="0025589C">
        <w:t xml:space="preserve"> for at least 7 hours</w:t>
      </w:r>
      <w:r w:rsidR="00F62023" w:rsidRPr="0025589C">
        <w:t xml:space="preserve"> (</w:t>
      </w:r>
      <w:r w:rsidR="00A10657">
        <w:t>markers in</w:t>
      </w:r>
      <w:r w:rsidR="00944BEF">
        <w:t xml:space="preserve"> </w:t>
      </w:r>
      <w:r w:rsidR="00944BEF" w:rsidRPr="00944BEF">
        <w:rPr>
          <w:b/>
          <w:bCs/>
        </w:rPr>
        <w:t>Figure 3</w:t>
      </w:r>
      <w:r w:rsidR="00F62023" w:rsidRPr="0025589C">
        <w:t>)</w:t>
      </w:r>
      <w:r w:rsidRPr="0025589C">
        <w:t>.</w:t>
      </w:r>
      <w:r w:rsidR="00F62023" w:rsidRPr="0025589C">
        <w:t xml:space="preserve"> </w:t>
      </w:r>
      <w:r w:rsidR="00B912A3">
        <w:t>In addition, s</w:t>
      </w:r>
      <w:r w:rsidRPr="0025589C">
        <w:t xml:space="preserve">amples were collected from </w:t>
      </w:r>
      <w:r w:rsidR="00AA2374">
        <w:t>one of the</w:t>
      </w:r>
      <w:r w:rsidR="008922CD" w:rsidRPr="0025589C">
        <w:t xml:space="preserve"> </w:t>
      </w:r>
      <w:r w:rsidRPr="0025589C">
        <w:t xml:space="preserve">mixed culture </w:t>
      </w:r>
      <w:r w:rsidR="00AA2374">
        <w:t xml:space="preserve">sub-experiment </w:t>
      </w:r>
      <w:r w:rsidR="008922CD">
        <w:t>well</w:t>
      </w:r>
      <w:r w:rsidR="00AA2374">
        <w:t>s</w:t>
      </w:r>
      <w:r w:rsidR="008922CD">
        <w:t xml:space="preserve"> </w:t>
      </w:r>
      <w:r w:rsidRPr="0025589C">
        <w:t xml:space="preserve">every hour for the first 7-8 hours, and the relative frequencies of the two strains were measured </w:t>
      </w:r>
      <w:r w:rsidR="008F16E1" w:rsidRPr="0025589C">
        <w:t xml:space="preserve">by </w:t>
      </w:r>
      <w:r w:rsidRPr="0025589C">
        <w:t>flow</w:t>
      </w:r>
      <w:r w:rsidR="00A9402F">
        <w:t xml:space="preserve"> </w:t>
      </w:r>
      <w:r w:rsidRPr="0025589C">
        <w:t>cytometry</w:t>
      </w:r>
      <w:r w:rsidR="00A10657">
        <w:t xml:space="preserve"> (markers in</w:t>
      </w:r>
      <w:r w:rsidR="00A10657" w:rsidRPr="00A10657">
        <w:t xml:space="preserve"> </w:t>
      </w:r>
      <w:r w:rsidR="00A10657" w:rsidRPr="00A10657">
        <w:rPr>
          <w:b/>
          <w:bCs/>
        </w:rPr>
        <w:fldChar w:fldCharType="begin"/>
      </w:r>
      <w:r w:rsidR="00A10657" w:rsidRPr="00A10657">
        <w:rPr>
          <w:b/>
          <w:bCs/>
        </w:rPr>
        <w:instrText xml:space="preserve"> REF _Ref509481405 \h  \* MERGEFORMAT </w:instrText>
      </w:r>
      <w:r w:rsidR="00A10657" w:rsidRPr="00A10657">
        <w:rPr>
          <w:b/>
          <w:bCs/>
        </w:rPr>
      </w:r>
      <w:r w:rsidR="00A10657" w:rsidRPr="00A10657">
        <w:rPr>
          <w:b/>
          <w:bCs/>
        </w:rPr>
        <w:fldChar w:fldCharType="separate"/>
      </w:r>
      <w:r w:rsidR="00E66975" w:rsidRPr="00E66975">
        <w:rPr>
          <w:b/>
          <w:bCs/>
          <w:color w:val="000000" w:themeColor="text1"/>
        </w:rPr>
        <w:t xml:space="preserve">Figure </w:t>
      </w:r>
      <w:r w:rsidR="00E66975" w:rsidRPr="00E66975">
        <w:rPr>
          <w:b/>
          <w:bCs/>
          <w:noProof/>
          <w:color w:val="000000" w:themeColor="text1"/>
        </w:rPr>
        <w:t>5</w:t>
      </w:r>
      <w:r w:rsidR="00A10657" w:rsidRPr="00A10657">
        <w:rPr>
          <w:b/>
          <w:bCs/>
        </w:rPr>
        <w:fldChar w:fldCharType="end"/>
      </w:r>
      <w:r w:rsidR="00A10657">
        <w:t>)</w:t>
      </w:r>
      <w:r w:rsidRPr="0025589C">
        <w:t>.</w:t>
      </w:r>
      <w:r w:rsidR="00314FE0" w:rsidRPr="0025589C">
        <w:t xml:space="preserve"> </w:t>
      </w:r>
      <w:r w:rsidR="008F16E1" w:rsidRPr="0025589C">
        <w:t>S</w:t>
      </w:r>
      <w:r w:rsidRPr="0025589C">
        <w:t>ee</w:t>
      </w:r>
      <w:r w:rsidR="00946BE1">
        <w:t xml:space="preserve"> </w:t>
      </w:r>
      <w:r w:rsidR="00946BE1">
        <w:rPr>
          <w:b/>
          <w:bCs/>
        </w:rPr>
        <w:t xml:space="preserve">Materials and Methods </w:t>
      </w:r>
      <w:r w:rsidRPr="0025589C">
        <w:t xml:space="preserve">for </w:t>
      </w:r>
      <w:r w:rsidR="008F16E1" w:rsidRPr="0025589C">
        <w:t>additional details.</w:t>
      </w:r>
    </w:p>
    <w:p w14:paraId="66072EDE" w14:textId="63B66449" w:rsidR="007A7F01" w:rsidRPr="00834D0E" w:rsidRDefault="00C02003">
      <w:pPr>
        <w:pStyle w:val="Heading2"/>
        <w:spacing w:line="360" w:lineRule="auto"/>
        <w:ind w:firstLine="284"/>
        <w:pPrChange w:id="301" w:author="Yoav Ram" w:date="2018-11-13T12:41:00Z">
          <w:pPr>
            <w:pStyle w:val="Heading2"/>
          </w:pPr>
        </w:pPrChange>
      </w:pPr>
      <w:r w:rsidRPr="00834D0E">
        <w:lastRenderedPageBreak/>
        <w:t>Estimat</w:t>
      </w:r>
      <w:r w:rsidR="009D5CE5">
        <w:t>ing</w:t>
      </w:r>
      <w:r w:rsidRPr="00834D0E">
        <w:t xml:space="preserve"> g</w:t>
      </w:r>
      <w:r w:rsidR="008140DF" w:rsidRPr="00834D0E">
        <w:t xml:space="preserve">rowth </w:t>
      </w:r>
      <w:r w:rsidRPr="00834D0E">
        <w:t>parameters</w:t>
      </w:r>
    </w:p>
    <w:p w14:paraId="06A8EF02" w14:textId="4007DECE" w:rsidR="007A7F01" w:rsidRPr="0025589C" w:rsidRDefault="007A7F01">
      <w:pPr>
        <w:pPrChange w:id="302" w:author="Yoav Ram" w:date="2018-11-13T12:41:00Z">
          <w:pPr>
            <w:spacing w:line="480" w:lineRule="auto"/>
            <w:ind w:firstLine="0"/>
          </w:pPr>
        </w:pPrChange>
      </w:pPr>
      <w:r w:rsidRPr="00221500">
        <w:rPr>
          <w:b/>
          <w:bCs/>
        </w:rPr>
        <w:t>Growth model</w:t>
      </w:r>
      <w:r w:rsidR="00221500">
        <w:rPr>
          <w:b/>
          <w:bCs/>
        </w:rPr>
        <w:t xml:space="preserve">. </w:t>
      </w:r>
      <w:r w:rsidR="00651E9E" w:rsidRPr="0025589C">
        <w:t xml:space="preserve">The </w:t>
      </w:r>
      <w:r w:rsidRPr="0025589C">
        <w:t>Baranyi-Roberts m</w:t>
      </w:r>
      <w:r w:rsidR="00E43C55" w:rsidRPr="0025589C">
        <w:t>odel</w:t>
      </w:r>
      <w:r w:rsidR="00FB039B"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00E42EF9" w:rsidRPr="0025589C">
        <w:t xml:space="preserve"> </w:t>
      </w:r>
      <w:r w:rsidR="007115C2" w:rsidRPr="0025589C">
        <w:t xml:space="preserve">can be </w:t>
      </w:r>
      <w:r w:rsidR="00651E9E" w:rsidRPr="0025589C">
        <w:t xml:space="preserve">used </w:t>
      </w:r>
      <w:r w:rsidR="00AB7E08" w:rsidRPr="0025589C">
        <w:t xml:space="preserve">to model growth </w:t>
      </w:r>
      <w:r w:rsidR="004D715C">
        <w:t>that comprises</w:t>
      </w:r>
      <w:r w:rsidR="00AB7E08" w:rsidRPr="0025589C">
        <w:t xml:space="preserve"> several </w:t>
      </w:r>
      <w:r w:rsidR="00E42EF9" w:rsidRPr="0025589C">
        <w:t>phases</w:t>
      </w:r>
      <w:r w:rsidR="00AB7E08" w:rsidRPr="0025589C">
        <w:t>: lag phase, exponential phase,</w:t>
      </w:r>
      <w:r w:rsidR="00E42EF9" w:rsidRPr="0025589C">
        <w:t xml:space="preserve"> deceleration phase,</w:t>
      </w:r>
      <w:r w:rsidR="00AB7E08" w:rsidRPr="0025589C">
        <w:t xml:space="preserve"> and stationary phase</w:t>
      </w:r>
      <w:r w:rsidR="00FB039B" w:rsidRPr="0025589C">
        <w:t xml:space="preserve"> </w:t>
      </w:r>
      <w:r w:rsidR="00E42EF9" w:rsidRPr="0025589C">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E42EF9" w:rsidRPr="0025589C">
        <w:fldChar w:fldCharType="separate"/>
      </w:r>
      <w:r w:rsidR="00A10657" w:rsidRPr="00A10657">
        <w:rPr>
          <w:noProof/>
        </w:rPr>
        <w:t>(5)</w:t>
      </w:r>
      <w:r w:rsidR="00E42EF9" w:rsidRPr="0025589C">
        <w:fldChar w:fldCharType="end"/>
      </w:r>
      <w:r w:rsidRPr="0025589C">
        <w:t>.</w:t>
      </w:r>
      <w:r w:rsidR="00E43C55" w:rsidRPr="0025589C">
        <w:t xml:space="preserve"> </w:t>
      </w:r>
      <w:r w:rsidR="008179CB" w:rsidRPr="0025589C">
        <w:t>The model</w:t>
      </w:r>
      <w:r w:rsidR="00515701" w:rsidRPr="0025589C">
        <w:t xml:space="preserve"> assumes that </w:t>
      </w:r>
      <w:r w:rsidR="00D10C38">
        <w:t xml:space="preserve">cell </w:t>
      </w:r>
      <w:r w:rsidRPr="0025589C">
        <w:t xml:space="preserve">growth accelerates as </w:t>
      </w:r>
      <w:r w:rsidR="008179CB" w:rsidRPr="0025589C">
        <w:t xml:space="preserve">cells </w:t>
      </w:r>
      <w:r w:rsidRPr="0025589C">
        <w:t xml:space="preserve">adjust to </w:t>
      </w:r>
      <w:r w:rsidR="00C11F86" w:rsidRPr="0025589C">
        <w:t xml:space="preserve">new </w:t>
      </w:r>
      <w:r w:rsidRPr="0025589C">
        <w:t>growth conditions, then decelerates as resource</w:t>
      </w:r>
      <w:r w:rsidR="00E43C55" w:rsidRPr="0025589C">
        <w:t>s</w:t>
      </w:r>
      <w:r w:rsidRPr="0025589C">
        <w:t xml:space="preserve"> become scarce, and finally halts when resource</w:t>
      </w:r>
      <w:r w:rsidR="00E43C55" w:rsidRPr="0025589C">
        <w:t>s</w:t>
      </w:r>
      <w:r w:rsidRPr="0025589C">
        <w:t xml:space="preserve"> </w:t>
      </w:r>
      <w:r w:rsidR="00E43C55" w:rsidRPr="0025589C">
        <w:t xml:space="preserve">are </w:t>
      </w:r>
      <w:r w:rsidRPr="0025589C">
        <w:t>depleted</w:t>
      </w:r>
      <w:r w:rsidR="00FB039B" w:rsidRPr="0025589C">
        <w:t xml:space="preserve"> </w:t>
      </w:r>
      <w:r w:rsidR="00DF6B35" w:rsidRPr="0025589C">
        <w:fldChar w:fldCharType="begin" w:fldLock="1"/>
      </w:r>
      <w:r w:rsidR="00F74E04">
        <w:instrText>ADDIN CSL_CITATION {"citationItems":[{"id":"ITEM-1","itemData":{"DOI":"10.1016/0022-5193(67)90200-7","ISSN":"00225193","PMID":"6032798","abstract":"A simple two-stage cell growth model accounts for many universal features of cell behavior. A cell is assumed to comprise two basic compartments, a synthetic one (s) and a structural/genetic one (n). A doubling of n is a necessary and sufficient condition for cell division, regardless of the state of s. It is argued that confirmation of a cell model based on single cell growth curves is of little value—that more sensitive tests can be obtained by studying simulated populations of the model cells. A population model based on the above assumptions shows a close similarity in dynamic behavior to that of actual cell populations. Phenomena accounted for include lag and stationary phases, increased cell size and changed chemical composition of cells at higher growth rates, absence of lag phase from inocula of rapidly growing cells, continuation of cell division after removal from nutrient, cell division response lag, and other dynamic and steady state properties including temperature effects. The possible chemical identities of the compartments are explored in the light of current experimental evidence. Shortcomings of the model are discussed.","author":[{"dropping-particle":"","family":"Williams","given":"F.M.","non-dropping-particle":"","parse-names":false,"suffix":""}],"container-title":"Journal of Theoretical Biology","id":"ITEM-1","issue":"2","issued":{"date-parts":[["1967","5"]]},"page":"190-207","title":"A model of cell growth dynamics","type":"article-journal","volume":"15"},"uris":["http://www.mendeley.com/documents/?uuid=fc7c8b3a-9632-4c9a-ac43-ccfad940fa5d"]}],"mendeley":{"formattedCitation":"(13)","plainTextFormattedCitation":"(13)","previouslyFormattedCitation":"(13)"},"properties":{"noteIndex":0},"schema":"https://github.com/citation-style-language/schema/raw/master/csl-citation.json"}</w:instrText>
      </w:r>
      <w:r w:rsidR="00DF6B35" w:rsidRPr="0025589C">
        <w:fldChar w:fldCharType="separate"/>
      </w:r>
      <w:r w:rsidR="00667056" w:rsidRPr="00667056">
        <w:rPr>
          <w:noProof/>
        </w:rPr>
        <w:t>(13)</w:t>
      </w:r>
      <w:r w:rsidR="00DF6B35" w:rsidRPr="0025589C">
        <w:fldChar w:fldCharType="end"/>
      </w:r>
      <w:r w:rsidRPr="0025589C">
        <w:t>. The model is described by the followin</w:t>
      </w:r>
      <w:r w:rsidR="00C11F86" w:rsidRPr="0025589C">
        <w:t xml:space="preserve">g ordinary differential equation </w:t>
      </w:r>
      <w:r w:rsidR="00707C5F" w:rsidRPr="0025589C">
        <w:t>(</w:t>
      </w:r>
      <w:r w:rsidR="00C11F86" w:rsidRPr="0025589C">
        <w:t>see eqs. 1c, 3a, and 5a in</w:t>
      </w:r>
      <w:r w:rsidR="00F2114D"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00707C5F" w:rsidRPr="0025589C">
        <w:t xml:space="preserve">; for a derivation of eq. 1 and further details, see </w:t>
      </w:r>
      <w:r w:rsidR="00262B0E" w:rsidRPr="001803EA">
        <w:rPr>
          <w:b/>
          <w:bCs/>
        </w:rPr>
        <w:t>Appendix</w:t>
      </w:r>
      <w:r w:rsidR="00707C5F" w:rsidRPr="001803EA">
        <w:rPr>
          <w:b/>
          <w:bCs/>
        </w:rPr>
        <w:t xml:space="preserve"> 1</w:t>
      </w:r>
      <w:r w:rsidR="00707C5F" w:rsidRPr="0025589C">
        <w:t>)</w:t>
      </w:r>
      <w:r w:rsidRPr="0025589C">
        <w:t>:</w:t>
      </w:r>
    </w:p>
    <w:p w14:paraId="2006ED86" w14:textId="648D25A4" w:rsidR="009D7074" w:rsidRPr="0025589C" w:rsidRDefault="00782422">
      <w:pPr>
        <w:jc w:val="right"/>
        <w:pPrChange w:id="303" w:author="Yoav Ram" w:date="2018-11-13T12:41:00Z">
          <w:pPr>
            <w:spacing w:line="480" w:lineRule="auto"/>
            <w:ind w:firstLine="0"/>
            <w:jc w:val="right"/>
          </w:pPr>
        </w:pPrChange>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 xml:space="preserve">                                           </w:t>
      </w:r>
      <w:r w:rsidR="003465C8">
        <w:t>(1)</w:t>
      </w:r>
    </w:p>
    <w:p w14:paraId="6A92DC00" w14:textId="23A414EF" w:rsidR="007A7F01" w:rsidRPr="0025589C" w:rsidRDefault="007A7F01">
      <w:pPr>
        <w:pPrChange w:id="304" w:author="Yoav Ram" w:date="2018-11-13T12:41:00Z">
          <w:pPr>
            <w:spacing w:line="480" w:lineRule="auto"/>
            <w:ind w:firstLine="0"/>
          </w:pPr>
        </w:pPrChange>
      </w:pPr>
      <w:r w:rsidRPr="00876E70">
        <w:t xml:space="preserve">where </w:t>
      </w:r>
      <m:oMath>
        <m:r>
          <w:rPr>
            <w:rFonts w:ascii="Cambria Math" w:hAnsi="Cambria Math"/>
          </w:rPr>
          <m:t>t</m:t>
        </m:r>
      </m:oMath>
      <w:r w:rsidRPr="00876E70">
        <w:t xml:space="preserve"> is time,</w:t>
      </w:r>
      <w:r w:rsidR="00C11F86" w:rsidRPr="00876E70">
        <w:t xml:space="preserve"> </w:t>
      </w:r>
      <m:oMath>
        <m:r>
          <w:rPr>
            <w:rFonts w:ascii="Cambria Math" w:hAnsi="Cambria Math"/>
          </w:rPr>
          <m:t>N=N(t)</m:t>
        </m:r>
      </m:oMath>
      <w:r w:rsidR="00C11F86" w:rsidRPr="00876E70">
        <w:t xml:space="preserve"> is the </w:t>
      </w:r>
      <w:r w:rsidR="00707C5F" w:rsidRPr="00876E70">
        <w:t xml:space="preserve">cell </w:t>
      </w:r>
      <w:r w:rsidR="00C11F86" w:rsidRPr="00876E70">
        <w:t xml:space="preserve">density at time </w:t>
      </w:r>
      <m:oMath>
        <m:r>
          <w:rPr>
            <w:rFonts w:ascii="Cambria Math" w:hAnsi="Cambria Math"/>
          </w:rPr>
          <m:t>t</m:t>
        </m:r>
      </m:oMath>
      <w:r w:rsidR="00C11F86" w:rsidRPr="00876E70">
        <w:t>,</w:t>
      </w:r>
      <w:r w:rsidRPr="00876E70">
        <w:t xml:space="preserve"> </w:t>
      </w:r>
      <m:oMath>
        <m:r>
          <w:rPr>
            <w:rFonts w:ascii="Cambria Math" w:hAnsi="Cambria Math"/>
          </w:rPr>
          <m:t>r</m:t>
        </m:r>
      </m:oMath>
      <w:r w:rsidRPr="00876E70">
        <w:t xml:space="preserve"> is the specific growth rate </w:t>
      </w:r>
      <w:r w:rsidR="002C4B07" w:rsidRPr="00876E70">
        <w:t>at</w:t>
      </w:r>
      <w:r w:rsidRPr="00876E70">
        <w:t xml:space="preserve"> low density, </w:t>
      </w:r>
      <m:oMath>
        <m:r>
          <w:rPr>
            <w:rFonts w:ascii="Cambria Math" w:hAnsi="Cambria Math"/>
          </w:rPr>
          <m:t>K</m:t>
        </m:r>
      </m:oMath>
      <w:r w:rsidRPr="00876E70">
        <w:t xml:space="preserve"> is the maximum </w:t>
      </w:r>
      <w:r w:rsidR="00707C5F" w:rsidRPr="00876E70">
        <w:t xml:space="preserve">cell </w:t>
      </w:r>
      <w:r w:rsidRPr="00876E70">
        <w:t xml:space="preserve">density, </w:t>
      </w:r>
      <m:oMath>
        <m:r>
          <w:rPr>
            <w:rFonts w:ascii="Cambria Math" w:hAnsi="Cambria Math"/>
          </w:rPr>
          <m:t>ν</m:t>
        </m:r>
      </m:oMath>
      <w:r w:rsidRPr="00876E70">
        <w:t xml:space="preserve"> </w:t>
      </w:r>
      <w:r w:rsidRPr="00876E70">
        <w:rPr>
          <w:iCs/>
        </w:rPr>
        <w:t>is a deceleration parameter</w:t>
      </w:r>
      <w:r w:rsidR="00C11F86" w:rsidRPr="00876E70">
        <w:rPr>
          <w:iCs/>
        </w:rPr>
        <w:t xml:space="preserve">, and </w:t>
      </w:r>
      <m:oMath>
        <m:r>
          <w:rPr>
            <w:rFonts w:ascii="Cambria Math" w:hAnsi="Cambria Math"/>
          </w:rPr>
          <m:t>α</m:t>
        </m:r>
        <m:d>
          <m:dPr>
            <m:ctrlPr>
              <w:rPr>
                <w:rFonts w:ascii="Cambria Math" w:hAnsi="Cambria Math"/>
                <w:i/>
              </w:rPr>
            </m:ctrlPr>
          </m:dPr>
          <m:e>
            <m:r>
              <w:rPr>
                <w:rFonts w:ascii="Cambria Math" w:hAnsi="Cambria Math"/>
              </w:rPr>
              <m:t>t</m:t>
            </m:r>
          </m:e>
        </m:d>
      </m:oMath>
      <w:r w:rsidR="00C11F86" w:rsidRPr="00876E70">
        <w:t xml:space="preserve"> is the adjustment function</w:t>
      </w:r>
      <w:r w:rsidR="009D5CE5" w:rsidRPr="00876E70">
        <w:t xml:space="preserve"> </w:t>
      </w:r>
      <m:oMath>
        <m:d>
          <m:dPr>
            <m:ctrlPr>
              <w:rPr>
                <w:rFonts w:ascii="Cambria Math" w:hAnsi="Cambria Math"/>
                <w:i/>
              </w:rPr>
            </m:ctrlPr>
          </m:dPr>
          <m:e>
            <m:r>
              <w:rPr>
                <w:rFonts w:ascii="Cambria Math" w:hAnsi="Cambria Math"/>
              </w:rPr>
              <m:t>0≤α</m:t>
            </m:r>
            <m:d>
              <m:dPr>
                <m:ctrlPr>
                  <w:rPr>
                    <w:rFonts w:ascii="Cambria Math" w:hAnsi="Cambria Math"/>
                    <w:i/>
                  </w:rPr>
                </m:ctrlPr>
              </m:dPr>
              <m:e>
                <m:r>
                  <w:rPr>
                    <w:rFonts w:ascii="Cambria Math" w:hAnsi="Cambria Math"/>
                  </w:rPr>
                  <m:t>t</m:t>
                </m:r>
              </m:e>
            </m:d>
            <m:r>
              <w:rPr>
                <w:rFonts w:ascii="Cambria Math" w:eastAsia="Helvetica" w:hAnsi="Cambria Math" w:cs="Helvetica"/>
              </w:rPr>
              <m:t>≤</m:t>
            </m:r>
            <m:r>
              <w:rPr>
                <w:rFonts w:ascii="Cambria Math" w:hAnsi="Cambria Math"/>
              </w:rPr>
              <m:t>1</m:t>
            </m:r>
          </m:e>
        </m:d>
      </m:oMath>
      <w:r w:rsidR="00707C5F" w:rsidRPr="00876E70">
        <w:t xml:space="preserve">, which </w:t>
      </w:r>
      <w:r w:rsidRPr="00876E70">
        <w:t xml:space="preserve">describes the fraction of the population that </w:t>
      </w:r>
      <w:r w:rsidR="00651E9E" w:rsidRPr="00876E70">
        <w:t xml:space="preserve">has adjusted to the new </w:t>
      </w:r>
      <w:r w:rsidR="00B02278" w:rsidRPr="00876E70">
        <w:t xml:space="preserve">growth </w:t>
      </w:r>
      <w:r w:rsidR="00651E9E" w:rsidRPr="00876E70">
        <w:t>conditions</w:t>
      </w:r>
      <w:r w:rsidRPr="00876E70">
        <w:t xml:space="preserve"> </w:t>
      </w:r>
      <w:r w:rsidR="00E42EF9" w:rsidRPr="00876E70">
        <w:t xml:space="preserve">by </w:t>
      </w:r>
      <w:r w:rsidRPr="00876E70">
        <w:t xml:space="preserve">time </w:t>
      </w:r>
      <m:oMath>
        <m:r>
          <w:rPr>
            <w:rFonts w:ascii="Cambria Math" w:hAnsi="Cambria Math"/>
          </w:rPr>
          <m:t>t</m:t>
        </m:r>
      </m:oMath>
      <w:r w:rsidRPr="00876E70">
        <w:t xml:space="preserve">. </w:t>
      </w:r>
      <w:r w:rsidR="00707C5F" w:rsidRPr="00876E70">
        <w:t>In</w:t>
      </w:r>
      <w:r w:rsidR="00707C5F" w:rsidRPr="0025589C">
        <w:t xml:space="preserve"> microbial experiments</w:t>
      </w:r>
      <w:r w:rsidRPr="0025589C">
        <w:t xml:space="preserve">, </w:t>
      </w:r>
      <w:r w:rsidR="005E5D76" w:rsidRPr="0025589C">
        <w:t xml:space="preserve">an </w:t>
      </w:r>
      <w:r w:rsidRPr="0025589C">
        <w:t>overnight liquid culture</w:t>
      </w:r>
      <w:r w:rsidR="005E5D76" w:rsidRPr="0025589C">
        <w:t xml:space="preserve"> of microorganisms that has reached </w:t>
      </w:r>
      <w:r w:rsidRPr="0025589C">
        <w:t>stationary phase</w:t>
      </w:r>
      <w:r w:rsidR="005E5D76" w:rsidRPr="0025589C">
        <w:t xml:space="preserve"> is</w:t>
      </w:r>
      <w:r w:rsidR="00707C5F" w:rsidRPr="0025589C">
        <w:t xml:space="preserve"> typically</w:t>
      </w:r>
      <w:r w:rsidRPr="0025589C">
        <w:t xml:space="preserve"> diluted into fresh media. </w:t>
      </w:r>
      <w:r w:rsidR="00D96F6C" w:rsidRPr="0025589C">
        <w:t xml:space="preserve">Following dilution, </w:t>
      </w:r>
      <w:r w:rsidR="00C11F86" w:rsidRPr="0025589C">
        <w:t xml:space="preserve">cells </w:t>
      </w:r>
      <w:r w:rsidR="005E5D76" w:rsidRPr="0025589C">
        <w:t xml:space="preserve">enter lag phase </w:t>
      </w:r>
      <w:r w:rsidR="00651E9E" w:rsidRPr="0025589C">
        <w:t>until</w:t>
      </w:r>
      <w:r w:rsidR="005E5D76" w:rsidRPr="0025589C">
        <w:t xml:space="preserve"> they adjust to the new growth conditions.</w:t>
      </w:r>
      <w:r w:rsidRPr="0025589C">
        <w:t xml:space="preserve"> </w:t>
      </w:r>
      <w:r w:rsidR="005E5D76" w:rsidRPr="0025589C">
        <w:t xml:space="preserve">We chose the </w:t>
      </w:r>
      <w:r w:rsidRPr="0025589C">
        <w:t>specific a</w:t>
      </w:r>
      <w:r w:rsidR="00C11F86" w:rsidRPr="0025589C">
        <w:t xml:space="preserve">djustment function </w:t>
      </w:r>
      <w:r w:rsidRPr="0025589C">
        <w:t>suggested by Baranyi and Roberts</w:t>
      </w:r>
      <w:r w:rsidR="00FB039B"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suppress-author":1,"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005E5D76" w:rsidRPr="0025589C">
        <w:t>, which is</w:t>
      </w:r>
      <w:r w:rsidRPr="0025589C">
        <w:t xml:space="preserve"> both computationally convenient and biological</w:t>
      </w:r>
      <w:r w:rsidR="005E5D76" w:rsidRPr="0025589C">
        <w:t xml:space="preserve">ly </w:t>
      </w:r>
      <w:r w:rsidRPr="0025589C">
        <w:t xml:space="preserve"> </w:t>
      </w:r>
      <w:r w:rsidR="005E5D76" w:rsidRPr="00876E70">
        <w:t>interpretable</w:t>
      </w:r>
      <w:r w:rsidR="00707C5F" w:rsidRPr="00876E70">
        <w:t xml:space="preserve">: </w:t>
      </w:r>
      <m:oMath>
        <m:r>
          <w:rPr>
            <w:rFonts w:ascii="Cambria Math" w:hAnsi="Cambria Math"/>
          </w:rPr>
          <m:t>α(t)=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r>
                  <w:rPr>
                    <w:rFonts w:ascii="Cambria Math" w:hAnsi="Cambria Math"/>
                  </w:rPr>
                  <m:t>mt</m:t>
                </m:r>
              </m:sup>
            </m:sSup>
          </m:den>
        </m:f>
      </m:oMath>
      <w:r w:rsidR="00707C5F" w:rsidRPr="00876E70">
        <w:t>, where</w:t>
      </w:r>
      <w:r w:rsidRPr="00876E70">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Pr="00876E70">
        <w:t xml:space="preserve"> characterizes the physiological state of the initial population, and </w:t>
      </w:r>
      <m:oMath>
        <m:r>
          <w:rPr>
            <w:rFonts w:ascii="Cambria Math" w:hAnsi="Cambria Math"/>
          </w:rPr>
          <m:t>m</m:t>
        </m:r>
      </m:oMath>
      <w:r w:rsidRPr="00876E70">
        <w:t xml:space="preserve"> is</w:t>
      </w:r>
      <w:r w:rsidRPr="0025589C">
        <w:t xml:space="preserve"> the rate at which the physiological state adjusts to </w:t>
      </w:r>
      <w:r w:rsidR="00651E9E" w:rsidRPr="0025589C">
        <w:t xml:space="preserve">the new </w:t>
      </w:r>
      <w:r w:rsidRPr="0025589C">
        <w:t>growth conditions.</w:t>
      </w:r>
    </w:p>
    <w:p w14:paraId="18D08C5A" w14:textId="4933A5CF" w:rsidR="007A7F01" w:rsidRPr="0025589C" w:rsidRDefault="007A7F01">
      <w:pPr>
        <w:pPrChange w:id="305" w:author="Yoav Ram" w:date="2018-11-13T12:41:00Z">
          <w:pPr>
            <w:spacing w:line="480" w:lineRule="auto"/>
            <w:ind w:firstLine="0"/>
          </w:pPr>
        </w:pPrChange>
      </w:pPr>
      <w:r w:rsidRPr="0025589C">
        <w:t>The Baranyi-Roberts differential equation (eq. 1) has a closed form solution:</w:t>
      </w:r>
    </w:p>
    <w:p w14:paraId="13A51C6F" w14:textId="4D16A008" w:rsidR="007A7F01" w:rsidRPr="0025589C" w:rsidRDefault="00707C5F">
      <w:pPr>
        <w:jc w:val="right"/>
        <w:pPrChange w:id="306" w:author="Yoav Ram" w:date="2018-11-13T12:41:00Z">
          <w:pPr>
            <w:spacing w:line="480" w:lineRule="auto"/>
            <w:ind w:firstLine="0"/>
            <w:jc w:val="right"/>
          </w:pPr>
        </w:pPrChange>
      </w:pPr>
      <m:oMath>
        <m:r>
          <w:rPr>
            <w:rFonts w:ascii="Cambria Math" w:hAnsi="Cambria Math"/>
          </w:rPr>
          <m:t>N</m:t>
        </m:r>
        <m:d>
          <m:dPr>
            <m:ctrlPr>
              <w:rPr>
                <w:rFonts w:ascii="Cambria Math" w:hAnsi="Cambria Math"/>
              </w:rPr>
            </m:ctrlPr>
          </m:dPr>
          <m:e>
            <m:r>
              <w:rPr>
                <w:rFonts w:ascii="Cambria Math" w:hAnsi="Cambria Math"/>
              </w:rPr>
              <m:t>t</m:t>
            </m:r>
          </m:e>
        </m:d>
        <m:r>
          <m:rPr>
            <m:sty m:val="p"/>
          </m:rPr>
          <w:rPr>
            <w:rFonts w:ascii="Cambria Math" w:hAnsi="Cambria Math"/>
          </w:rPr>
          <m:t>=</m:t>
        </m:r>
        <m:f>
          <m:fPr>
            <m:type m:val="lin"/>
            <m:ctrlPr>
              <w:rPr>
                <w:rFonts w:ascii="Cambria Math" w:hAnsi="Cambria Math"/>
              </w:rPr>
            </m:ctrlPr>
          </m:fPr>
          <m:num>
            <m:r>
              <w:rPr>
                <w:rFonts w:ascii="Cambria Math" w:hAnsi="Cambria Math"/>
              </w:rPr>
              <m:t>K</m:t>
            </m:r>
          </m:num>
          <m:den>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d>
                      <m:dPr>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K</m:t>
                                    </m:r>
                                  </m:num>
                                  <m:den>
                                    <m:sSub>
                                      <m:sSubPr>
                                        <m:ctrlPr>
                                          <w:rPr>
                                            <w:rFonts w:ascii="Cambria Math" w:hAnsi="Cambria Math"/>
                                          </w:rPr>
                                        </m:ctrlPr>
                                      </m:sSubPr>
                                      <m:e>
                                        <m:r>
                                          <w:rPr>
                                            <w:rFonts w:ascii="Cambria Math" w:hAnsi="Cambria Math"/>
                                          </w:rPr>
                                          <m:t>N</m:t>
                                        </m:r>
                                      </m:e>
                                      <m:sub>
                                        <m:r>
                                          <m:rPr>
                                            <m:sty m:val="p"/>
                                          </m:rPr>
                                          <w:rPr>
                                            <w:rFonts w:ascii="Cambria Math" w:hAnsi="Cambria Math"/>
                                          </w:rPr>
                                          <m:t>0</m:t>
                                        </m:r>
                                      </m:sub>
                                    </m:sSub>
                                  </m:den>
                                </m:f>
                              </m:e>
                            </m:d>
                          </m:e>
                          <m:sup>
                            <m:r>
                              <w:rPr>
                                <w:rFonts w:ascii="Cambria Math" w:hAnsi="Cambria Math"/>
                              </w:rPr>
                              <m:t>ν</m:t>
                            </m:r>
                          </m:sup>
                        </m:sSup>
                      </m:e>
                    </m:d>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r</m:t>
                        </m:r>
                        <m:r>
                          <m:rPr>
                            <m:sty m:val="p"/>
                          </m:rPr>
                          <w:rPr>
                            <w:rFonts w:ascii="Cambria Math" w:hAnsi="Cambria Math"/>
                          </w:rPr>
                          <m:t xml:space="preserve"> </m:t>
                        </m:r>
                        <m:r>
                          <w:rPr>
                            <w:rFonts w:ascii="Cambria Math" w:hAnsi="Cambria Math"/>
                          </w:rPr>
                          <m:t>νA</m:t>
                        </m:r>
                        <m:d>
                          <m:dPr>
                            <m:ctrlPr>
                              <w:rPr>
                                <w:rFonts w:ascii="Cambria Math" w:hAnsi="Cambria Math"/>
                              </w:rPr>
                            </m:ctrlPr>
                          </m:dPr>
                          <m:e>
                            <m:r>
                              <w:rPr>
                                <w:rFonts w:ascii="Cambria Math" w:hAnsi="Cambria Math"/>
                              </w:rPr>
                              <m:t>t</m:t>
                            </m:r>
                          </m:e>
                        </m:d>
                      </m:sup>
                    </m:sSup>
                    <m:r>
                      <m:rPr>
                        <m:sty m:val="p"/>
                      </m:rPr>
                      <w:rPr>
                        <w:rFonts w:ascii="Cambria Math" w:hAnsi="Cambria Math"/>
                      </w:rPr>
                      <m:t xml:space="preserve"> </m:t>
                    </m:r>
                  </m:e>
                </m:d>
              </m:e>
              <m:sup>
                <m:f>
                  <m:fPr>
                    <m:type m:val="skw"/>
                    <m:ctrlPr>
                      <w:rPr>
                        <w:rFonts w:ascii="Cambria Math" w:hAnsi="Cambria Math"/>
                      </w:rPr>
                    </m:ctrlPr>
                  </m:fPr>
                  <m:num>
                    <m:r>
                      <m:rPr>
                        <m:sty m:val="p"/>
                      </m:rPr>
                      <w:rPr>
                        <w:rFonts w:ascii="Cambria Math" w:hAnsi="Cambria Math"/>
                      </w:rPr>
                      <m:t>1</m:t>
                    </m:r>
                  </m:num>
                  <m:den>
                    <m:r>
                      <w:rPr>
                        <w:rFonts w:ascii="Cambria Math" w:hAnsi="Cambria Math"/>
                      </w:rPr>
                      <m:t>ν</m:t>
                    </m:r>
                  </m:den>
                </m:f>
              </m:sup>
            </m:sSup>
          </m:den>
        </m:f>
        <m:r>
          <w:rPr>
            <w:rFonts w:ascii="Cambria Math" w:hAnsi="Cambria Math"/>
          </w:rPr>
          <m:t xml:space="preserve">                             </m:t>
        </m:r>
      </m:oMath>
      <w:r w:rsidR="00221500">
        <w:t>(</w:t>
      </w:r>
      <w:r w:rsidR="00B57EC6" w:rsidRPr="0025589C">
        <w:t>2</w:t>
      </w:r>
      <w:r w:rsidR="009D5CE5">
        <w:t>a</w:t>
      </w:r>
      <w:r w:rsidR="00221500">
        <w:t>)</w:t>
      </w:r>
    </w:p>
    <w:p w14:paraId="15418799" w14:textId="7B0D9839" w:rsidR="009D5CE5" w:rsidRDefault="009D5CE5">
      <w:pPr>
        <w:jc w:val="right"/>
        <w:pPrChange w:id="307" w:author="Yoav Ram" w:date="2018-11-13T12:41:00Z">
          <w:pPr>
            <w:spacing w:line="480" w:lineRule="auto"/>
            <w:ind w:firstLine="0"/>
            <w:jc w:val="right"/>
          </w:pPr>
        </w:pPrChange>
      </w:pP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nary>
          <m:naryPr>
            <m:limLoc m:val="subSup"/>
            <m:ctrlPr>
              <w:rPr>
                <w:rFonts w:ascii="Cambria Math" w:eastAsia="Helvetica" w:hAnsi="Cambria Math" w:cs="Helvetica"/>
                <w:i/>
              </w:rPr>
            </m:ctrlPr>
          </m:naryPr>
          <m:sub>
            <m:r>
              <w:rPr>
                <w:rFonts w:ascii="Cambria Math" w:eastAsia="Helvetica" w:hAnsi="Cambria Math" w:cs="Helvetica"/>
              </w:rPr>
              <m:t>0</m:t>
            </m:r>
          </m:sub>
          <m:sup>
            <m:r>
              <w:rPr>
                <w:rFonts w:ascii="Cambria Math" w:eastAsia="Helvetica" w:hAnsi="Cambria Math" w:cs="Helvetica"/>
              </w:rPr>
              <m:t>t</m:t>
            </m:r>
          </m:sup>
          <m:e>
            <m:r>
              <w:rPr>
                <w:rFonts w:ascii="Cambria Math" w:eastAsia="Helvetica" w:hAnsi="Cambria Math" w:cs="Helvetica"/>
              </w:rPr>
              <m:t>α</m:t>
            </m:r>
            <m:d>
              <m:dPr>
                <m:ctrlPr>
                  <w:rPr>
                    <w:rFonts w:ascii="Cambria Math" w:eastAsia="Helvetica" w:hAnsi="Cambria Math" w:cs="Helvetica"/>
                    <w:i/>
                  </w:rPr>
                </m:ctrlPr>
              </m:dPr>
              <m:e>
                <m:r>
                  <w:rPr>
                    <w:rFonts w:ascii="Cambria Math" w:eastAsia="Helvetica" w:hAnsi="Cambria Math" w:cs="Helvetica"/>
                  </w:rPr>
                  <m:t>t</m:t>
                </m:r>
              </m:e>
            </m:d>
            <m:r>
              <w:rPr>
                <w:rFonts w:ascii="Cambria Math" w:eastAsia="Helvetica" w:hAnsi="Cambria Math" w:cs="Helvetica"/>
              </w:rPr>
              <m:t>dt</m:t>
            </m:r>
          </m:e>
        </m:nary>
        <m:r>
          <w:rPr>
            <w:rFonts w:ascii="Cambria Math" w:eastAsia="Helvetica" w:hAnsi="Cambria Math" w:cs="Helvetica"/>
          </w:rPr>
          <m:t>=t+</m:t>
        </m:r>
        <m:f>
          <m:fPr>
            <m:ctrlPr>
              <w:rPr>
                <w:rFonts w:ascii="Cambria Math" w:eastAsia="Helvetica" w:hAnsi="Cambria Math" w:cs="Helvetica"/>
                <w:i/>
              </w:rPr>
            </m:ctrlPr>
          </m:fPr>
          <m:num>
            <m:r>
              <w:rPr>
                <w:rFonts w:ascii="Cambria Math" w:eastAsia="Helvetica" w:hAnsi="Cambria Math" w:cs="Helvetica"/>
              </w:rPr>
              <m:t>1</m:t>
            </m:r>
          </m:num>
          <m:den>
            <m:r>
              <w:rPr>
                <w:rFonts w:ascii="Cambria Math" w:eastAsia="Helvetica" w:hAnsi="Cambria Math" w:cs="Helvetica"/>
              </w:rPr>
              <m:t>v</m:t>
            </m:r>
          </m:den>
        </m:f>
        <m:func>
          <m:funcPr>
            <m:ctrlPr>
              <w:rPr>
                <w:rFonts w:ascii="Cambria Math" w:eastAsia="Helvetica" w:hAnsi="Cambria Math" w:cs="Helvetica"/>
                <w:i/>
              </w:rPr>
            </m:ctrlPr>
          </m:funcPr>
          <m:fName>
            <m:r>
              <m:rPr>
                <m:sty m:val="p"/>
              </m:rPr>
              <w:rPr>
                <w:rFonts w:ascii="Cambria Math" w:eastAsia="Helvetica" w:hAnsi="Cambria Math" w:cs="Helvetica"/>
              </w:rPr>
              <m:t>log</m:t>
            </m:r>
          </m:fName>
          <m:e>
            <m:d>
              <m:dPr>
                <m:ctrlPr>
                  <w:rPr>
                    <w:rFonts w:ascii="Cambria Math" w:eastAsia="Helvetica" w:hAnsi="Cambria Math" w:cs="Helvetica"/>
                    <w:i/>
                  </w:rPr>
                </m:ctrlPr>
              </m:dPr>
              <m:e>
                <m:f>
                  <m:fPr>
                    <m:ctrlPr>
                      <w:rPr>
                        <w:rFonts w:ascii="Cambria Math" w:eastAsia="Helvetica" w:hAnsi="Cambria Math" w:cs="Helvetica"/>
                        <w:i/>
                      </w:rPr>
                    </m:ctrlPr>
                  </m:fPr>
                  <m:num>
                    <m:sSup>
                      <m:sSupPr>
                        <m:ctrlPr>
                          <w:rPr>
                            <w:rFonts w:ascii="Cambria Math" w:eastAsia="Helvetica" w:hAnsi="Cambria Math" w:cs="Helvetica"/>
                            <w:i/>
                          </w:rPr>
                        </m:ctrlPr>
                      </m:sSupPr>
                      <m:e>
                        <m:r>
                          <w:rPr>
                            <w:rFonts w:ascii="Cambria Math" w:eastAsia="Helvetica" w:hAnsi="Cambria Math" w:cs="Helvetica"/>
                          </w:rPr>
                          <m:t>e</m:t>
                        </m:r>
                      </m:e>
                      <m:sup>
                        <m:r>
                          <w:rPr>
                            <w:rFonts w:ascii="Cambria Math" w:eastAsia="Helvetica" w:hAnsi="Cambria Math" w:cs="Helvetica"/>
                          </w:rPr>
                          <m:t>-vt</m:t>
                        </m:r>
                      </m:sup>
                    </m:sSup>
                    <m:r>
                      <w:rPr>
                        <w:rFonts w:ascii="Cambria Math" w:eastAsia="Helvetica" w:hAnsi="Cambria Math" w:cs="Helvetica"/>
                      </w:rPr>
                      <m:t>+</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num>
                  <m:den>
                    <m:r>
                      <w:rPr>
                        <w:rFonts w:ascii="Cambria Math" w:eastAsia="Helvetica" w:hAnsi="Cambria Math" w:cs="Helvetica"/>
                      </w:rPr>
                      <m:t>1+</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den>
                </m:f>
              </m:e>
            </m:d>
          </m:e>
        </m:func>
        <m:r>
          <w:rPr>
            <w:rFonts w:ascii="Cambria Math" w:hAnsi="Cambria Math"/>
          </w:rPr>
          <m:t xml:space="preserve">                             </m:t>
        </m:r>
      </m:oMath>
      <w:r>
        <w:t>(</w:t>
      </w:r>
      <w:r w:rsidRPr="0025589C">
        <w:t>2</w:t>
      </w:r>
      <w:r>
        <w:t>b)</w:t>
      </w:r>
    </w:p>
    <w:p w14:paraId="777B07FF" w14:textId="72C35765" w:rsidR="009D5CE5" w:rsidRDefault="007A7F01">
      <w:pPr>
        <w:pPrChange w:id="308" w:author="Yoav Ram" w:date="2018-11-13T12:41:00Z">
          <w:pPr>
            <w:spacing w:line="480" w:lineRule="auto"/>
            <w:ind w:firstLine="0"/>
          </w:pPr>
        </w:pPrChange>
      </w:pPr>
      <w:r w:rsidRPr="00876E70">
        <w:t xml:space="preserve">where </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=N(0)</m:t>
        </m:r>
      </m:oMath>
      <w:r w:rsidRPr="00876E70">
        <w:t xml:space="preserve"> is the initial population</w:t>
      </w:r>
      <w:r w:rsidRPr="0025589C">
        <w:t xml:space="preserve"> density. For </w:t>
      </w:r>
      <w:r w:rsidR="00C11F86" w:rsidRPr="0025589C">
        <w:t xml:space="preserve">a </w:t>
      </w:r>
      <w:r w:rsidRPr="0025589C">
        <w:t>derivation of eq</w:t>
      </w:r>
      <w:r w:rsidR="003754D5">
        <w:t>s</w:t>
      </w:r>
      <w:r w:rsidRPr="0025589C">
        <w:t xml:space="preserve">. 2 from eq. 1, see </w:t>
      </w:r>
      <w:r w:rsidR="00262B0E" w:rsidRPr="00876E70">
        <w:rPr>
          <w:b/>
          <w:bCs/>
        </w:rPr>
        <w:t>Appendix</w:t>
      </w:r>
      <w:r w:rsidR="00707C5F" w:rsidRPr="00876E70">
        <w:rPr>
          <w:b/>
          <w:bCs/>
        </w:rPr>
        <w:t xml:space="preserve"> </w:t>
      </w:r>
      <w:r w:rsidR="00756174" w:rsidRPr="00876E70">
        <w:rPr>
          <w:b/>
          <w:bCs/>
        </w:rPr>
        <w:t>1</w:t>
      </w:r>
      <w:r w:rsidRPr="0025589C">
        <w:t>.</w:t>
      </w:r>
    </w:p>
    <w:p w14:paraId="59BFF25B" w14:textId="256C24C8" w:rsidR="00A9402F" w:rsidRPr="00D26566" w:rsidRDefault="007A7F01">
      <w:pPr>
        <w:pPrChange w:id="309" w:author="Yoav Ram" w:date="2018-11-13T12:41:00Z">
          <w:pPr>
            <w:spacing w:line="480" w:lineRule="auto"/>
            <w:ind w:firstLine="0"/>
          </w:pPr>
        </w:pPrChange>
      </w:pPr>
      <w:r w:rsidRPr="00221500">
        <w:rPr>
          <w:b/>
          <w:bCs/>
        </w:rPr>
        <w:t>Model fitting</w:t>
      </w:r>
      <w:r w:rsidR="00221500" w:rsidRPr="00221500">
        <w:rPr>
          <w:b/>
          <w:bCs/>
        </w:rPr>
        <w:t>.</w:t>
      </w:r>
      <w:r w:rsidR="00221500">
        <w:rPr>
          <w:b/>
          <w:bCs/>
        </w:rPr>
        <w:t xml:space="preserve"> </w:t>
      </w:r>
      <w:r w:rsidR="00CA59A5">
        <w:t>G</w:t>
      </w:r>
      <w:r w:rsidR="008179CB" w:rsidRPr="0025589C">
        <w:t xml:space="preserve">rowth </w:t>
      </w:r>
      <w:r w:rsidR="00374F99" w:rsidRPr="0025589C">
        <w:t xml:space="preserve">model parameters </w:t>
      </w:r>
      <w:r w:rsidR="00CA59A5">
        <w:t xml:space="preserve">were estimated </w:t>
      </w:r>
      <w:r w:rsidR="00374F99" w:rsidRPr="0025589C">
        <w:t>by</w:t>
      </w:r>
      <w:r w:rsidRPr="0025589C">
        <w:t xml:space="preserve"> fit</w:t>
      </w:r>
      <w:r w:rsidR="00374F99" w:rsidRPr="0025589C">
        <w:t>ting</w:t>
      </w:r>
      <w:r w:rsidRPr="0025589C">
        <w:t xml:space="preserve"> </w:t>
      </w:r>
      <w:r w:rsidR="00257358" w:rsidRPr="0025589C">
        <w:t>the model (eq</w:t>
      </w:r>
      <w:r w:rsidR="003754D5">
        <w:t>s</w:t>
      </w:r>
      <w:r w:rsidR="00257358" w:rsidRPr="0025589C">
        <w:t>. 2) to</w:t>
      </w:r>
      <w:r w:rsidRPr="0025589C">
        <w:t xml:space="preserve"> the mono</w:t>
      </w:r>
      <w:ins w:id="310" w:author="Yoav Ram" w:date="2018-11-14T10:56:00Z">
        <w:r w:rsidR="00420670">
          <w:t>-</w:t>
        </w:r>
      </w:ins>
      <w:r w:rsidRPr="0025589C">
        <w:t>culture growth curve data of each strain</w:t>
      </w:r>
      <w:r w:rsidR="00AA2374">
        <w:t xml:space="preserve"> (</w:t>
      </w:r>
      <w:r w:rsidR="00AA2374">
        <w:rPr>
          <w:b/>
          <w:bCs/>
        </w:rPr>
        <w:t>Figure 1A</w:t>
      </w:r>
      <w:r w:rsidR="00AA2374" w:rsidRPr="00AA2374">
        <w:t>)</w:t>
      </w:r>
      <w:r w:rsidRPr="0025589C">
        <w:t xml:space="preserve">. The </w:t>
      </w:r>
      <w:r w:rsidR="00B126A0" w:rsidRPr="0025589C">
        <w:t xml:space="preserve">best-fit models (lines) and experimental data (markers) are </w:t>
      </w:r>
      <w:r w:rsidRPr="0025589C">
        <w:t>shown in</w:t>
      </w:r>
      <w:r w:rsidR="002701B5">
        <w:t xml:space="preserve"> </w:t>
      </w:r>
      <w:r w:rsidR="00A30CCD">
        <w:rPr>
          <w:b/>
          <w:bCs/>
        </w:rPr>
        <w:t>Figure 3</w:t>
      </w:r>
      <w:r w:rsidR="00B126A0" w:rsidRPr="0025589C">
        <w:t xml:space="preserve">; </w:t>
      </w:r>
      <w:r w:rsidR="009D5CE5">
        <w:t xml:space="preserve">see </w:t>
      </w:r>
      <w:r w:rsidR="009D5CE5">
        <w:rPr>
          <w:b/>
          <w:bCs/>
        </w:rPr>
        <w:t>Table S1</w:t>
      </w:r>
      <w:r w:rsidR="008A27DB" w:rsidRPr="0025589C">
        <w:t xml:space="preserve"> for </w:t>
      </w:r>
      <w:r w:rsidRPr="0025589C">
        <w:t>the estimated growth parameters.</w:t>
      </w:r>
      <w:r w:rsidR="00C13924" w:rsidRPr="0025589C">
        <w:t xml:space="preserve"> From th</w:t>
      </w:r>
      <w:r w:rsidR="00B126A0" w:rsidRPr="0025589C">
        <w:t>e</w:t>
      </w:r>
      <w:r w:rsidR="00C13924" w:rsidRPr="0025589C">
        <w:t>s</w:t>
      </w:r>
      <w:r w:rsidR="00B126A0" w:rsidRPr="0025589C">
        <w:t>e best-fit</w:t>
      </w:r>
      <w:r w:rsidR="00C13924" w:rsidRPr="0025589C">
        <w:t xml:space="preserve"> model</w:t>
      </w:r>
      <w:r w:rsidR="00B126A0" w:rsidRPr="0025589C">
        <w:t xml:space="preserve">s </w:t>
      </w:r>
      <w:r w:rsidR="00C13924" w:rsidRPr="0025589C">
        <w:t>we also estimate</w:t>
      </w:r>
      <w:r w:rsidR="00B126A0" w:rsidRPr="0025589C">
        <w:t>d</w:t>
      </w:r>
      <w:r w:rsidR="00C13924" w:rsidRPr="0025589C">
        <w:t xml:space="preserve"> the maximum specific growth </w:t>
      </w:r>
      <w:r w:rsidR="00C13924" w:rsidRPr="00876E70">
        <w:t xml:space="preserve">rate </w:t>
      </w:r>
      <m:oMath>
        <m:d>
          <m:dPr>
            <m:ctrlPr>
              <w:rPr>
                <w:rFonts w:ascii="Cambria Math" w:hAnsi="Cambria Math"/>
                <w:i/>
              </w:rPr>
            </m:ctrlPr>
          </m:dPr>
          <m:e>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eastAsia="MS Mincho" w:hAnsi="Cambria Math" w:cs="MS Mincho"/>
                      </w:rPr>
                      <m:t>⋅</m:t>
                    </m:r>
                    <m:f>
                      <m:fPr>
                        <m:ctrlPr>
                          <w:rPr>
                            <w:rFonts w:ascii="Cambria Math" w:hAnsi="Cambria Math"/>
                            <w:i/>
                          </w:rPr>
                        </m:ctrlPr>
                      </m:fPr>
                      <m:num>
                        <m:r>
                          <w:rPr>
                            <w:rFonts w:ascii="Cambria Math" w:hAnsi="Cambria Math"/>
                          </w:rPr>
                          <m:t>dN</m:t>
                        </m:r>
                      </m:num>
                      <m:den>
                        <m:r>
                          <w:rPr>
                            <w:rFonts w:ascii="Cambria Math" w:hAnsi="Cambria Math"/>
                          </w:rPr>
                          <m:t>dt</m:t>
                        </m:r>
                      </m:den>
                    </m:f>
                  </m:e>
                </m:d>
                <m:r>
                  <w:rPr>
                    <w:rFonts w:ascii="Cambria Math" w:hAnsi="Cambria Math"/>
                  </w:rPr>
                  <m:t xml:space="preserve"> </m:t>
                </m:r>
              </m:e>
            </m:func>
          </m:e>
        </m:d>
      </m:oMath>
      <w:r w:rsidR="00C13924" w:rsidRPr="00876E70">
        <w:t>, the minimal</w:t>
      </w:r>
      <w:r w:rsidR="00C13924" w:rsidRPr="0025589C">
        <w:t xml:space="preserve"> specific doubling time</w:t>
      </w:r>
      <w:r w:rsidR="00B126A0" w:rsidRPr="0025589C">
        <w:t xml:space="preserve"> (mini</w:t>
      </w:r>
      <w:r w:rsidR="00FB2868" w:rsidRPr="0025589C">
        <w:t>m</w:t>
      </w:r>
      <w:r w:rsidR="00B126A0" w:rsidRPr="0025589C">
        <w:t>al time required for cell density to double)</w:t>
      </w:r>
      <w:r w:rsidR="00C13924" w:rsidRPr="0025589C">
        <w:t>, and the lag duration</w:t>
      </w:r>
      <w:r w:rsidR="00113BA6" w:rsidRPr="0025589C">
        <w:t>;</w:t>
      </w:r>
      <w:r w:rsidR="00B126A0" w:rsidRPr="0025589C">
        <w:t xml:space="preserve"> see</w:t>
      </w:r>
      <w:r w:rsidR="00C13924" w:rsidRPr="0025589C">
        <w:t xml:space="preserve"> </w:t>
      </w:r>
      <w:r w:rsidR="00BF5556" w:rsidRPr="00BF5556">
        <w:rPr>
          <w:b/>
          <w:bCs/>
        </w:rPr>
        <w:t>Table 1</w:t>
      </w:r>
      <w:r w:rsidR="00BF5556">
        <w:t>.</w:t>
      </w:r>
      <w:r w:rsidR="00D538FA" w:rsidRPr="0025589C">
        <w:t xml:space="preserve"> </w:t>
      </w:r>
      <w:r w:rsidR="00CA59A5">
        <w:t xml:space="preserve">Different </w:t>
      </w:r>
      <w:r w:rsidR="00D538FA" w:rsidRPr="0025589C">
        <w:t>strains differ in their growth parameters</w:t>
      </w:r>
      <w:r w:rsidR="00585F86" w:rsidRPr="0025589C">
        <w:t>:</w:t>
      </w:r>
      <w:r w:rsidR="00D538FA" w:rsidRPr="0025589C">
        <w:t xml:space="preserve"> for example, strain</w:t>
      </w:r>
      <w:r w:rsidR="009D5CE5">
        <w:t xml:space="preserve"> A1 (red</w:t>
      </w:r>
      <w:r w:rsidR="006A6607">
        <w:t xml:space="preserve"> strain in experiment A</w:t>
      </w:r>
      <w:r w:rsidR="009D5CE5">
        <w:t xml:space="preserve">) </w:t>
      </w:r>
      <w:r w:rsidR="00D538FA" w:rsidRPr="0025589C">
        <w:t xml:space="preserve">grows </w:t>
      </w:r>
      <w:r w:rsidR="00122802" w:rsidRPr="0025589C">
        <w:t>41</w:t>
      </w:r>
      <w:r w:rsidR="00D538FA" w:rsidRPr="0025589C">
        <w:t xml:space="preserve">% </w:t>
      </w:r>
      <w:r w:rsidR="00D538FA" w:rsidRPr="00BF5556">
        <w:t>faste</w:t>
      </w:r>
      <w:r w:rsidR="008179CB" w:rsidRPr="00BF5556">
        <w:t>r than the strain</w:t>
      </w:r>
      <w:r w:rsidR="009D5CE5" w:rsidRPr="00BF5556">
        <w:t xml:space="preserve"> A2 (green)</w:t>
      </w:r>
      <w:r w:rsidR="008179CB" w:rsidRPr="00BF5556">
        <w:t>, has 23% higher maximum density, and a 60% shorter lag phase</w:t>
      </w:r>
      <w:r w:rsidR="006A6607" w:rsidRPr="00BF5556">
        <w:t xml:space="preserve"> (</w:t>
      </w:r>
      <w:bookmarkStart w:id="311" w:name="_Ref439852214"/>
      <w:r w:rsidR="00D26566">
        <w:rPr>
          <w:b/>
          <w:bCs/>
        </w:rPr>
        <w:t>Figure 3</w:t>
      </w:r>
      <w:r w:rsidR="00D26566">
        <w:t>).</w:t>
      </w:r>
    </w:p>
    <w:p w14:paraId="494EC282" w14:textId="4EF0C8DD" w:rsidR="00CD1BEE" w:rsidRPr="00BF5556" w:rsidRDefault="00CD1BEE">
      <w:pPr>
        <w:pPrChange w:id="312" w:author="Yoav Ram" w:date="2018-11-13T12:41:00Z">
          <w:pPr>
            <w:spacing w:line="480" w:lineRule="auto"/>
            <w:ind w:firstLine="0"/>
          </w:pPr>
        </w:pPrChange>
      </w:pPr>
    </w:p>
    <w:p w14:paraId="4B00BCEA" w14:textId="77777777" w:rsidR="003E4705" w:rsidRPr="00BF5556" w:rsidRDefault="00C55F14">
      <w:pPr>
        <w:pStyle w:val="Caption"/>
        <w:keepNext/>
        <w:spacing w:line="360" w:lineRule="auto"/>
        <w:jc w:val="center"/>
        <w:rPr>
          <w:sz w:val="24"/>
          <w:szCs w:val="24"/>
        </w:rPr>
        <w:pPrChange w:id="313" w:author="Yoav Ram" w:date="2018-11-13T12:41:00Z">
          <w:pPr>
            <w:pStyle w:val="Caption"/>
            <w:keepNext/>
            <w:spacing w:line="480" w:lineRule="auto"/>
            <w:ind w:firstLine="0"/>
            <w:jc w:val="center"/>
          </w:pPr>
        </w:pPrChange>
      </w:pPr>
      <w:r w:rsidRPr="00BF5556">
        <w:rPr>
          <w:noProof/>
          <w:color w:val="auto"/>
          <w:sz w:val="24"/>
          <w:szCs w:val="24"/>
        </w:rPr>
        <w:lastRenderedPageBreak/>
        <w:drawing>
          <wp:inline distT="0" distB="0" distL="0" distR="0" wp14:anchorId="390CF004" wp14:editId="4EE7593F">
            <wp:extent cx="5270500" cy="2292350"/>
            <wp:effectExtent l="0" t="0" r="12700" b="0"/>
            <wp:docPr id="3" name="Picture 3" descr="Fig-model_f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model_fitt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292350"/>
                    </a:xfrm>
                    <a:prstGeom prst="rect">
                      <a:avLst/>
                    </a:prstGeom>
                    <a:noFill/>
                    <a:ln>
                      <a:noFill/>
                    </a:ln>
                  </pic:spPr>
                </pic:pic>
              </a:graphicData>
            </a:graphic>
          </wp:inline>
        </w:drawing>
      </w:r>
      <w:bookmarkStart w:id="314" w:name="_Ref453680217"/>
      <w:bookmarkEnd w:id="311"/>
    </w:p>
    <w:p w14:paraId="26B40327" w14:textId="461C4EEC" w:rsidR="003E4705" w:rsidRPr="003E4705" w:rsidRDefault="003E4705" w:rsidP="00577A2C">
      <w:pPr>
        <w:pStyle w:val="Caption"/>
        <w:spacing w:line="360" w:lineRule="auto"/>
      </w:pPr>
      <w:r w:rsidRPr="004D715C">
        <w:rPr>
          <w:color w:val="000000" w:themeColor="text1"/>
          <w:sz w:val="22"/>
          <w:szCs w:val="22"/>
        </w:rPr>
        <w:t xml:space="preserve">Figure </w:t>
      </w:r>
      <w:r w:rsidRPr="004D715C">
        <w:rPr>
          <w:color w:val="000000" w:themeColor="text1"/>
          <w:sz w:val="22"/>
          <w:szCs w:val="22"/>
        </w:rPr>
        <w:fldChar w:fldCharType="begin"/>
      </w:r>
      <w:r w:rsidRPr="004D715C">
        <w:rPr>
          <w:color w:val="000000" w:themeColor="text1"/>
          <w:sz w:val="22"/>
          <w:szCs w:val="22"/>
        </w:rPr>
        <w:instrText xml:space="preserve"> SEQ Figure \* ARABIC </w:instrText>
      </w:r>
      <w:r w:rsidRPr="004D715C">
        <w:rPr>
          <w:color w:val="000000" w:themeColor="text1"/>
          <w:sz w:val="22"/>
          <w:szCs w:val="22"/>
        </w:rPr>
        <w:fldChar w:fldCharType="separate"/>
      </w:r>
      <w:r w:rsidR="00C94948">
        <w:rPr>
          <w:noProof/>
          <w:color w:val="000000" w:themeColor="text1"/>
          <w:sz w:val="22"/>
          <w:szCs w:val="22"/>
        </w:rPr>
        <w:t>3</w:t>
      </w:r>
      <w:r w:rsidRPr="004D715C">
        <w:rPr>
          <w:color w:val="000000" w:themeColor="text1"/>
          <w:sz w:val="22"/>
          <w:szCs w:val="22"/>
        </w:rPr>
        <w:fldChar w:fldCharType="end"/>
      </w:r>
      <w:r w:rsidRPr="004D715C">
        <w:rPr>
          <w:color w:val="000000" w:themeColor="text1"/>
          <w:sz w:val="22"/>
          <w:szCs w:val="22"/>
        </w:rPr>
        <w:t xml:space="preserve">. </w:t>
      </w:r>
      <w:r w:rsidR="00BF5556" w:rsidRPr="00876E70">
        <w:rPr>
          <w:color w:val="000000" w:themeColor="text1"/>
          <w:sz w:val="22"/>
          <w:szCs w:val="22"/>
        </w:rPr>
        <w:t>Fitting growth model</w:t>
      </w:r>
      <w:r w:rsidR="004D715C">
        <w:rPr>
          <w:color w:val="000000" w:themeColor="text1"/>
          <w:sz w:val="22"/>
          <w:szCs w:val="22"/>
        </w:rPr>
        <w:t>s</w:t>
      </w:r>
      <w:r w:rsidR="00BF5556" w:rsidRPr="00876E70">
        <w:rPr>
          <w:color w:val="000000" w:themeColor="text1"/>
          <w:sz w:val="22"/>
          <w:szCs w:val="22"/>
        </w:rPr>
        <w:t xml:space="preserve"> to </w:t>
      </w:r>
      <w:r w:rsidR="004D715C" w:rsidRPr="00876E70">
        <w:rPr>
          <w:color w:val="000000" w:themeColor="text1"/>
          <w:sz w:val="22"/>
          <w:szCs w:val="22"/>
        </w:rPr>
        <w:t xml:space="preserve">mono-culture </w:t>
      </w:r>
      <w:r w:rsidR="00BF5556" w:rsidRPr="00876E70">
        <w:rPr>
          <w:color w:val="000000" w:themeColor="text1"/>
          <w:sz w:val="22"/>
          <w:szCs w:val="22"/>
        </w:rPr>
        <w:t>growth curve</w:t>
      </w:r>
      <w:r w:rsidR="004D715C">
        <w:rPr>
          <w:color w:val="000000" w:themeColor="text1"/>
          <w:sz w:val="22"/>
          <w:szCs w:val="22"/>
        </w:rPr>
        <w:t>s</w:t>
      </w:r>
      <w:r w:rsidR="00BF5556" w:rsidRPr="00876E70">
        <w:rPr>
          <w:color w:val="000000" w:themeColor="text1"/>
          <w:sz w:val="22"/>
          <w:szCs w:val="22"/>
        </w:rPr>
        <w:t>.</w:t>
      </w:r>
      <w:r w:rsidR="00BF5556" w:rsidRPr="0087553C">
        <w:rPr>
          <w:b w:val="0"/>
          <w:bCs w:val="0"/>
          <w:color w:val="000000" w:themeColor="text1"/>
          <w:sz w:val="22"/>
          <w:szCs w:val="22"/>
        </w:rPr>
        <w:t xml:space="preserve"> The panels show mono-culture growth curve data (markers) and best-fit growth models (lines; eq</w:t>
      </w:r>
      <w:r w:rsidR="003754D5">
        <w:rPr>
          <w:b w:val="0"/>
          <w:bCs w:val="0"/>
          <w:color w:val="000000" w:themeColor="text1"/>
          <w:sz w:val="22"/>
          <w:szCs w:val="22"/>
        </w:rPr>
        <w:t>s</w:t>
      </w:r>
      <w:r w:rsidR="00BF5556" w:rsidRPr="0087553C">
        <w:rPr>
          <w:b w:val="0"/>
          <w:bCs w:val="0"/>
          <w:color w:val="000000" w:themeColor="text1"/>
          <w:sz w:val="22"/>
          <w:szCs w:val="22"/>
        </w:rPr>
        <w:t xml:space="preserve">. 2). Panel labels correspond to the measured strains, where letters denote the experiment (A, B, and C) and numbers denote the strain (1 and 2); see </w:t>
      </w:r>
      <w:r w:rsidR="00BF5556" w:rsidRPr="0087553C">
        <w:rPr>
          <w:color w:val="000000" w:themeColor="text1"/>
          <w:sz w:val="22"/>
          <w:szCs w:val="22"/>
        </w:rPr>
        <w:t>Experimental design</w:t>
      </w:r>
      <w:r w:rsidR="00BF5556" w:rsidRPr="0087553C">
        <w:rPr>
          <w:b w:val="0"/>
          <w:bCs w:val="0"/>
          <w:color w:val="000000" w:themeColor="text1"/>
          <w:sz w:val="22"/>
          <w:szCs w:val="22"/>
        </w:rPr>
        <w:t xml:space="preserve">. See </w:t>
      </w:r>
      <w:r w:rsidR="00BF5556" w:rsidRPr="0087553C">
        <w:rPr>
          <w:color w:val="000000" w:themeColor="text1"/>
          <w:sz w:val="22"/>
          <w:szCs w:val="22"/>
        </w:rPr>
        <w:t>Table 1</w:t>
      </w:r>
      <w:r w:rsidR="00BF5556" w:rsidRPr="0087553C">
        <w:rPr>
          <w:b w:val="0"/>
          <w:bCs w:val="0"/>
          <w:color w:val="000000" w:themeColor="text1"/>
          <w:sz w:val="22"/>
          <w:szCs w:val="22"/>
        </w:rPr>
        <w:t xml:space="preserve"> for estimated growth parameters. 30-32 replicates per strain.</w:t>
      </w:r>
    </w:p>
    <w:p w14:paraId="11ED49E1" w14:textId="77777777" w:rsidR="00087440" w:rsidRDefault="00087440">
      <w:pPr>
        <w:spacing w:after="200"/>
        <w:rPr>
          <w:b/>
          <w:bCs/>
        </w:rPr>
        <w:pPrChange w:id="315" w:author="Yoav Ram" w:date="2018-11-13T12:41:00Z">
          <w:pPr>
            <w:spacing w:after="200" w:line="480" w:lineRule="auto"/>
            <w:ind w:firstLine="0"/>
          </w:pPr>
        </w:pPrChange>
      </w:pPr>
      <w:r>
        <w:rPr>
          <w:b/>
          <w:bCs/>
        </w:rPr>
        <w:br w:type="page"/>
      </w:r>
    </w:p>
    <w:p w14:paraId="5649ABB3" w14:textId="0442CE34" w:rsidR="00AA2A67" w:rsidRPr="003602F8" w:rsidRDefault="003602F8">
      <w:pPr>
        <w:rPr>
          <w:b/>
          <w:bCs/>
        </w:rPr>
        <w:pPrChange w:id="316" w:author="Yoav Ram" w:date="2018-11-14T11:42:00Z">
          <w:pPr>
            <w:spacing w:line="480" w:lineRule="auto"/>
            <w:ind w:firstLine="0"/>
          </w:pPr>
        </w:pPrChange>
      </w:pPr>
      <w:r w:rsidRPr="003602F8">
        <w:rPr>
          <w:b/>
          <w:bCs/>
        </w:rPr>
        <w:lastRenderedPageBreak/>
        <w:t xml:space="preserve">Table </w:t>
      </w:r>
      <w:r w:rsidRPr="003602F8">
        <w:rPr>
          <w:b/>
          <w:bCs/>
        </w:rPr>
        <w:fldChar w:fldCharType="begin"/>
      </w:r>
      <w:r w:rsidRPr="003602F8">
        <w:rPr>
          <w:b/>
          <w:bCs/>
        </w:rPr>
        <w:instrText xml:space="preserve"> SEQ Table \* ARABIC </w:instrText>
      </w:r>
      <w:r w:rsidRPr="003602F8">
        <w:rPr>
          <w:b/>
          <w:bCs/>
        </w:rPr>
        <w:fldChar w:fldCharType="separate"/>
      </w:r>
      <w:r w:rsidR="00E66975">
        <w:rPr>
          <w:b/>
          <w:bCs/>
          <w:noProof/>
        </w:rPr>
        <w:t>1</w:t>
      </w:r>
      <w:r w:rsidRPr="003602F8">
        <w:rPr>
          <w:b/>
          <w:bCs/>
        </w:rPr>
        <w:fldChar w:fldCharType="end"/>
      </w:r>
      <w:bookmarkEnd w:id="314"/>
      <w:r w:rsidRPr="003602F8">
        <w:rPr>
          <w:b/>
          <w:bCs/>
        </w:rPr>
        <w:t>. Estimated growth parameters.</w:t>
      </w:r>
    </w:p>
    <w:tbl>
      <w:tblPr>
        <w:tblStyle w:val="LightShading"/>
        <w:tblW w:w="7766" w:type="dxa"/>
        <w:jc w:val="center"/>
        <w:tblLayout w:type="fixed"/>
        <w:tblLook w:val="04A0" w:firstRow="1" w:lastRow="0" w:firstColumn="1" w:lastColumn="0" w:noHBand="0" w:noVBand="1"/>
        <w:tblPrChange w:id="317" w:author="Yoav Ram" w:date="2018-11-14T10:51:00Z">
          <w:tblPr>
            <w:tblStyle w:val="LightShading"/>
            <w:tblW w:w="7766" w:type="dxa"/>
            <w:tblLayout w:type="fixed"/>
            <w:tblLook w:val="04A0" w:firstRow="1" w:lastRow="0" w:firstColumn="1" w:lastColumn="0" w:noHBand="0" w:noVBand="1"/>
          </w:tblPr>
        </w:tblPrChange>
      </w:tblPr>
      <w:tblGrid>
        <w:gridCol w:w="1110"/>
        <w:gridCol w:w="1110"/>
        <w:gridCol w:w="1110"/>
        <w:gridCol w:w="1109"/>
        <w:gridCol w:w="1109"/>
        <w:gridCol w:w="1109"/>
        <w:gridCol w:w="1109"/>
        <w:tblGridChange w:id="318">
          <w:tblGrid>
            <w:gridCol w:w="1134"/>
            <w:gridCol w:w="1134"/>
            <w:gridCol w:w="1104"/>
            <w:gridCol w:w="992"/>
            <w:gridCol w:w="1134"/>
            <w:gridCol w:w="1134"/>
            <w:gridCol w:w="1134"/>
          </w:tblGrid>
        </w:tblGridChange>
      </w:tblGrid>
      <w:tr w:rsidR="003754D5" w:rsidRPr="0025589C" w14:paraId="2261C418" w14:textId="77777777" w:rsidTr="00213B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Change w:id="319" w:author="Yoav Ram" w:date="2018-11-14T10:51:00Z">
              <w:tcPr>
                <w:tcW w:w="1134" w:type="dxa"/>
              </w:tcPr>
            </w:tcPrChange>
          </w:tcPr>
          <w:p w14:paraId="20700987" w14:textId="77777777" w:rsidR="00F82FDC" w:rsidRPr="0025589C" w:rsidRDefault="00F82FDC">
            <w:pPr>
              <w:jc w:val="center"/>
              <w:cnfStyle w:val="101000000000" w:firstRow="1" w:lastRow="0" w:firstColumn="1" w:lastColumn="0" w:oddVBand="0" w:evenVBand="0" w:oddHBand="0" w:evenHBand="0" w:firstRowFirstColumn="0" w:firstRowLastColumn="0" w:lastRowFirstColumn="0" w:lastRowLastColumn="0"/>
              <w:rPr>
                <w:sz w:val="18"/>
                <w:szCs w:val="18"/>
              </w:rPr>
              <w:pPrChange w:id="320" w:author="Yoav Ram" w:date="2018-11-13T12:41:00Z">
                <w:pPr>
                  <w:spacing w:line="480" w:lineRule="auto"/>
                  <w:ind w:firstLine="0"/>
                  <w:jc w:val="center"/>
                  <w:cnfStyle w:val="101000000000" w:firstRow="1" w:lastRow="0" w:firstColumn="1" w:lastColumn="0" w:oddVBand="0" w:evenVBand="0" w:oddHBand="0" w:evenHBand="0" w:firstRowFirstColumn="0" w:firstRowLastColumn="0" w:lastRowFirstColumn="0" w:lastRowLastColumn="0"/>
                </w:pPr>
              </w:pPrChange>
            </w:pPr>
          </w:p>
        </w:tc>
        <w:tc>
          <w:tcPr>
            <w:tcW w:w="0" w:type="dxa"/>
            <w:gridSpan w:val="2"/>
            <w:tcPrChange w:id="321" w:author="Yoav Ram" w:date="2018-11-14T10:51:00Z">
              <w:tcPr>
                <w:tcW w:w="2238" w:type="dxa"/>
                <w:gridSpan w:val="2"/>
              </w:tcPr>
            </w:tcPrChange>
          </w:tcPr>
          <w:p w14:paraId="052A5697" w14:textId="78867CFE" w:rsidR="00F82FDC" w:rsidRPr="0025589C" w:rsidRDefault="00F82FDC">
            <w:pPr>
              <w:jc w:val="center"/>
              <w:cnfStyle w:val="100000000000" w:firstRow="1" w:lastRow="0" w:firstColumn="0" w:lastColumn="0" w:oddVBand="0" w:evenVBand="0" w:oddHBand="0" w:evenHBand="0" w:firstRowFirstColumn="0" w:firstRowLastColumn="0" w:lastRowFirstColumn="0" w:lastRowLastColumn="0"/>
              <w:rPr>
                <w:sz w:val="18"/>
                <w:szCs w:val="18"/>
              </w:rPr>
              <w:pPrChange w:id="322" w:author="Yoav Ram" w:date="2018-11-13T12:41: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25589C">
              <w:rPr>
                <w:sz w:val="18"/>
                <w:szCs w:val="18"/>
              </w:rPr>
              <w:t>Experiment A</w:t>
            </w:r>
          </w:p>
        </w:tc>
        <w:tc>
          <w:tcPr>
            <w:tcW w:w="0" w:type="dxa"/>
            <w:gridSpan w:val="2"/>
            <w:tcPrChange w:id="323" w:author="Yoav Ram" w:date="2018-11-14T10:51:00Z">
              <w:tcPr>
                <w:tcW w:w="2126" w:type="dxa"/>
                <w:gridSpan w:val="2"/>
              </w:tcPr>
            </w:tcPrChange>
          </w:tcPr>
          <w:p w14:paraId="44488A77" w14:textId="77777777" w:rsidR="00F82FDC" w:rsidRPr="0025589C" w:rsidRDefault="00F82FDC">
            <w:pPr>
              <w:jc w:val="center"/>
              <w:cnfStyle w:val="100000000000" w:firstRow="1" w:lastRow="0" w:firstColumn="0" w:lastColumn="0" w:oddVBand="0" w:evenVBand="0" w:oddHBand="0" w:evenHBand="0" w:firstRowFirstColumn="0" w:firstRowLastColumn="0" w:lastRowFirstColumn="0" w:lastRowLastColumn="0"/>
              <w:rPr>
                <w:sz w:val="18"/>
                <w:szCs w:val="18"/>
              </w:rPr>
              <w:pPrChange w:id="324" w:author="Yoav Ram" w:date="2018-11-13T12:41: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25589C">
              <w:rPr>
                <w:sz w:val="18"/>
                <w:szCs w:val="18"/>
              </w:rPr>
              <w:t>Experiment B</w:t>
            </w:r>
          </w:p>
        </w:tc>
        <w:tc>
          <w:tcPr>
            <w:tcW w:w="0" w:type="dxa"/>
            <w:gridSpan w:val="2"/>
            <w:tcPrChange w:id="325" w:author="Yoav Ram" w:date="2018-11-14T10:51:00Z">
              <w:tcPr>
                <w:tcW w:w="2268" w:type="dxa"/>
                <w:gridSpan w:val="2"/>
              </w:tcPr>
            </w:tcPrChange>
          </w:tcPr>
          <w:p w14:paraId="2DF4C622" w14:textId="77777777" w:rsidR="00F82FDC" w:rsidRPr="0025589C" w:rsidRDefault="00F82FDC">
            <w:pPr>
              <w:jc w:val="center"/>
              <w:cnfStyle w:val="100000000000" w:firstRow="1" w:lastRow="0" w:firstColumn="0" w:lastColumn="0" w:oddVBand="0" w:evenVBand="0" w:oddHBand="0" w:evenHBand="0" w:firstRowFirstColumn="0" w:firstRowLastColumn="0" w:lastRowFirstColumn="0" w:lastRowLastColumn="0"/>
              <w:rPr>
                <w:sz w:val="18"/>
                <w:szCs w:val="18"/>
              </w:rPr>
              <w:pPrChange w:id="326" w:author="Yoav Ram" w:date="2018-11-13T12:41: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25589C">
              <w:rPr>
                <w:sz w:val="18"/>
                <w:szCs w:val="18"/>
              </w:rPr>
              <w:t>Experiment C</w:t>
            </w:r>
          </w:p>
        </w:tc>
      </w:tr>
      <w:tr w:rsidR="003754D5" w:rsidRPr="0025589C" w14:paraId="3DE85E53" w14:textId="77777777" w:rsidTr="00213B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Change w:id="327" w:author="Yoav Ram" w:date="2018-11-14T10:51:00Z">
              <w:tcPr>
                <w:tcW w:w="1134" w:type="dxa"/>
              </w:tcPr>
            </w:tcPrChange>
          </w:tcPr>
          <w:p w14:paraId="1BAC99F9" w14:textId="77777777" w:rsidR="00F82FDC" w:rsidRPr="0025589C" w:rsidRDefault="00F82FDC">
            <w:pPr>
              <w:cnfStyle w:val="001000100000" w:firstRow="0" w:lastRow="0" w:firstColumn="1" w:lastColumn="0" w:oddVBand="0" w:evenVBand="0" w:oddHBand="1" w:evenHBand="0" w:firstRowFirstColumn="0" w:firstRowLastColumn="0" w:lastRowFirstColumn="0" w:lastRowLastColumn="0"/>
              <w:rPr>
                <w:i/>
                <w:iCs/>
                <w:sz w:val="18"/>
                <w:szCs w:val="18"/>
              </w:rPr>
              <w:pPrChange w:id="328" w:author="Yoav Ram" w:date="2018-11-13T12:41:00Z">
                <w:pPr>
                  <w:spacing w:line="480" w:lineRule="auto"/>
                  <w:ind w:firstLine="0"/>
                  <w:cnfStyle w:val="001000100000" w:firstRow="0" w:lastRow="0" w:firstColumn="1" w:lastColumn="0" w:oddVBand="0" w:evenVBand="0" w:oddHBand="1" w:evenHBand="0" w:firstRowFirstColumn="0" w:firstRowLastColumn="0" w:lastRowFirstColumn="0" w:lastRowLastColumn="0"/>
                </w:pPr>
              </w:pPrChange>
            </w:pPr>
            <w:r w:rsidRPr="0025589C">
              <w:rPr>
                <w:i/>
                <w:iCs/>
                <w:sz w:val="18"/>
                <w:szCs w:val="18"/>
              </w:rPr>
              <w:t>Strain</w:t>
            </w:r>
          </w:p>
          <w:p w14:paraId="479BA359" w14:textId="77777777" w:rsidR="00F82FDC" w:rsidRPr="0025589C" w:rsidRDefault="00F82FDC">
            <w:pPr>
              <w:cnfStyle w:val="001000100000" w:firstRow="0" w:lastRow="0" w:firstColumn="1" w:lastColumn="0" w:oddVBand="0" w:evenVBand="0" w:oddHBand="1" w:evenHBand="0" w:firstRowFirstColumn="0" w:firstRowLastColumn="0" w:lastRowFirstColumn="0" w:lastRowLastColumn="0"/>
              <w:rPr>
                <w:sz w:val="18"/>
                <w:szCs w:val="18"/>
              </w:rPr>
              <w:pPrChange w:id="329" w:author="Yoav Ram" w:date="2018-11-13T12:41:00Z">
                <w:pPr>
                  <w:spacing w:line="480" w:lineRule="auto"/>
                  <w:ind w:firstLine="0"/>
                  <w:cnfStyle w:val="001000100000" w:firstRow="0" w:lastRow="0" w:firstColumn="1" w:lastColumn="0" w:oddVBand="0" w:evenVBand="0" w:oddHBand="1" w:evenHBand="0" w:firstRowFirstColumn="0" w:firstRowLastColumn="0" w:lastRowFirstColumn="0" w:lastRowLastColumn="0"/>
                </w:pPr>
              </w:pPrChange>
            </w:pPr>
            <w:r w:rsidRPr="0025589C">
              <w:rPr>
                <w:i/>
                <w:iCs/>
                <w:sz w:val="18"/>
                <w:szCs w:val="18"/>
              </w:rPr>
              <w:t>Parameter</w:t>
            </w:r>
          </w:p>
        </w:tc>
        <w:tc>
          <w:tcPr>
            <w:tcW w:w="0" w:type="dxa"/>
            <w:tcPrChange w:id="330" w:author="Yoav Ram" w:date="2018-11-14T10:51:00Z">
              <w:tcPr>
                <w:tcW w:w="1134" w:type="dxa"/>
              </w:tcPr>
            </w:tcPrChange>
          </w:tcPr>
          <w:p w14:paraId="38D66885" w14:textId="39C38CEC"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331"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Pr>
                <w:b/>
                <w:bCs/>
                <w:sz w:val="18"/>
                <w:szCs w:val="18"/>
              </w:rPr>
              <w:t>A1 (red)</w:t>
            </w:r>
          </w:p>
        </w:tc>
        <w:tc>
          <w:tcPr>
            <w:tcW w:w="0" w:type="dxa"/>
            <w:tcPrChange w:id="332" w:author="Yoav Ram" w:date="2018-11-14T10:51:00Z">
              <w:tcPr>
                <w:tcW w:w="1104" w:type="dxa"/>
              </w:tcPr>
            </w:tcPrChange>
          </w:tcPr>
          <w:p w14:paraId="14749255" w14:textId="34736FD5"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333"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Pr>
                <w:b/>
                <w:bCs/>
                <w:sz w:val="18"/>
                <w:szCs w:val="18"/>
              </w:rPr>
              <w:t>A2 (green)</w:t>
            </w:r>
          </w:p>
        </w:tc>
        <w:tc>
          <w:tcPr>
            <w:tcW w:w="0" w:type="dxa"/>
            <w:tcPrChange w:id="334" w:author="Yoav Ram" w:date="2018-11-14T10:51:00Z">
              <w:tcPr>
                <w:tcW w:w="992" w:type="dxa"/>
              </w:tcPr>
            </w:tcPrChange>
          </w:tcPr>
          <w:p w14:paraId="571E7C74" w14:textId="09990120"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335"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Pr>
                <w:b/>
                <w:bCs/>
                <w:sz w:val="18"/>
                <w:szCs w:val="18"/>
              </w:rPr>
              <w:t>B1 (red)</w:t>
            </w:r>
          </w:p>
        </w:tc>
        <w:tc>
          <w:tcPr>
            <w:tcW w:w="0" w:type="dxa"/>
            <w:tcPrChange w:id="336" w:author="Yoav Ram" w:date="2018-11-14T10:51:00Z">
              <w:tcPr>
                <w:tcW w:w="1134" w:type="dxa"/>
              </w:tcPr>
            </w:tcPrChange>
          </w:tcPr>
          <w:p w14:paraId="4799431C" w14:textId="33CFEB1B"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337"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Pr>
                <w:b/>
                <w:bCs/>
                <w:sz w:val="18"/>
                <w:szCs w:val="18"/>
              </w:rPr>
              <w:t>B2 (green)</w:t>
            </w:r>
          </w:p>
        </w:tc>
        <w:tc>
          <w:tcPr>
            <w:tcW w:w="0" w:type="dxa"/>
            <w:tcPrChange w:id="338" w:author="Yoav Ram" w:date="2018-11-14T10:51:00Z">
              <w:tcPr>
                <w:tcW w:w="1134" w:type="dxa"/>
              </w:tcPr>
            </w:tcPrChange>
          </w:tcPr>
          <w:p w14:paraId="5DB06243" w14:textId="6BF387E1"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339"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Pr>
                <w:b/>
                <w:bCs/>
                <w:sz w:val="18"/>
                <w:szCs w:val="18"/>
              </w:rPr>
              <w:t>C1 (red)</w:t>
            </w:r>
          </w:p>
        </w:tc>
        <w:tc>
          <w:tcPr>
            <w:tcW w:w="0" w:type="dxa"/>
            <w:tcPrChange w:id="340" w:author="Yoav Ram" w:date="2018-11-14T10:51:00Z">
              <w:tcPr>
                <w:tcW w:w="1134" w:type="dxa"/>
              </w:tcPr>
            </w:tcPrChange>
          </w:tcPr>
          <w:p w14:paraId="52B67D0E" w14:textId="3077C85E"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341"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Pr>
                <w:b/>
                <w:bCs/>
                <w:sz w:val="18"/>
                <w:szCs w:val="18"/>
              </w:rPr>
              <w:t>C2 (green)</w:t>
            </w:r>
          </w:p>
        </w:tc>
      </w:tr>
      <w:tr w:rsidR="003754D5" w:rsidRPr="0025589C" w14:paraId="1EBE4603" w14:textId="77777777" w:rsidTr="00213BB8">
        <w:trPr>
          <w:jc w:val="center"/>
        </w:trPr>
        <w:tc>
          <w:tcPr>
            <w:cnfStyle w:val="001000000000" w:firstRow="0" w:lastRow="0" w:firstColumn="1" w:lastColumn="0" w:oddVBand="0" w:evenVBand="0" w:oddHBand="0" w:evenHBand="0" w:firstRowFirstColumn="0" w:firstRowLastColumn="0" w:lastRowFirstColumn="0" w:lastRowLastColumn="0"/>
            <w:tcW w:w="0" w:type="dxa"/>
            <w:tcPrChange w:id="342" w:author="Yoav Ram" w:date="2018-11-14T10:51:00Z">
              <w:tcPr>
                <w:tcW w:w="1134" w:type="dxa"/>
              </w:tcPr>
            </w:tcPrChange>
          </w:tcPr>
          <w:p w14:paraId="167760A2" w14:textId="77777777" w:rsidR="00F82FDC" w:rsidRPr="0025589C" w:rsidRDefault="00F82FDC">
            <w:pPr>
              <w:rPr>
                <w:sz w:val="18"/>
                <w:szCs w:val="18"/>
                <w:vertAlign w:val="subscript"/>
              </w:rPr>
              <w:pPrChange w:id="343" w:author="Yoav Ram" w:date="2018-11-13T12:41:00Z">
                <w:pPr>
                  <w:spacing w:line="480" w:lineRule="auto"/>
                  <w:ind w:firstLine="0"/>
                </w:pPr>
              </w:pPrChange>
            </w:pPr>
            <w:r w:rsidRPr="0025589C">
              <w:rPr>
                <w:color w:val="auto"/>
                <w:sz w:val="18"/>
                <w:szCs w:val="18"/>
              </w:rPr>
              <w:t xml:space="preserve">Initial density </w:t>
            </w:r>
            <m:oMath>
              <m:d>
                <m:dPr>
                  <m:ctrlPr>
                    <w:rPr>
                      <w:rFonts w:ascii="Cambria Math" w:hAnsi="Cambria Math"/>
                      <w:b w:val="0"/>
                      <w:bCs w:val="0"/>
                      <w:i/>
                      <w:sz w:val="18"/>
                      <w:szCs w:val="18"/>
                    </w:rPr>
                  </m:ctrlPr>
                </m:dPr>
                <m:e>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e>
              </m:d>
            </m:oMath>
          </w:p>
        </w:tc>
        <w:tc>
          <w:tcPr>
            <w:tcW w:w="0" w:type="dxa"/>
            <w:tcPrChange w:id="344" w:author="Yoav Ram" w:date="2018-11-14T10:51:00Z">
              <w:tcPr>
                <w:tcW w:w="1134" w:type="dxa"/>
              </w:tcPr>
            </w:tcPrChange>
          </w:tcPr>
          <w:p w14:paraId="7CC2EF74" w14:textId="2406B93E"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45"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0.124</w:t>
            </w:r>
          </w:p>
        </w:tc>
        <w:tc>
          <w:tcPr>
            <w:tcW w:w="0" w:type="dxa"/>
            <w:tcPrChange w:id="346" w:author="Yoav Ram" w:date="2018-11-14T10:51:00Z">
              <w:tcPr>
                <w:tcW w:w="1104" w:type="dxa"/>
              </w:tcPr>
            </w:tcPrChange>
          </w:tcPr>
          <w:p w14:paraId="5D6935B7" w14:textId="58803FA3"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47"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0.125</w:t>
            </w:r>
          </w:p>
        </w:tc>
        <w:tc>
          <w:tcPr>
            <w:tcW w:w="0" w:type="dxa"/>
            <w:tcPrChange w:id="348" w:author="Yoav Ram" w:date="2018-11-14T10:51:00Z">
              <w:tcPr>
                <w:tcW w:w="992" w:type="dxa"/>
              </w:tcPr>
            </w:tcPrChange>
          </w:tcPr>
          <w:p w14:paraId="283EA1FF" w14:textId="07C6673F"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49"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0.23</w:t>
            </w:r>
          </w:p>
        </w:tc>
        <w:tc>
          <w:tcPr>
            <w:tcW w:w="0" w:type="dxa"/>
            <w:tcPrChange w:id="350" w:author="Yoav Ram" w:date="2018-11-14T10:51:00Z">
              <w:tcPr>
                <w:tcW w:w="1134" w:type="dxa"/>
              </w:tcPr>
            </w:tcPrChange>
          </w:tcPr>
          <w:p w14:paraId="05D9786D" w14:textId="71E211B8"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51"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0.286</w:t>
            </w:r>
          </w:p>
        </w:tc>
        <w:tc>
          <w:tcPr>
            <w:tcW w:w="0" w:type="dxa"/>
            <w:tcPrChange w:id="352" w:author="Yoav Ram" w:date="2018-11-14T10:51:00Z">
              <w:tcPr>
                <w:tcW w:w="1134" w:type="dxa"/>
              </w:tcPr>
            </w:tcPrChange>
          </w:tcPr>
          <w:p w14:paraId="02ED9756" w14:textId="11A0BB5D"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53"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0.204</w:t>
            </w:r>
          </w:p>
        </w:tc>
        <w:tc>
          <w:tcPr>
            <w:tcW w:w="0" w:type="dxa"/>
            <w:tcPrChange w:id="354" w:author="Yoav Ram" w:date="2018-11-14T10:51:00Z">
              <w:tcPr>
                <w:tcW w:w="1134" w:type="dxa"/>
              </w:tcPr>
            </w:tcPrChange>
          </w:tcPr>
          <w:p w14:paraId="6FD37862" w14:textId="7A3C3DEB"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55"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0.188</w:t>
            </w:r>
          </w:p>
        </w:tc>
      </w:tr>
      <w:tr w:rsidR="003754D5" w:rsidRPr="0025589C" w14:paraId="74009139" w14:textId="77777777" w:rsidTr="00213B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Change w:id="356" w:author="Yoav Ram" w:date="2018-11-14T10:51:00Z">
              <w:tcPr>
                <w:tcW w:w="1134" w:type="dxa"/>
              </w:tcPr>
            </w:tcPrChange>
          </w:tcPr>
          <w:p w14:paraId="0490959E" w14:textId="77777777" w:rsidR="00F82FDC" w:rsidRPr="0025589C" w:rsidRDefault="00F82FDC">
            <w:pPr>
              <w:cnfStyle w:val="001000100000" w:firstRow="0" w:lastRow="0" w:firstColumn="1" w:lastColumn="0" w:oddVBand="0" w:evenVBand="0" w:oddHBand="1" w:evenHBand="0" w:firstRowFirstColumn="0" w:firstRowLastColumn="0" w:lastRowFirstColumn="0" w:lastRowLastColumn="0"/>
              <w:rPr>
                <w:sz w:val="18"/>
                <w:szCs w:val="18"/>
              </w:rPr>
              <w:pPrChange w:id="357" w:author="Yoav Ram" w:date="2018-11-13T12:41:00Z">
                <w:pPr>
                  <w:spacing w:line="480" w:lineRule="auto"/>
                  <w:ind w:firstLine="0"/>
                  <w:cnfStyle w:val="001000100000" w:firstRow="0" w:lastRow="0" w:firstColumn="1" w:lastColumn="0" w:oddVBand="0" w:evenVBand="0" w:oddHBand="1" w:evenHBand="0" w:firstRowFirstColumn="0" w:firstRowLastColumn="0" w:lastRowFirstColumn="0" w:lastRowLastColumn="0"/>
                </w:pPr>
              </w:pPrChange>
            </w:pPr>
            <w:r w:rsidRPr="0025589C">
              <w:rPr>
                <w:color w:val="auto"/>
                <w:sz w:val="18"/>
                <w:szCs w:val="18"/>
              </w:rPr>
              <w:t xml:space="preserve">Max density </w:t>
            </w:r>
            <m:oMath>
              <m:r>
                <m:rPr>
                  <m:sty m:val="bi"/>
                </m:rPr>
                <w:rPr>
                  <w:rFonts w:ascii="Cambria Math" w:hAnsi="Cambria Math"/>
                  <w:color w:val="auto"/>
                  <w:sz w:val="18"/>
                  <w:szCs w:val="18"/>
                </w:rPr>
                <m:t>(K)</m:t>
              </m:r>
            </m:oMath>
          </w:p>
        </w:tc>
        <w:tc>
          <w:tcPr>
            <w:tcW w:w="0" w:type="dxa"/>
            <w:tcPrChange w:id="358" w:author="Yoav Ram" w:date="2018-11-14T10:51:00Z">
              <w:tcPr>
                <w:tcW w:w="1134" w:type="dxa"/>
              </w:tcPr>
            </w:tcPrChange>
          </w:tcPr>
          <w:p w14:paraId="39C88E8A" w14:textId="30FD455C"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59"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0.650 (0.643, 0.658)</w:t>
            </w:r>
          </w:p>
        </w:tc>
        <w:tc>
          <w:tcPr>
            <w:tcW w:w="0" w:type="dxa"/>
            <w:tcPrChange w:id="360" w:author="Yoav Ram" w:date="2018-11-14T10:51:00Z">
              <w:tcPr>
                <w:tcW w:w="1104" w:type="dxa"/>
              </w:tcPr>
            </w:tcPrChange>
          </w:tcPr>
          <w:p w14:paraId="5E110A30" w14:textId="30A51B3A"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61"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0.528 (0.525, 0.532)</w:t>
            </w:r>
          </w:p>
        </w:tc>
        <w:tc>
          <w:tcPr>
            <w:tcW w:w="0" w:type="dxa"/>
            <w:tcPrChange w:id="362" w:author="Yoav Ram" w:date="2018-11-14T10:51:00Z">
              <w:tcPr>
                <w:tcW w:w="992" w:type="dxa"/>
              </w:tcPr>
            </w:tcPrChange>
          </w:tcPr>
          <w:p w14:paraId="4EC0CD45" w14:textId="617383F9"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63"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0.628 (0.624, 0.632)</w:t>
            </w:r>
          </w:p>
        </w:tc>
        <w:tc>
          <w:tcPr>
            <w:tcW w:w="0" w:type="dxa"/>
            <w:tcPrChange w:id="364" w:author="Yoav Ram" w:date="2018-11-14T10:51:00Z">
              <w:tcPr>
                <w:tcW w:w="1134" w:type="dxa"/>
              </w:tcPr>
            </w:tcPrChange>
          </w:tcPr>
          <w:p w14:paraId="558FB73E" w14:textId="08CEA454"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65"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0.619 (0.612, 0.625)</w:t>
            </w:r>
          </w:p>
        </w:tc>
        <w:tc>
          <w:tcPr>
            <w:tcW w:w="0" w:type="dxa"/>
            <w:tcPrChange w:id="366" w:author="Yoav Ram" w:date="2018-11-14T10:51:00Z">
              <w:tcPr>
                <w:tcW w:w="1134" w:type="dxa"/>
              </w:tcPr>
            </w:tcPrChange>
          </w:tcPr>
          <w:p w14:paraId="0575A3F0" w14:textId="5E409AA7"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67"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0.741 (0.735, 0.746)</w:t>
            </w:r>
          </w:p>
        </w:tc>
        <w:tc>
          <w:tcPr>
            <w:tcW w:w="0" w:type="dxa"/>
            <w:tcPrChange w:id="368" w:author="Yoav Ram" w:date="2018-11-14T10:51:00Z">
              <w:tcPr>
                <w:tcW w:w="1134" w:type="dxa"/>
              </w:tcPr>
            </w:tcPrChange>
          </w:tcPr>
          <w:p w14:paraId="0D1EDC92" w14:textId="74204B11"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69"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0.633 (0.627, 0.638)</w:t>
            </w:r>
          </w:p>
        </w:tc>
      </w:tr>
      <w:tr w:rsidR="003754D5" w:rsidRPr="0025589C" w14:paraId="1E429E9B" w14:textId="77777777" w:rsidTr="00213BB8">
        <w:trPr>
          <w:jc w:val="center"/>
        </w:trPr>
        <w:tc>
          <w:tcPr>
            <w:cnfStyle w:val="001000000000" w:firstRow="0" w:lastRow="0" w:firstColumn="1" w:lastColumn="0" w:oddVBand="0" w:evenVBand="0" w:oddHBand="0" w:evenHBand="0" w:firstRowFirstColumn="0" w:firstRowLastColumn="0" w:lastRowFirstColumn="0" w:lastRowLastColumn="0"/>
            <w:tcW w:w="0" w:type="dxa"/>
            <w:tcPrChange w:id="370" w:author="Yoav Ram" w:date="2018-11-14T10:51:00Z">
              <w:tcPr>
                <w:tcW w:w="1134" w:type="dxa"/>
              </w:tcPr>
            </w:tcPrChange>
          </w:tcPr>
          <w:p w14:paraId="54D01CC9" w14:textId="6325A0C4" w:rsidR="00F82FDC" w:rsidRPr="0025589C" w:rsidRDefault="00F82FDC">
            <w:pPr>
              <w:rPr>
                <w:rFonts w:eastAsia="MS Mincho"/>
                <w:sz w:val="18"/>
                <w:szCs w:val="18"/>
                <w:vertAlign w:val="superscript"/>
              </w:rPr>
              <w:pPrChange w:id="371" w:author="Yoav Ram" w:date="2018-11-13T12:41:00Z">
                <w:pPr>
                  <w:spacing w:line="480" w:lineRule="auto"/>
                  <w:ind w:firstLine="0"/>
                </w:pPr>
              </w:pPrChange>
            </w:pPr>
            <w:r w:rsidRPr="0025589C">
              <w:rPr>
                <w:color w:val="auto"/>
                <w:sz w:val="18"/>
                <w:szCs w:val="18"/>
              </w:rPr>
              <w:t xml:space="preserve">Max specific growth rate </w:t>
            </w:r>
          </w:p>
        </w:tc>
        <w:tc>
          <w:tcPr>
            <w:tcW w:w="0" w:type="dxa"/>
            <w:tcPrChange w:id="372" w:author="Yoav Ram" w:date="2018-11-14T10:51:00Z">
              <w:tcPr>
                <w:tcW w:w="1134" w:type="dxa"/>
              </w:tcPr>
            </w:tcPrChange>
          </w:tcPr>
          <w:p w14:paraId="4EED2635" w14:textId="7F5A98FC"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pPrChange w:id="373"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0.376 (0.371, 0.382)</w:t>
            </w:r>
          </w:p>
        </w:tc>
        <w:tc>
          <w:tcPr>
            <w:tcW w:w="0" w:type="dxa"/>
            <w:tcPrChange w:id="374" w:author="Yoav Ram" w:date="2018-11-14T10:51:00Z">
              <w:tcPr>
                <w:tcW w:w="1104" w:type="dxa"/>
              </w:tcPr>
            </w:tcPrChange>
          </w:tcPr>
          <w:p w14:paraId="7ADF9B43" w14:textId="5F2CFB88"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75"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0.268 (0.262, 0.275)</w:t>
            </w:r>
          </w:p>
        </w:tc>
        <w:tc>
          <w:tcPr>
            <w:tcW w:w="0" w:type="dxa"/>
            <w:tcPrChange w:id="376" w:author="Yoav Ram" w:date="2018-11-14T10:51:00Z">
              <w:tcPr>
                <w:tcW w:w="992" w:type="dxa"/>
              </w:tcPr>
            </w:tcPrChange>
          </w:tcPr>
          <w:p w14:paraId="6F545BA3" w14:textId="279AD39E"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77"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0.369 (0.355, 0.384)</w:t>
            </w:r>
          </w:p>
        </w:tc>
        <w:tc>
          <w:tcPr>
            <w:tcW w:w="0" w:type="dxa"/>
            <w:tcPrChange w:id="378" w:author="Yoav Ram" w:date="2018-11-14T10:51:00Z">
              <w:tcPr>
                <w:tcW w:w="1134" w:type="dxa"/>
              </w:tcPr>
            </w:tcPrChange>
          </w:tcPr>
          <w:p w14:paraId="124C77A0" w14:textId="7A82CDF4" w:rsidR="00F82FDC" w:rsidRPr="0025589C" w:rsidRDefault="00F82FDC">
            <w:pPr>
              <w:keepNext/>
              <w:jc w:val="center"/>
              <w:cnfStyle w:val="000000000000" w:firstRow="0" w:lastRow="0" w:firstColumn="0" w:lastColumn="0" w:oddVBand="0" w:evenVBand="0" w:oddHBand="0" w:evenHBand="0" w:firstRowFirstColumn="0" w:firstRowLastColumn="0" w:lastRowFirstColumn="0" w:lastRowLastColumn="0"/>
              <w:rPr>
                <w:sz w:val="18"/>
                <w:szCs w:val="18"/>
              </w:rPr>
              <w:pPrChange w:id="379" w:author="Yoav Ram" w:date="2018-11-13T12:41:00Z">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0.256 (0.251, 0.261)</w:t>
            </w:r>
          </w:p>
        </w:tc>
        <w:tc>
          <w:tcPr>
            <w:tcW w:w="0" w:type="dxa"/>
            <w:tcPrChange w:id="380" w:author="Yoav Ram" w:date="2018-11-14T10:51:00Z">
              <w:tcPr>
                <w:tcW w:w="1134" w:type="dxa"/>
              </w:tcPr>
            </w:tcPrChange>
          </w:tcPr>
          <w:p w14:paraId="1A95EEE6" w14:textId="1E77B4CF" w:rsidR="00F82FDC" w:rsidRPr="0025589C" w:rsidRDefault="00F82FDC">
            <w:pPr>
              <w:keepNext/>
              <w:jc w:val="center"/>
              <w:cnfStyle w:val="000000000000" w:firstRow="0" w:lastRow="0" w:firstColumn="0" w:lastColumn="0" w:oddVBand="0" w:evenVBand="0" w:oddHBand="0" w:evenHBand="0" w:firstRowFirstColumn="0" w:firstRowLastColumn="0" w:lastRowFirstColumn="0" w:lastRowLastColumn="0"/>
              <w:rPr>
                <w:sz w:val="18"/>
                <w:szCs w:val="18"/>
              </w:rPr>
              <w:pPrChange w:id="381" w:author="Yoav Ram" w:date="2018-11-13T12:41:00Z">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0.42</w:t>
            </w:r>
            <w:r w:rsidR="004D715C">
              <w:rPr>
                <w:sz w:val="18"/>
                <w:szCs w:val="18"/>
              </w:rPr>
              <w:t>0</w:t>
            </w:r>
            <w:r w:rsidRPr="0025589C">
              <w:rPr>
                <w:sz w:val="18"/>
                <w:szCs w:val="18"/>
              </w:rPr>
              <w:t xml:space="preserve"> (0.391, 0.426)</w:t>
            </w:r>
          </w:p>
        </w:tc>
        <w:tc>
          <w:tcPr>
            <w:tcW w:w="0" w:type="dxa"/>
            <w:tcPrChange w:id="382" w:author="Yoav Ram" w:date="2018-11-14T10:51:00Z">
              <w:tcPr>
                <w:tcW w:w="1134" w:type="dxa"/>
              </w:tcPr>
            </w:tcPrChange>
          </w:tcPr>
          <w:p w14:paraId="04FAA2C2" w14:textId="15ECBE32" w:rsidR="00F82FDC" w:rsidRPr="0025589C" w:rsidRDefault="00F82FDC">
            <w:pPr>
              <w:keepNext/>
              <w:jc w:val="center"/>
              <w:cnfStyle w:val="000000000000" w:firstRow="0" w:lastRow="0" w:firstColumn="0" w:lastColumn="0" w:oddVBand="0" w:evenVBand="0" w:oddHBand="0" w:evenHBand="0" w:firstRowFirstColumn="0" w:firstRowLastColumn="0" w:lastRowFirstColumn="0" w:lastRowLastColumn="0"/>
              <w:rPr>
                <w:sz w:val="18"/>
                <w:szCs w:val="18"/>
              </w:rPr>
              <w:pPrChange w:id="383" w:author="Yoav Ram" w:date="2018-11-13T12:41:00Z">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0.228 (0.226, 0.231)</w:t>
            </w:r>
          </w:p>
        </w:tc>
      </w:tr>
      <w:tr w:rsidR="003754D5" w:rsidRPr="0025589C" w14:paraId="6699576C" w14:textId="77777777" w:rsidTr="00213B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Change w:id="384" w:author="Yoav Ram" w:date="2018-11-14T10:51:00Z">
              <w:tcPr>
                <w:tcW w:w="1134" w:type="dxa"/>
              </w:tcPr>
            </w:tcPrChange>
          </w:tcPr>
          <w:p w14:paraId="7CCB67A3" w14:textId="49209B02" w:rsidR="00F82FDC" w:rsidRPr="0025589C" w:rsidRDefault="00F82FDC">
            <w:pPr>
              <w:cnfStyle w:val="001000100000" w:firstRow="0" w:lastRow="0" w:firstColumn="1" w:lastColumn="0" w:oddVBand="0" w:evenVBand="0" w:oddHBand="1" w:evenHBand="0" w:firstRowFirstColumn="0" w:firstRowLastColumn="0" w:lastRowFirstColumn="0" w:lastRowLastColumn="0"/>
              <w:rPr>
                <w:rFonts w:eastAsia="MS Mincho"/>
                <w:bCs w:val="0"/>
                <w:sz w:val="18"/>
                <w:szCs w:val="18"/>
              </w:rPr>
              <w:pPrChange w:id="385" w:author="Yoav Ram" w:date="2018-11-13T12:41:00Z">
                <w:pPr>
                  <w:spacing w:line="480" w:lineRule="auto"/>
                  <w:ind w:firstLine="0"/>
                  <w:cnfStyle w:val="001000100000" w:firstRow="0" w:lastRow="0" w:firstColumn="1" w:lastColumn="0" w:oddVBand="0" w:evenVBand="0" w:oddHBand="1" w:evenHBand="0" w:firstRowFirstColumn="0" w:firstRowLastColumn="0" w:lastRowFirstColumn="0" w:lastRowLastColumn="0"/>
                </w:pPr>
              </w:pPrChange>
            </w:pPr>
            <w:r w:rsidRPr="0025589C">
              <w:rPr>
                <w:rFonts w:eastAsia="MS Mincho"/>
                <w:bCs w:val="0"/>
                <w:sz w:val="18"/>
                <w:szCs w:val="18"/>
              </w:rPr>
              <w:t>Min doubling time</w:t>
            </w:r>
          </w:p>
        </w:tc>
        <w:tc>
          <w:tcPr>
            <w:tcW w:w="0" w:type="dxa"/>
            <w:tcPrChange w:id="386" w:author="Yoav Ram" w:date="2018-11-14T10:51:00Z">
              <w:tcPr>
                <w:tcW w:w="1134" w:type="dxa"/>
              </w:tcPr>
            </w:tcPrChange>
          </w:tcPr>
          <w:p w14:paraId="2253D56C" w14:textId="51ABEF16"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87"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1.844 (1.809, 1.88)</w:t>
            </w:r>
          </w:p>
        </w:tc>
        <w:tc>
          <w:tcPr>
            <w:tcW w:w="0" w:type="dxa"/>
            <w:tcPrChange w:id="388" w:author="Yoav Ram" w:date="2018-11-14T10:51:00Z">
              <w:tcPr>
                <w:tcW w:w="1104" w:type="dxa"/>
              </w:tcPr>
            </w:tcPrChange>
          </w:tcPr>
          <w:p w14:paraId="052F57CB" w14:textId="1C454523"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89"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2.695 (2.636, 2.77)</w:t>
            </w:r>
          </w:p>
        </w:tc>
        <w:tc>
          <w:tcPr>
            <w:tcW w:w="0" w:type="dxa"/>
            <w:tcPrChange w:id="390" w:author="Yoav Ram" w:date="2018-11-14T10:51:00Z">
              <w:tcPr>
                <w:tcW w:w="992" w:type="dxa"/>
              </w:tcPr>
            </w:tcPrChange>
          </w:tcPr>
          <w:p w14:paraId="0447CC22" w14:textId="79B5229F"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91"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2.451 (2.397, 2.506)</w:t>
            </w:r>
          </w:p>
        </w:tc>
        <w:tc>
          <w:tcPr>
            <w:tcW w:w="0" w:type="dxa"/>
            <w:tcPrChange w:id="392" w:author="Yoav Ram" w:date="2018-11-14T10:51:00Z">
              <w:tcPr>
                <w:tcW w:w="1134" w:type="dxa"/>
              </w:tcPr>
            </w:tcPrChange>
          </w:tcPr>
          <w:p w14:paraId="516EEF78" w14:textId="072406A0" w:rsidR="00F82FDC" w:rsidRPr="0025589C" w:rsidRDefault="00F82FDC">
            <w:pPr>
              <w:keepNext/>
              <w:jc w:val="center"/>
              <w:cnfStyle w:val="000000100000" w:firstRow="0" w:lastRow="0" w:firstColumn="0" w:lastColumn="0" w:oddVBand="0" w:evenVBand="0" w:oddHBand="1" w:evenHBand="0" w:firstRowFirstColumn="0" w:firstRowLastColumn="0" w:lastRowFirstColumn="0" w:lastRowLastColumn="0"/>
              <w:rPr>
                <w:sz w:val="18"/>
                <w:szCs w:val="18"/>
              </w:rPr>
              <w:pPrChange w:id="393" w:author="Yoav Ram" w:date="2018-11-13T12:41:00Z">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4.372 (4.269, 4.481)</w:t>
            </w:r>
          </w:p>
        </w:tc>
        <w:tc>
          <w:tcPr>
            <w:tcW w:w="0" w:type="dxa"/>
            <w:tcPrChange w:id="394" w:author="Yoav Ram" w:date="2018-11-14T10:51:00Z">
              <w:tcPr>
                <w:tcW w:w="1134" w:type="dxa"/>
              </w:tcPr>
            </w:tcPrChange>
          </w:tcPr>
          <w:p w14:paraId="27E5B47F" w14:textId="304E2E3C" w:rsidR="00F82FDC" w:rsidRPr="0025589C" w:rsidRDefault="00F82FDC">
            <w:pPr>
              <w:keepNext/>
              <w:jc w:val="center"/>
              <w:cnfStyle w:val="000000100000" w:firstRow="0" w:lastRow="0" w:firstColumn="0" w:lastColumn="0" w:oddVBand="0" w:evenVBand="0" w:oddHBand="1" w:evenHBand="0" w:firstRowFirstColumn="0" w:firstRowLastColumn="0" w:lastRowFirstColumn="0" w:lastRowLastColumn="0"/>
              <w:rPr>
                <w:sz w:val="18"/>
                <w:szCs w:val="18"/>
              </w:rPr>
              <w:pPrChange w:id="395" w:author="Yoav Ram" w:date="2018-11-13T12:41:00Z">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2.075 (2.035, 2.124)</w:t>
            </w:r>
          </w:p>
        </w:tc>
        <w:tc>
          <w:tcPr>
            <w:tcW w:w="0" w:type="dxa"/>
            <w:tcPrChange w:id="396" w:author="Yoav Ram" w:date="2018-11-14T10:51:00Z">
              <w:tcPr>
                <w:tcW w:w="1134" w:type="dxa"/>
              </w:tcPr>
            </w:tcPrChange>
          </w:tcPr>
          <w:p w14:paraId="324A472D" w14:textId="364930BF" w:rsidR="00F82FDC" w:rsidRPr="0025589C" w:rsidRDefault="00F82FDC">
            <w:pPr>
              <w:keepNext/>
              <w:jc w:val="center"/>
              <w:cnfStyle w:val="000000100000" w:firstRow="0" w:lastRow="0" w:firstColumn="0" w:lastColumn="0" w:oddVBand="0" w:evenVBand="0" w:oddHBand="1" w:evenHBand="0" w:firstRowFirstColumn="0" w:firstRowLastColumn="0" w:lastRowFirstColumn="0" w:lastRowLastColumn="0"/>
              <w:rPr>
                <w:sz w:val="18"/>
                <w:szCs w:val="18"/>
              </w:rPr>
              <w:pPrChange w:id="397" w:author="Yoav Ram" w:date="2018-11-13T12:41:00Z">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3.117 (3.087, 3.147)</w:t>
            </w:r>
          </w:p>
        </w:tc>
      </w:tr>
      <w:tr w:rsidR="003754D5" w:rsidRPr="0025589C" w14:paraId="418A8EB9" w14:textId="77777777" w:rsidTr="00213BB8">
        <w:trPr>
          <w:jc w:val="center"/>
        </w:trPr>
        <w:tc>
          <w:tcPr>
            <w:cnfStyle w:val="001000000000" w:firstRow="0" w:lastRow="0" w:firstColumn="1" w:lastColumn="0" w:oddVBand="0" w:evenVBand="0" w:oddHBand="0" w:evenHBand="0" w:firstRowFirstColumn="0" w:firstRowLastColumn="0" w:lastRowFirstColumn="0" w:lastRowLastColumn="0"/>
            <w:tcW w:w="0" w:type="dxa"/>
            <w:tcPrChange w:id="398" w:author="Yoav Ram" w:date="2018-11-14T10:51:00Z">
              <w:tcPr>
                <w:tcW w:w="1134" w:type="dxa"/>
              </w:tcPr>
            </w:tcPrChange>
          </w:tcPr>
          <w:p w14:paraId="23BBAE6A" w14:textId="39AA0FAD" w:rsidR="00F82FDC" w:rsidRPr="0025589C" w:rsidRDefault="00F82FDC">
            <w:pPr>
              <w:rPr>
                <w:rFonts w:eastAsia="MS Mincho"/>
                <w:sz w:val="18"/>
                <w:szCs w:val="18"/>
              </w:rPr>
              <w:pPrChange w:id="399" w:author="Yoav Ram" w:date="2018-11-13T12:41:00Z">
                <w:pPr>
                  <w:spacing w:line="480" w:lineRule="auto"/>
                  <w:ind w:firstLine="0"/>
                </w:pPr>
              </w:pPrChange>
            </w:pPr>
            <w:r w:rsidRPr="0025589C">
              <w:rPr>
                <w:color w:val="auto"/>
                <w:sz w:val="18"/>
                <w:szCs w:val="18"/>
              </w:rPr>
              <w:t>Lag duration</w:t>
            </w:r>
          </w:p>
        </w:tc>
        <w:tc>
          <w:tcPr>
            <w:tcW w:w="0" w:type="dxa"/>
            <w:tcPrChange w:id="400" w:author="Yoav Ram" w:date="2018-11-14T10:51:00Z">
              <w:tcPr>
                <w:tcW w:w="1134" w:type="dxa"/>
              </w:tcPr>
            </w:tcPrChange>
          </w:tcPr>
          <w:p w14:paraId="721EECB9" w14:textId="4BFFFC6D"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401"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1.578 (1.513, 1.64)</w:t>
            </w:r>
          </w:p>
        </w:tc>
        <w:tc>
          <w:tcPr>
            <w:tcW w:w="0" w:type="dxa"/>
            <w:tcPrChange w:id="402" w:author="Yoav Ram" w:date="2018-11-14T10:51:00Z">
              <w:tcPr>
                <w:tcW w:w="1104" w:type="dxa"/>
              </w:tcPr>
            </w:tcPrChange>
          </w:tcPr>
          <w:p w14:paraId="276C7BB5" w14:textId="59F8ECFF"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403"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3.93</w:t>
            </w:r>
            <w:r w:rsidR="004D715C">
              <w:rPr>
                <w:sz w:val="18"/>
                <w:szCs w:val="18"/>
              </w:rPr>
              <w:t>0</w:t>
            </w:r>
            <w:r w:rsidR="003754D5">
              <w:rPr>
                <w:sz w:val="18"/>
                <w:szCs w:val="18"/>
              </w:rPr>
              <w:t xml:space="preserve"> </w:t>
            </w:r>
            <w:r w:rsidRPr="0025589C">
              <w:rPr>
                <w:sz w:val="18"/>
                <w:szCs w:val="18"/>
              </w:rPr>
              <w:t xml:space="preserve"> (3.82, 4.028)</w:t>
            </w:r>
          </w:p>
        </w:tc>
        <w:tc>
          <w:tcPr>
            <w:tcW w:w="0" w:type="dxa"/>
            <w:tcPrChange w:id="404" w:author="Yoav Ram" w:date="2018-11-14T10:51:00Z">
              <w:tcPr>
                <w:tcW w:w="992" w:type="dxa"/>
              </w:tcPr>
            </w:tcPrChange>
          </w:tcPr>
          <w:p w14:paraId="07D28408" w14:textId="34FE1FE1"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405"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0.014 (0.002, 0.029)</w:t>
            </w:r>
          </w:p>
        </w:tc>
        <w:tc>
          <w:tcPr>
            <w:tcW w:w="0" w:type="dxa"/>
            <w:tcPrChange w:id="406" w:author="Yoav Ram" w:date="2018-11-14T10:51:00Z">
              <w:tcPr>
                <w:tcW w:w="1134" w:type="dxa"/>
              </w:tcPr>
            </w:tcPrChange>
          </w:tcPr>
          <w:p w14:paraId="321FE001" w14:textId="0C1EDAB5" w:rsidR="00F82FDC" w:rsidRPr="0025589C" w:rsidRDefault="00F82FDC">
            <w:pPr>
              <w:keepNext/>
              <w:jc w:val="center"/>
              <w:cnfStyle w:val="000000000000" w:firstRow="0" w:lastRow="0" w:firstColumn="0" w:lastColumn="0" w:oddVBand="0" w:evenVBand="0" w:oddHBand="0" w:evenHBand="0" w:firstRowFirstColumn="0" w:firstRowLastColumn="0" w:lastRowFirstColumn="0" w:lastRowLastColumn="0"/>
              <w:rPr>
                <w:sz w:val="18"/>
                <w:szCs w:val="18"/>
              </w:rPr>
              <w:pPrChange w:id="407" w:author="Yoav Ram" w:date="2018-11-13T12:41:00Z">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0.004 (0.002, 0.013)</w:t>
            </w:r>
          </w:p>
        </w:tc>
        <w:tc>
          <w:tcPr>
            <w:tcW w:w="0" w:type="dxa"/>
            <w:tcPrChange w:id="408" w:author="Yoav Ram" w:date="2018-11-14T10:51:00Z">
              <w:tcPr>
                <w:tcW w:w="1134" w:type="dxa"/>
              </w:tcPr>
            </w:tcPrChange>
          </w:tcPr>
          <w:p w14:paraId="0BE14994" w14:textId="425085B2" w:rsidR="00F82FDC" w:rsidRPr="0025589C" w:rsidRDefault="00F82FDC">
            <w:pPr>
              <w:keepNext/>
              <w:jc w:val="center"/>
              <w:cnfStyle w:val="000000000000" w:firstRow="0" w:lastRow="0" w:firstColumn="0" w:lastColumn="0" w:oddVBand="0" w:evenVBand="0" w:oddHBand="0" w:evenHBand="0" w:firstRowFirstColumn="0" w:firstRowLastColumn="0" w:lastRowFirstColumn="0" w:lastRowLastColumn="0"/>
              <w:rPr>
                <w:sz w:val="18"/>
                <w:szCs w:val="18"/>
              </w:rPr>
              <w:pPrChange w:id="409" w:author="Yoav Ram" w:date="2018-11-13T12:41:00Z">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0.039 (0.033, 0.081)</w:t>
            </w:r>
          </w:p>
        </w:tc>
        <w:tc>
          <w:tcPr>
            <w:tcW w:w="0" w:type="dxa"/>
            <w:tcPrChange w:id="410" w:author="Yoav Ram" w:date="2018-11-14T10:51:00Z">
              <w:tcPr>
                <w:tcW w:w="1134" w:type="dxa"/>
              </w:tcPr>
            </w:tcPrChange>
          </w:tcPr>
          <w:p w14:paraId="5CD0639E" w14:textId="30DFEC26" w:rsidR="00F82FDC" w:rsidRPr="0025589C" w:rsidRDefault="00F82FDC">
            <w:pPr>
              <w:keepNext/>
              <w:jc w:val="center"/>
              <w:cnfStyle w:val="000000000000" w:firstRow="0" w:lastRow="0" w:firstColumn="0" w:lastColumn="0" w:oddVBand="0" w:evenVBand="0" w:oddHBand="0" w:evenHBand="0" w:firstRowFirstColumn="0" w:firstRowLastColumn="0" w:lastRowFirstColumn="0" w:lastRowLastColumn="0"/>
              <w:rPr>
                <w:sz w:val="18"/>
                <w:szCs w:val="18"/>
              </w:rPr>
              <w:pPrChange w:id="411" w:author="Yoav Ram" w:date="2018-11-13T12:41:00Z">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0.711 (0.684, 0.749)</w:t>
            </w:r>
          </w:p>
        </w:tc>
      </w:tr>
    </w:tbl>
    <w:p w14:paraId="7B921F61" w14:textId="72ED9F2A" w:rsidR="007A7F01" w:rsidRPr="0025589C" w:rsidRDefault="00087440">
      <w:pPr>
        <w:pStyle w:val="Caption"/>
        <w:spacing w:line="360" w:lineRule="auto"/>
        <w:rPr>
          <w:b w:val="0"/>
          <w:bCs w:val="0"/>
          <w:color w:val="auto"/>
        </w:rPr>
        <w:pPrChange w:id="412" w:author="Yoav Ram" w:date="2018-11-13T12:41:00Z">
          <w:pPr>
            <w:pStyle w:val="Caption"/>
            <w:spacing w:line="480" w:lineRule="auto"/>
            <w:ind w:firstLine="0"/>
          </w:pPr>
        </w:pPrChange>
      </w:pPr>
      <w:r>
        <w:rPr>
          <w:b w:val="0"/>
          <w:bCs w:val="0"/>
          <w:color w:val="auto"/>
        </w:rPr>
        <w:t xml:space="preserve">Parentheses provide </w:t>
      </w:r>
      <w:r w:rsidR="007A7F01" w:rsidRPr="0025589C">
        <w:rPr>
          <w:b w:val="0"/>
          <w:bCs w:val="0"/>
          <w:color w:val="auto"/>
        </w:rPr>
        <w:t>95% confidence intervals</w:t>
      </w:r>
      <w:r w:rsidR="004D0490" w:rsidRPr="0025589C">
        <w:rPr>
          <w:b w:val="0"/>
          <w:bCs w:val="0"/>
          <w:color w:val="auto"/>
        </w:rPr>
        <w:t xml:space="preserve">, calculated using </w:t>
      </w:r>
      <w:r w:rsidR="00894141" w:rsidRPr="0025589C">
        <w:rPr>
          <w:b w:val="0"/>
          <w:bCs w:val="0"/>
          <w:color w:val="auto"/>
        </w:rPr>
        <w:t>bootstrap</w:t>
      </w:r>
      <w:r w:rsidR="009D1A86" w:rsidRPr="0025589C">
        <w:rPr>
          <w:b w:val="0"/>
          <w:bCs w:val="0"/>
          <w:color w:val="auto"/>
        </w:rPr>
        <w:t xml:space="preserve"> (1</w:t>
      </w:r>
      <w:r w:rsidR="009E5344">
        <w:rPr>
          <w:b w:val="0"/>
          <w:bCs w:val="0"/>
          <w:color w:val="auto"/>
        </w:rPr>
        <w:t>,</w:t>
      </w:r>
      <w:r w:rsidR="009D1A86" w:rsidRPr="0025589C">
        <w:rPr>
          <w:b w:val="0"/>
          <w:bCs w:val="0"/>
          <w:color w:val="auto"/>
        </w:rPr>
        <w:t>000 samples)</w:t>
      </w:r>
      <w:r w:rsidR="007A7F01" w:rsidRPr="0025589C">
        <w:rPr>
          <w:b w:val="0"/>
          <w:bCs w:val="0"/>
          <w:color w:val="auto"/>
        </w:rPr>
        <w:t>.</w:t>
      </w:r>
      <w:r w:rsidR="00636A8B" w:rsidRPr="0025589C">
        <w:rPr>
          <w:b w:val="0"/>
          <w:bCs w:val="0"/>
          <w:color w:val="auto"/>
        </w:rPr>
        <w:t xml:space="preserve"> Min doubling time is the minimal time required to double the population density.</w:t>
      </w:r>
      <w:r w:rsidR="007A7F01" w:rsidRPr="0025589C">
        <w:rPr>
          <w:b w:val="0"/>
          <w:bCs w:val="0"/>
          <w:color w:val="auto"/>
        </w:rPr>
        <w:t xml:space="preserve"> Densities are in OD</w:t>
      </w:r>
      <w:r w:rsidR="007A7F01" w:rsidRPr="0025589C">
        <w:rPr>
          <w:b w:val="0"/>
          <w:bCs w:val="0"/>
          <w:color w:val="auto"/>
          <w:vertAlign w:val="subscript"/>
        </w:rPr>
        <w:t>595</w:t>
      </w:r>
      <w:r w:rsidR="007A7F01" w:rsidRPr="0025589C">
        <w:rPr>
          <w:b w:val="0"/>
          <w:bCs w:val="0"/>
          <w:color w:val="auto"/>
        </w:rPr>
        <w:t>; growth rate in hours</w:t>
      </w:r>
      <w:r w:rsidR="00CA60FB" w:rsidRPr="0025589C">
        <w:rPr>
          <w:b w:val="0"/>
          <w:bCs w:val="0"/>
          <w:color w:val="auto"/>
          <w:vertAlign w:val="superscript"/>
        </w:rPr>
        <w:t>-1</w:t>
      </w:r>
      <w:r>
        <w:rPr>
          <w:b w:val="0"/>
          <w:bCs w:val="0"/>
          <w:color w:val="auto"/>
        </w:rPr>
        <w:t>;</w:t>
      </w:r>
      <w:r w:rsidR="007A7F01" w:rsidRPr="0025589C">
        <w:rPr>
          <w:b w:val="0"/>
          <w:bCs w:val="0"/>
          <w:color w:val="auto"/>
        </w:rPr>
        <w:t xml:space="preserve"> doubling time and lag duration in hours.</w:t>
      </w:r>
      <w:r w:rsidR="00F56E25" w:rsidRPr="0025589C">
        <w:rPr>
          <w:b w:val="0"/>
          <w:bCs w:val="0"/>
          <w:color w:val="auto"/>
        </w:rPr>
        <w:t xml:space="preserve"> See</w:t>
      </w:r>
      <w:r w:rsidR="00B309EC">
        <w:rPr>
          <w:b w:val="0"/>
          <w:bCs w:val="0"/>
          <w:color w:val="auto"/>
        </w:rPr>
        <w:t xml:space="preserve"> </w:t>
      </w:r>
      <w:r w:rsidR="00B309EC" w:rsidRPr="00087440">
        <w:rPr>
          <w:color w:val="auto"/>
        </w:rPr>
        <w:t xml:space="preserve">Table </w:t>
      </w:r>
      <w:r w:rsidRPr="00087440">
        <w:rPr>
          <w:color w:val="auto"/>
        </w:rPr>
        <w:t>S2</w:t>
      </w:r>
      <w:r>
        <w:rPr>
          <w:b w:val="0"/>
          <w:bCs w:val="0"/>
          <w:color w:val="auto"/>
        </w:rPr>
        <w:t xml:space="preserve"> </w:t>
      </w:r>
      <w:r w:rsidR="00F56E25" w:rsidRPr="0025589C">
        <w:rPr>
          <w:b w:val="0"/>
          <w:bCs w:val="0"/>
          <w:color w:val="auto"/>
        </w:rPr>
        <w:t>for additional parameter estimates.</w:t>
      </w:r>
    </w:p>
    <w:p w14:paraId="114CE249" w14:textId="77777777" w:rsidR="00CD1BEE" w:rsidRDefault="00CD1BEE">
      <w:pPr>
        <w:spacing w:after="200"/>
        <w:rPr>
          <w:rFonts w:eastAsiaTheme="majorEastAsia"/>
          <w:b/>
          <w:bCs/>
        </w:rPr>
        <w:pPrChange w:id="413" w:author="Yoav Ram" w:date="2018-11-13T12:41:00Z">
          <w:pPr>
            <w:spacing w:after="200" w:line="480" w:lineRule="auto"/>
            <w:ind w:firstLine="0"/>
          </w:pPr>
        </w:pPrChange>
      </w:pPr>
      <w:r>
        <w:br w:type="page"/>
      </w:r>
    </w:p>
    <w:p w14:paraId="0E5D477A" w14:textId="25D9C51E" w:rsidR="006C449D" w:rsidRPr="0025589C" w:rsidRDefault="00C02003">
      <w:pPr>
        <w:pStyle w:val="Heading2"/>
        <w:spacing w:line="360" w:lineRule="auto"/>
        <w:ind w:firstLine="284"/>
        <w:pPrChange w:id="414" w:author="Yoav Ram" w:date="2018-11-13T12:41:00Z">
          <w:pPr>
            <w:pStyle w:val="Heading2"/>
          </w:pPr>
        </w:pPrChange>
      </w:pPr>
      <w:r w:rsidRPr="0025589C">
        <w:lastRenderedPageBreak/>
        <w:t>Estimat</w:t>
      </w:r>
      <w:r w:rsidR="00087440">
        <w:t>ing</w:t>
      </w:r>
      <w:r w:rsidRPr="0025589C">
        <w:t xml:space="preserve"> competition coefficients</w:t>
      </w:r>
    </w:p>
    <w:p w14:paraId="2FE588C9" w14:textId="150911F0" w:rsidR="007A7F01" w:rsidRPr="0025589C" w:rsidRDefault="007A7F01">
      <w:pPr>
        <w:pPrChange w:id="415" w:author="Yoav Ram" w:date="2018-11-13T12:41:00Z">
          <w:pPr>
            <w:spacing w:line="480" w:lineRule="auto"/>
            <w:ind w:firstLine="0"/>
          </w:pPr>
        </w:pPrChange>
      </w:pPr>
      <w:r w:rsidRPr="00BF6B81">
        <w:rPr>
          <w:b/>
          <w:bCs/>
        </w:rPr>
        <w:t>Competition model</w:t>
      </w:r>
      <w:r w:rsidR="00BF6B81">
        <w:rPr>
          <w:b/>
          <w:bCs/>
        </w:rPr>
        <w:t xml:space="preserve">. </w:t>
      </w:r>
      <w:r w:rsidR="00651E9E" w:rsidRPr="0025589C">
        <w:t xml:space="preserve">To </w:t>
      </w:r>
      <w:r w:rsidRPr="0025589C">
        <w:t xml:space="preserve">model growth in a mixed culture, we assume that interactions between strains </w:t>
      </w:r>
      <w:r w:rsidR="001E5915">
        <w:t xml:space="preserve">in a mixed culture </w:t>
      </w:r>
      <w:r w:rsidR="008179CB" w:rsidRPr="0025589C">
        <w:t>a</w:t>
      </w:r>
      <w:r w:rsidR="00651E9E" w:rsidRPr="0025589C">
        <w:t xml:space="preserve">re </w:t>
      </w:r>
      <w:r w:rsidRPr="0025589C">
        <w:t>solely due to resource competition.</w:t>
      </w:r>
      <w:r w:rsidR="00833210" w:rsidRPr="0025589C">
        <w:t xml:space="preserve"> Therefore, all interactions are described by the deceleration of the growth rate of each strain in response to</w:t>
      </w:r>
      <w:r w:rsidR="00F41F6A">
        <w:t xml:space="preserve"> the depletion of resources due to</w:t>
      </w:r>
      <w:r w:rsidR="00833210" w:rsidRPr="0025589C">
        <w:t xml:space="preserve"> growth of </w:t>
      </w:r>
      <w:r w:rsidR="00F41F6A">
        <w:t xml:space="preserve">both </w:t>
      </w:r>
      <w:r w:rsidR="00833210" w:rsidRPr="0025589C">
        <w:t>strain</w:t>
      </w:r>
      <w:r w:rsidR="00F41F6A">
        <w:t>s</w:t>
      </w:r>
      <w:r w:rsidR="00833210" w:rsidRPr="0025589C">
        <w:t xml:space="preserve">. </w:t>
      </w:r>
      <w:r w:rsidR="004152F9" w:rsidRPr="0025589C">
        <w:t xml:space="preserve">We </w:t>
      </w:r>
      <w:r w:rsidR="001E5915">
        <w:t xml:space="preserve">have </w:t>
      </w:r>
      <w:r w:rsidR="004152F9" w:rsidRPr="0025589C">
        <w:t>derive</w:t>
      </w:r>
      <w:r w:rsidR="009B614B" w:rsidRPr="0025589C">
        <w:t>d</w:t>
      </w:r>
      <w:r w:rsidR="004152F9" w:rsidRPr="0025589C">
        <w:t xml:space="preserve"> a </w:t>
      </w:r>
      <w:r w:rsidR="00DB709C" w:rsidRPr="0025589C">
        <w:t>two</w:t>
      </w:r>
      <w:r w:rsidR="009B614B" w:rsidRPr="0025589C">
        <w:t>-strain</w:t>
      </w:r>
      <w:r w:rsidR="004152F9" w:rsidRPr="0025589C">
        <w:t xml:space="preserve"> Lotka-Volterra </w:t>
      </w:r>
      <w:r w:rsidRPr="0025589C">
        <w:t>competition model</w:t>
      </w:r>
      <w:r w:rsidR="00FB039B" w:rsidRPr="0025589C">
        <w:t xml:space="preserve"> </w:t>
      </w:r>
      <w:r w:rsidR="009B614B" w:rsidRPr="0025589C">
        <w:fldChar w:fldCharType="begin" w:fldLock="1"/>
      </w:r>
      <w:r w:rsidR="00F74E04">
        <w:instrText>ADDIN CSL_CITATION {"citationItems":[{"id":"ITEM-1","itemData":{"ISBN":"9780691123448","abstract":"Thirty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available","author":[{"dropping-particle":"","family":"Otto","given":"Sarah P.","non-dropping-particle":"","parse-names":false,"suffix":""},{"dropping-particle":"","family":"Day","given":"Troy","non-dropping-particle":"","parse-names":false,"suffix":""}],"id":"ITEM-1","issued":{"date-parts":[["2007"]]},"number-of-pages":"732","publisher":"Princeton University Press","title":"A biologist's guide to mathematical modeling in ecology and evolution","type":"book"},"label":"chapter","locator":"4.1","uris":["http://www.mendeley.com/documents/?uuid=91ac0d0d-0f84-4010-9875-cd3905074155"]}],"mendeley":{"formattedCitation":"(14)","plainTextFormattedCitation":"(14)","previouslyFormattedCitation":"(14)"},"properties":{"noteIndex":0},"schema":"https://github.com/citation-style-language/schema/raw/master/csl-citation.json"}</w:instrText>
      </w:r>
      <w:r w:rsidR="009B614B" w:rsidRPr="0025589C">
        <w:fldChar w:fldCharType="separate"/>
      </w:r>
      <w:r w:rsidR="00667056" w:rsidRPr="00667056">
        <w:rPr>
          <w:noProof/>
        </w:rPr>
        <w:t>(14)</w:t>
      </w:r>
      <w:r w:rsidR="009B614B" w:rsidRPr="0025589C">
        <w:fldChar w:fldCharType="end"/>
      </w:r>
      <w:r w:rsidR="009B614B" w:rsidRPr="0025589C">
        <w:t xml:space="preserve"> </w:t>
      </w:r>
      <w:r w:rsidR="004152F9" w:rsidRPr="0025589C">
        <w:t>based on resource consumption</w:t>
      </w:r>
      <w:r w:rsidRPr="0025589C">
        <w:t xml:space="preserve"> (see </w:t>
      </w:r>
      <w:r w:rsidR="00262B0E" w:rsidRPr="00DB4111">
        <w:rPr>
          <w:b/>
          <w:bCs/>
        </w:rPr>
        <w:t>Appendix</w:t>
      </w:r>
      <w:r w:rsidR="00833210" w:rsidRPr="00DB4111">
        <w:rPr>
          <w:b/>
          <w:bCs/>
        </w:rPr>
        <w:t xml:space="preserve"> </w:t>
      </w:r>
      <w:r w:rsidR="00756174" w:rsidRPr="00DB4111">
        <w:rPr>
          <w:b/>
          <w:bCs/>
        </w:rPr>
        <w:t>2</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57"/>
        <w:gridCol w:w="1468"/>
      </w:tblGrid>
      <w:tr w:rsidR="007A7F01" w:rsidRPr="0025589C" w14:paraId="132C70A3" w14:textId="77777777" w:rsidTr="00B57EC6">
        <w:tc>
          <w:tcPr>
            <w:tcW w:w="1951" w:type="dxa"/>
            <w:vAlign w:val="center"/>
          </w:tcPr>
          <w:p w14:paraId="13BD5E64" w14:textId="77777777" w:rsidR="007A7F01" w:rsidRPr="0025589C" w:rsidRDefault="007A7F01">
            <w:pPr>
              <w:jc w:val="right"/>
              <w:rPr>
                <w:i/>
                <w:iCs/>
              </w:rPr>
              <w:pPrChange w:id="416" w:author="Yoav Ram" w:date="2018-11-13T12:41:00Z">
                <w:pPr>
                  <w:spacing w:line="480" w:lineRule="auto"/>
                  <w:ind w:firstLine="0"/>
                  <w:jc w:val="right"/>
                </w:pPr>
              </w:pPrChange>
            </w:pPr>
          </w:p>
        </w:tc>
        <w:tc>
          <w:tcPr>
            <w:tcW w:w="5103" w:type="dxa"/>
            <w:vAlign w:val="center"/>
          </w:tcPr>
          <w:p w14:paraId="62DACDDC" w14:textId="5A4547DD" w:rsidR="007A7F01" w:rsidRPr="0025589C" w:rsidRDefault="00782422">
            <w:pPr>
              <w:jc w:val="center"/>
              <w:rPr>
                <w:i/>
                <w:iCs/>
              </w:rPr>
              <w:pPrChange w:id="417" w:author="Yoav Ram" w:date="2018-11-13T12:41:00Z">
                <w:pPr>
                  <w:spacing w:line="480" w:lineRule="auto"/>
                  <w:ind w:firstLine="0"/>
                  <w:jc w:val="center"/>
                </w:pPr>
              </w:pPrChange>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0,1</m:t>
                                </m:r>
                              </m:sub>
                            </m:sSub>
                          </m:num>
                          <m:den>
                            <m:sSub>
                              <m:sSubPr>
                                <m:ctrlPr>
                                  <w:rPr>
                                    <w:rFonts w:ascii="Cambria Math" w:hAnsi="Cambria Math"/>
                                    <w:i/>
                                  </w:rPr>
                                </m:ctrlPr>
                              </m:sSubPr>
                              <m:e>
                                <m:r>
                                  <w:rPr>
                                    <w:rFonts w:ascii="Cambria Math" w:hAnsi="Cambria Math"/>
                                  </w:rPr>
                                  <m:t>q</m:t>
                                </m:r>
                              </m:e>
                              <m:sub>
                                <m:r>
                                  <w:rPr>
                                    <w:rFonts w:ascii="Cambria Math" w:hAnsi="Cambria Math"/>
                                  </w:rPr>
                                  <m:t>0,1</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1</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Cambria Math" w:eastAsia="Helvetica" w:hAnsi="Cambria Math"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Cambria Math" w:eastAsia="Helvetica" w:hAnsi="Cambria Math" w:cs="Helvetica"/>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eastAsia="MS Mincho" w:hAnsi="Cambria Math"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r>
                          <w:rPr>
                            <w:rFonts w:ascii="Cambria Math" w:hAnsi="Cambria Math"/>
                          </w:rPr>
                          <m:t xml:space="preserve"> </m:t>
                        </m:r>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0,2</m:t>
                                </m:r>
                              </m:sub>
                            </m:sSub>
                          </m:num>
                          <m:den>
                            <m:sSub>
                              <m:sSubPr>
                                <m:ctrlPr>
                                  <w:rPr>
                                    <w:rFonts w:ascii="Cambria Math" w:hAnsi="Cambria Math"/>
                                    <w:i/>
                                  </w:rPr>
                                </m:ctrlPr>
                              </m:sSubPr>
                              <m:e>
                                <m:r>
                                  <w:rPr>
                                    <w:rFonts w:ascii="Cambria Math" w:hAnsi="Cambria Math"/>
                                  </w:rPr>
                                  <m:t>q</m:t>
                                </m:r>
                              </m:e>
                              <m:sub>
                                <m:r>
                                  <w:rPr>
                                    <w:rFonts w:ascii="Cambria Math" w:hAnsi="Cambria Math"/>
                                  </w:rPr>
                                  <m:t>0,2</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2</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Cambria Math" w:eastAsia="Helvetica" w:hAnsi="Cambria Math" w:cs="Helvetica"/>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eastAsia="MS Mincho" w:hAnsi="Cambria Math"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Cambria Math" w:eastAsia="Helvetica" w:hAnsi="Cambria Math"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F185F36" w14:textId="4E8CB664" w:rsidR="00B57EC6" w:rsidRPr="0025589C" w:rsidRDefault="00BF6B81">
            <w:pPr>
              <w:jc w:val="right"/>
              <w:pPrChange w:id="418" w:author="Yoav Ram" w:date="2018-11-13T12:41:00Z">
                <w:pPr>
                  <w:spacing w:line="480" w:lineRule="auto"/>
                  <w:ind w:firstLine="0"/>
                  <w:jc w:val="right"/>
                </w:pPr>
              </w:pPrChange>
            </w:pPr>
            <w:r>
              <w:t>(</w:t>
            </w:r>
            <w:r w:rsidR="007A7F01" w:rsidRPr="0025589C">
              <w:t>3a</w:t>
            </w:r>
            <w:r>
              <w:t>)</w:t>
            </w:r>
          </w:p>
          <w:p w14:paraId="6509A934" w14:textId="77777777" w:rsidR="006D6E0A" w:rsidRPr="0025589C" w:rsidRDefault="006D6E0A">
            <w:pPr>
              <w:jc w:val="right"/>
              <w:pPrChange w:id="419" w:author="Yoav Ram" w:date="2018-11-13T12:41:00Z">
                <w:pPr>
                  <w:spacing w:line="480" w:lineRule="auto"/>
                  <w:ind w:firstLine="0"/>
                  <w:jc w:val="right"/>
                </w:pPr>
              </w:pPrChange>
            </w:pPr>
          </w:p>
          <w:p w14:paraId="3EAD2335" w14:textId="7BF5CBEC" w:rsidR="007A7F01" w:rsidRPr="0025589C" w:rsidRDefault="00BF6B81">
            <w:pPr>
              <w:jc w:val="right"/>
              <w:pPrChange w:id="420" w:author="Yoav Ram" w:date="2018-11-13T12:41:00Z">
                <w:pPr>
                  <w:spacing w:line="480" w:lineRule="auto"/>
                  <w:ind w:firstLine="0"/>
                  <w:jc w:val="right"/>
                </w:pPr>
              </w:pPrChange>
            </w:pPr>
            <w:r>
              <w:t>(</w:t>
            </w:r>
            <w:r w:rsidR="007A7F01" w:rsidRPr="0025589C">
              <w:t>3b</w:t>
            </w:r>
            <w:r>
              <w:t>)</w:t>
            </w:r>
          </w:p>
        </w:tc>
      </w:tr>
    </w:tbl>
    <w:p w14:paraId="69A40931" w14:textId="3A4A151D" w:rsidR="007A7F01" w:rsidRPr="0025589C" w:rsidRDefault="00833210">
      <w:pPr>
        <w:pPrChange w:id="421" w:author="Yoav Ram" w:date="2018-11-13T12:41:00Z">
          <w:pPr>
            <w:spacing w:line="480" w:lineRule="auto"/>
            <w:ind w:firstLine="0"/>
          </w:pPr>
        </w:pPrChange>
      </w:pPr>
      <w:r w:rsidRPr="00876E70">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7A7F01" w:rsidRPr="00876E70">
        <w:t xml:space="preserve"> is the density of strain </w:t>
      </w:r>
      <m:oMath>
        <m:r>
          <w:rPr>
            <w:rFonts w:ascii="Cambria Math" w:hAnsi="Cambria Math"/>
          </w:rPr>
          <m:t>i=1,2</m:t>
        </m:r>
      </m:oMath>
      <w:r w:rsidRPr="00876E70">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0,i</m:t>
            </m:r>
          </m:sub>
        </m:sSub>
        <m:r>
          <w:rPr>
            <w:rFonts w:ascii="Cambria Math" w:hAnsi="Cambria Math"/>
          </w:rPr>
          <m:t>,</m:t>
        </m:r>
      </m:oMath>
      <w:r w:rsidR="007A7F01" w:rsidRPr="00876E70">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7A7F01" w:rsidRPr="00876E70">
        <w:t xml:space="preserve"> are</w:t>
      </w:r>
      <w:r w:rsidR="007A7F01" w:rsidRPr="0025589C">
        <w:t xml:space="preserve"> the values of the corresponding parameters for strain </w:t>
      </w:r>
      <m:oMath>
        <m:r>
          <w:rPr>
            <w:rFonts w:ascii="Cambria Math" w:hAnsi="Cambria Math"/>
          </w:rPr>
          <m:t>i</m:t>
        </m:r>
      </m:oMath>
      <w:r w:rsidR="007A7F01" w:rsidRPr="0025589C">
        <w:t xml:space="preserve"> </w:t>
      </w:r>
      <w:r w:rsidR="00AA2374">
        <w:t>(</w:t>
      </w:r>
      <w:r w:rsidR="00B02278" w:rsidRPr="0025589C">
        <w:t>o</w:t>
      </w:r>
      <w:r w:rsidR="00651E9E" w:rsidRPr="0025589C">
        <w:t>btained</w:t>
      </w:r>
      <w:r w:rsidR="007A7F01" w:rsidRPr="0025589C">
        <w:t xml:space="preserve"> from fitting the</w:t>
      </w:r>
      <w:r w:rsidRPr="0025589C">
        <w:t xml:space="preserve"> growth model (eq</w:t>
      </w:r>
      <w:r w:rsidR="00CC3BF6">
        <w:t>s</w:t>
      </w:r>
      <w:r w:rsidRPr="0025589C">
        <w:t>. 2) to</w:t>
      </w:r>
      <w:r w:rsidR="007A7F01" w:rsidRPr="0025589C">
        <w:t xml:space="preserve"> mono</w:t>
      </w:r>
      <w:r w:rsidR="00CC3BF6">
        <w:t>-</w:t>
      </w:r>
      <w:r w:rsidR="007A7F01" w:rsidRPr="0025589C">
        <w:t>culture growth curve data</w:t>
      </w:r>
      <w:r w:rsidRPr="0025589C">
        <w:t xml:space="preserve">, </w:t>
      </w:r>
      <w:r w:rsidRPr="00876E70">
        <w:t>and</w:t>
      </w:r>
      <w:r w:rsidR="007A7F01" w:rsidRPr="00876E70">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7A7F01" w:rsidRPr="00876E70">
        <w:t xml:space="preserve"> </w:t>
      </w:r>
      <w:r w:rsidR="00DB709C" w:rsidRPr="00876E70">
        <w:t>are</w:t>
      </w:r>
      <w:r w:rsidR="00DB709C" w:rsidRPr="0025589C">
        <w:t xml:space="preserve"> </w:t>
      </w:r>
      <w:r w:rsidR="007A7F01" w:rsidRPr="0025589C">
        <w:t>competition coefficient</w:t>
      </w:r>
      <w:r w:rsidR="00DB709C" w:rsidRPr="0025589C">
        <w:t>s</w:t>
      </w:r>
      <w:r w:rsidR="007A7F01" w:rsidRPr="0025589C">
        <w:t>, the ratio</w:t>
      </w:r>
      <w:r w:rsidR="00DB709C" w:rsidRPr="0025589C">
        <w:t>s</w:t>
      </w:r>
      <w:r w:rsidR="007A7F01" w:rsidRPr="0025589C">
        <w:t xml:space="preserve"> between inter- and i</w:t>
      </w:r>
      <w:r w:rsidR="009B614B" w:rsidRPr="0025589C">
        <w:t>ntra-strain competitive effect</w:t>
      </w:r>
      <w:r w:rsidR="00DB709C" w:rsidRPr="0025589C">
        <w:t>s</w:t>
      </w:r>
      <w:r w:rsidR="009B614B" w:rsidRPr="0025589C">
        <w:t>.</w:t>
      </w:r>
      <w:r w:rsidRPr="0025589C">
        <w:t xml:space="preserve"> Note that</w:t>
      </w:r>
      <w:r w:rsidR="00517B55" w:rsidRPr="0025589C">
        <w:t xml:space="preserve"> </w:t>
      </w:r>
      <w:r w:rsidR="00F662FF">
        <w:t xml:space="preserve">in </w:t>
      </w:r>
      <w:r w:rsidR="00CC3BF6">
        <w:t>resource</w:t>
      </w:r>
      <w:r w:rsidR="00F662FF">
        <w:t xml:space="preserve"> competition, </w:t>
      </w:r>
      <w:r w:rsidR="00517B55" w:rsidRPr="0025589C">
        <w:t xml:space="preserve">each strain </w:t>
      </w:r>
      <w:r w:rsidR="00BF635D" w:rsidRPr="0025589C">
        <w:t>can</w:t>
      </w:r>
      <w:r w:rsidR="00517B55" w:rsidRPr="0025589C">
        <w:t xml:space="preserve"> </w:t>
      </w:r>
      <w:r w:rsidR="00F662FF">
        <w:t>be</w:t>
      </w:r>
      <w:r w:rsidR="00517B55" w:rsidRPr="0025589C">
        <w:t xml:space="preserve"> </w:t>
      </w:r>
      <w:r w:rsidR="007A7F01" w:rsidRPr="0025589C">
        <w:t>limit</w:t>
      </w:r>
      <w:r w:rsidR="00F662FF">
        <w:t xml:space="preserve">ed by a different </w:t>
      </w:r>
      <w:r w:rsidR="007A7F01" w:rsidRPr="0025589C">
        <w:t>resource</w:t>
      </w:r>
      <w:r w:rsidR="00F662FF">
        <w:t xml:space="preserve">, </w:t>
      </w:r>
      <w:r w:rsidR="00517B55" w:rsidRPr="0025589C">
        <w:t>and</w:t>
      </w:r>
      <w:r w:rsidR="006D6E0A" w:rsidRPr="0025589C">
        <w:t xml:space="preserve"> </w:t>
      </w:r>
      <w:r w:rsidR="00CC3BF6">
        <w:t xml:space="preserve">strains may vary in their </w:t>
      </w:r>
      <w:r w:rsidR="007A7F01" w:rsidRPr="0025589C">
        <w:t>resource efficiency</w:t>
      </w:r>
      <w:r w:rsidR="00874402">
        <w:t xml:space="preserve"> (i.e. uptake and conversion rates, see </w:t>
      </w:r>
      <w:r w:rsidR="00874402">
        <w:rPr>
          <w:b/>
          <w:bCs/>
        </w:rPr>
        <w:t>Appendix 1</w:t>
      </w:r>
      <w:r w:rsidR="00874402" w:rsidRPr="00874402">
        <w:t>)</w:t>
      </w:r>
      <w:r w:rsidR="007A7F01" w:rsidRPr="0025589C">
        <w:t>.</w:t>
      </w:r>
    </w:p>
    <w:p w14:paraId="549417A2" w14:textId="60386971" w:rsidR="004C78E5" w:rsidRDefault="008140DF">
      <w:pPr>
        <w:rPr>
          <w:ins w:id="422" w:author="Yoav Ram" w:date="2018-11-13T16:12:00Z"/>
        </w:rPr>
      </w:pPr>
      <w:r w:rsidRPr="00BF6B81">
        <w:rPr>
          <w:b/>
          <w:bCs/>
        </w:rPr>
        <w:t>Model fitting</w:t>
      </w:r>
      <w:r w:rsidR="00BF6B81" w:rsidRPr="00BF6B81">
        <w:rPr>
          <w:b/>
          <w:bCs/>
        </w:rPr>
        <w:t>.</w:t>
      </w:r>
      <w:r w:rsidR="00BF6B81">
        <w:rPr>
          <w:b/>
          <w:bCs/>
        </w:rPr>
        <w:t xml:space="preserve"> </w:t>
      </w:r>
      <w:r w:rsidR="00833210" w:rsidRPr="0025589C">
        <w:t>The competition model (e</w:t>
      </w:r>
      <w:r w:rsidR="007A7F01" w:rsidRPr="0025589C">
        <w:t>q</w:t>
      </w:r>
      <w:r w:rsidR="00311B9B">
        <w:t>s</w:t>
      </w:r>
      <w:r w:rsidR="007A7F01" w:rsidRPr="0025589C">
        <w:t>. 3</w:t>
      </w:r>
      <w:r w:rsidR="00833210" w:rsidRPr="0025589C">
        <w:t>)</w:t>
      </w:r>
      <w:r w:rsidR="007A7F01" w:rsidRPr="0025589C">
        <w:t xml:space="preserve"> </w:t>
      </w:r>
      <w:r w:rsidRPr="0025589C">
        <w:t>wa</w:t>
      </w:r>
      <w:r w:rsidR="007A7F01" w:rsidRPr="0025589C">
        <w:t xml:space="preserve">s fitted to </w:t>
      </w:r>
      <w:r w:rsidR="0022699F" w:rsidRPr="0025589C">
        <w:t xml:space="preserve">growth curve </w:t>
      </w:r>
      <w:r w:rsidR="00833210" w:rsidRPr="0025589C">
        <w:t xml:space="preserve">data from the </w:t>
      </w:r>
      <w:r w:rsidR="007A7F01" w:rsidRPr="0025589C">
        <w:t xml:space="preserve">mixed culture, in which the </w:t>
      </w:r>
      <w:r w:rsidR="001E5915">
        <w:t>total</w:t>
      </w:r>
      <w:r w:rsidR="007A7F01" w:rsidRPr="0025589C">
        <w:t xml:space="preserve"> OD of </w:t>
      </w:r>
      <w:r w:rsidR="0022699F" w:rsidRPr="0025589C">
        <w:t xml:space="preserve">both </w:t>
      </w:r>
      <w:r w:rsidR="007A7F01" w:rsidRPr="0025589C">
        <w:t>strains</w:t>
      </w:r>
      <w:r w:rsidR="001E5915">
        <w:t xml:space="preserve"> in mixed culture</w:t>
      </w:r>
      <w:r w:rsidR="007A7F01" w:rsidRPr="0025589C">
        <w:t xml:space="preserve"> </w:t>
      </w:r>
      <w:r w:rsidRPr="0025589C">
        <w:t>wa</w:t>
      </w:r>
      <w:r w:rsidR="007A7F01" w:rsidRPr="0025589C">
        <w:t>s recorded over time</w:t>
      </w:r>
      <w:r w:rsidR="00D96F6C" w:rsidRPr="0025589C">
        <w:t xml:space="preserve"> (</w:t>
      </w:r>
      <w:r w:rsidR="0022699F" w:rsidRPr="0025589C">
        <w:t xml:space="preserve">i.e. the </w:t>
      </w:r>
      <w:r w:rsidR="001E5915">
        <w:t>bulk</w:t>
      </w:r>
      <w:r w:rsidR="0022699F" w:rsidRPr="0025589C">
        <w:t xml:space="preserve"> density, </w:t>
      </w:r>
      <w:r w:rsidR="00D96F6C" w:rsidRPr="0025589C">
        <w:t>not the frequency</w:t>
      </w:r>
      <w:r w:rsidR="00001E91" w:rsidRPr="0025589C">
        <w:t xml:space="preserve"> or density</w:t>
      </w:r>
      <w:r w:rsidR="00D96F6C" w:rsidRPr="0025589C">
        <w:t xml:space="preserve"> of individual strain</w:t>
      </w:r>
      <w:r w:rsidR="00833210" w:rsidRPr="0025589C">
        <w:t>s</w:t>
      </w:r>
      <w:r w:rsidR="00BC190A">
        <w:t xml:space="preserve">, see </w:t>
      </w:r>
      <w:r w:rsidR="00BC190A" w:rsidRPr="00D35BFD">
        <w:rPr>
          <w:b/>
          <w:bCs/>
        </w:rPr>
        <w:fldChar w:fldCharType="begin"/>
      </w:r>
      <w:r w:rsidR="00BC190A" w:rsidRPr="00D35BFD">
        <w:rPr>
          <w:b/>
          <w:bCs/>
        </w:rPr>
        <w:instrText xml:space="preserve"> REF _Ref512333581 \h </w:instrText>
      </w:r>
      <w:r w:rsidR="00BC190A">
        <w:rPr>
          <w:b/>
          <w:bCs/>
        </w:rPr>
        <w:instrText xml:space="preserve"> \* MERGEFORMAT </w:instrText>
      </w:r>
      <w:r w:rsidR="00BC190A" w:rsidRPr="00D35BFD">
        <w:rPr>
          <w:b/>
          <w:bCs/>
        </w:rPr>
      </w:r>
      <w:r w:rsidR="00BC190A" w:rsidRPr="00D35BF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C190A" w:rsidRPr="00D35BFD">
        <w:rPr>
          <w:b/>
          <w:bCs/>
        </w:rPr>
        <w:fldChar w:fldCharType="end"/>
      </w:r>
      <w:r w:rsidR="00BC190A" w:rsidRPr="00D35BFD">
        <w:rPr>
          <w:b/>
          <w:bCs/>
        </w:rPr>
        <w:t>B</w:t>
      </w:r>
      <w:r w:rsidR="00D96F6C" w:rsidRPr="0025589C">
        <w:t>)</w:t>
      </w:r>
      <w:r w:rsidR="007A7F01" w:rsidRPr="0025589C">
        <w:t xml:space="preserve">. </w:t>
      </w:r>
      <w:r w:rsidR="00AA2374">
        <w:t xml:space="preserve">The growth </w:t>
      </w:r>
      <w:r w:rsidR="00AA2374" w:rsidRPr="00876E70">
        <w:t>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0,i</m:t>
            </m:r>
          </m:sub>
        </m:sSub>
      </m:oMath>
      <w:r w:rsidR="00AA2374" w:rsidRPr="00876E70">
        <w:t>) were fixed to the values estimated from the mono-culture growth curves at the previous stage, and t</w:t>
      </w:r>
      <w:r w:rsidR="007F21BA" w:rsidRPr="00876E70">
        <w:t xml:space="preserve">he </w:t>
      </w:r>
      <w:r w:rsidR="007A7F01" w:rsidRPr="00876E70">
        <w:t>fit</w:t>
      </w:r>
      <w:r w:rsidR="007F21BA" w:rsidRPr="00876E70">
        <w:t>ting</w:t>
      </w:r>
      <w:r w:rsidR="007A7F01" w:rsidRPr="00876E70">
        <w:t xml:space="preserve"> </w:t>
      </w:r>
      <w:r w:rsidR="00AA2374" w:rsidRPr="00876E70">
        <w:t xml:space="preserve">at this stage only </w:t>
      </w:r>
      <w:r w:rsidR="007F21BA" w:rsidRPr="00876E70">
        <w:t>provide</w:t>
      </w:r>
      <w:r w:rsidR="00AA2374" w:rsidRPr="00876E70">
        <w:t>d</w:t>
      </w:r>
      <w:r w:rsidR="007F21BA" w:rsidRPr="00876E70">
        <w:t xml:space="preserve"> estimates for the competition coefficients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AA2374" w:rsidRPr="00876E70">
        <w:t>.</w:t>
      </w:r>
      <w:r w:rsidR="007F21BA" w:rsidRPr="00876E70">
        <w:t xml:space="preserve"> </w:t>
      </w:r>
      <w:r w:rsidR="00AA2374" w:rsidRPr="00876E70">
        <w:t xml:space="preserve">Fitting </w:t>
      </w:r>
      <w:r w:rsidRPr="00876E70">
        <w:t>wa</w:t>
      </w:r>
      <w:r w:rsidR="007A7F01" w:rsidRPr="00876E70">
        <w:t xml:space="preserve">s performed by minimizing the squared differences between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7A7F01" w:rsidRPr="00876E70">
        <w:t xml:space="preserve"> (</w:t>
      </w:r>
      <w:r w:rsidR="007F21BA" w:rsidRPr="00876E70">
        <w:t>th</w:t>
      </w:r>
      <w:r w:rsidR="007F21BA" w:rsidRPr="0025589C">
        <w:t xml:space="preserve">e sum of the </w:t>
      </w:r>
      <w:r w:rsidR="00DB4111">
        <w:t>solutions</w:t>
      </w:r>
      <w:r w:rsidR="007F21BA" w:rsidRPr="0025589C">
        <w:t xml:space="preserve"> of </w:t>
      </w:r>
      <w:r w:rsidR="007A7F01" w:rsidRPr="0025589C">
        <w:t>eq</w:t>
      </w:r>
      <w:r w:rsidR="000837F4">
        <w:t>s</w:t>
      </w:r>
      <w:r w:rsidR="007A7F01" w:rsidRPr="0025589C">
        <w:t>.</w:t>
      </w:r>
      <w:r w:rsidR="00327F6F">
        <w:t> </w:t>
      </w:r>
      <w:r w:rsidR="007A7F01" w:rsidRPr="0025589C">
        <w:t>3</w:t>
      </w:r>
      <w:r w:rsidR="00E42AF4">
        <w:t>; integrals solved numerically using LSODA solver</w:t>
      </w:r>
      <w:r w:rsidR="007A7F01" w:rsidRPr="0025589C">
        <w:t>) and the</w:t>
      </w:r>
      <w:r w:rsidR="007F21BA" w:rsidRPr="0025589C">
        <w:t xml:space="preserve"> total</w:t>
      </w:r>
      <w:r w:rsidR="007A7F01" w:rsidRPr="0025589C">
        <w:t xml:space="preserve"> OD from </w:t>
      </w:r>
      <w:r w:rsidR="007F21BA" w:rsidRPr="0025589C">
        <w:t xml:space="preserve">the </w:t>
      </w:r>
      <w:r w:rsidR="007A7F01" w:rsidRPr="0025589C">
        <w:t>mixed culture</w:t>
      </w:r>
      <w:r w:rsidR="00AA2374">
        <w:t xml:space="preserve"> (</w:t>
      </w:r>
      <w:r w:rsidR="00AA2374">
        <w:rPr>
          <w:b/>
          <w:bCs/>
        </w:rPr>
        <w:t>Figure 4</w:t>
      </w:r>
      <w:r w:rsidR="00AA2374">
        <w:t>)</w:t>
      </w:r>
      <w:r w:rsidR="005327AF">
        <w:t xml:space="preserve">. </w:t>
      </w:r>
      <w:r w:rsidR="00CA59A5">
        <w:t>See</w:t>
      </w:r>
      <w:r w:rsidR="005327AF">
        <w:t xml:space="preserve"> </w:t>
      </w:r>
      <w:r w:rsidR="005327AF" w:rsidRPr="00DB4111">
        <w:rPr>
          <w:b/>
          <w:bCs/>
        </w:rPr>
        <w:t>Materials and Methods</w:t>
      </w:r>
      <w:r w:rsidR="00AA2374">
        <w:t xml:space="preserve"> fo</w:t>
      </w:r>
      <w:r w:rsidR="00CA59A5">
        <w:t>r additional details</w:t>
      </w:r>
      <w:r w:rsidR="007A7F01" w:rsidRPr="0025589C">
        <w:t>.</w:t>
      </w:r>
      <w:r w:rsidR="00CA59A5">
        <w:t xml:space="preserve"> Part of the strength of our approach stems from its use of data measuring the total density of mixed cultures, which is usually ignored when estimating fitness from growth curves</w:t>
      </w:r>
      <w:r w:rsidR="000837F4">
        <w:t> </w:t>
      </w:r>
      <w:r w:rsidR="00CA59A5">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CA59A5">
        <w:fldChar w:fldCharType="separate"/>
      </w:r>
      <w:r w:rsidR="00CA59A5" w:rsidRPr="00CA59A5">
        <w:rPr>
          <w:noProof/>
        </w:rPr>
        <w:t>(5)</w:t>
      </w:r>
      <w:r w:rsidR="00CA59A5">
        <w:fldChar w:fldCharType="end"/>
      </w:r>
      <w:r w:rsidR="00CA59A5">
        <w:t>.</w:t>
      </w:r>
    </w:p>
    <w:p w14:paraId="6F31FF92" w14:textId="77777777" w:rsidR="004C78E5" w:rsidRDefault="004C78E5">
      <w:pPr>
        <w:spacing w:after="200" w:line="276" w:lineRule="auto"/>
        <w:ind w:firstLine="0"/>
        <w:rPr>
          <w:ins w:id="423" w:author="Yoav Ram" w:date="2018-11-13T16:12:00Z"/>
        </w:rPr>
      </w:pPr>
      <w:ins w:id="424" w:author="Yoav Ram" w:date="2018-11-13T16:12:00Z">
        <w:r>
          <w:br w:type="page"/>
        </w:r>
      </w:ins>
    </w:p>
    <w:p w14:paraId="55881271" w14:textId="269D02FE" w:rsidR="00D45D2D" w:rsidDel="004C78E5" w:rsidRDefault="00D45D2D">
      <w:pPr>
        <w:rPr>
          <w:del w:id="425" w:author="Yoav Ram" w:date="2018-11-13T16:12:00Z"/>
        </w:rPr>
        <w:pPrChange w:id="426" w:author="Yoav Ram" w:date="2018-11-13T12:41:00Z">
          <w:pPr>
            <w:spacing w:line="480" w:lineRule="auto"/>
            <w:ind w:firstLine="0"/>
          </w:pPr>
        </w:pPrChange>
      </w:pPr>
    </w:p>
    <w:p w14:paraId="18F6E33A" w14:textId="1E7626EA" w:rsidR="00E42AF4" w:rsidDel="00213BB8" w:rsidRDefault="00E42AF4">
      <w:pPr>
        <w:rPr>
          <w:del w:id="427" w:author="Yoav Ram" w:date="2018-11-14T10:52:00Z"/>
        </w:rPr>
        <w:pPrChange w:id="428" w:author="Yoav Ram" w:date="2018-11-13T12:41:00Z">
          <w:pPr>
            <w:spacing w:line="480" w:lineRule="auto"/>
            <w:ind w:firstLine="0"/>
          </w:pPr>
        </w:pPrChange>
      </w:pPr>
    </w:p>
    <w:p w14:paraId="26397666" w14:textId="26D3C151" w:rsidR="00D45D2D" w:rsidRPr="00F3419E" w:rsidRDefault="003D0037">
      <w:pPr>
        <w:spacing w:after="200"/>
        <w:rPr>
          <w:b/>
          <w:bCs/>
          <w:sz w:val="22"/>
          <w:szCs w:val="22"/>
        </w:rPr>
        <w:pPrChange w:id="429" w:author="Yoav Ram" w:date="2018-11-13T12:41:00Z">
          <w:pPr>
            <w:spacing w:after="200" w:line="480" w:lineRule="auto"/>
            <w:ind w:firstLine="0"/>
          </w:pPr>
        </w:pPrChange>
      </w:pPr>
      <w:r>
        <w:rPr>
          <w:b/>
          <w:bCs/>
          <w:noProof/>
          <w:sz w:val="22"/>
          <w:szCs w:val="22"/>
        </w:rPr>
        <w:drawing>
          <wp:inline distT="0" distB="0" distL="0" distR="0" wp14:anchorId="24ABFB65" wp14:editId="6F0F600E">
            <wp:extent cx="5278120" cy="117284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Competition_fitting.pdf"/>
                    <pic:cNvPicPr/>
                  </pic:nvPicPr>
                  <pic:blipFill>
                    <a:blip r:embed="rId11">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06380202" w14:textId="71248C2B" w:rsidR="005C2B55" w:rsidRDefault="00D45D2D" w:rsidP="00577A2C">
      <w:pPr>
        <w:pStyle w:val="Caption"/>
        <w:spacing w:line="360" w:lineRule="auto"/>
        <w:rPr>
          <w:b w:val="0"/>
          <w:bCs w:val="0"/>
          <w:color w:val="auto"/>
          <w:sz w:val="22"/>
          <w:szCs w:val="22"/>
        </w:rPr>
      </w:pPr>
      <w:bookmarkStart w:id="430" w:name="_Ref512334571"/>
      <w:r w:rsidRPr="00B07CF2">
        <w:rPr>
          <w:color w:val="auto"/>
          <w:sz w:val="22"/>
          <w:szCs w:val="22"/>
        </w:rPr>
        <w:t xml:space="preserve">Figure </w:t>
      </w:r>
      <w:r w:rsidRPr="00B07CF2">
        <w:rPr>
          <w:b w:val="0"/>
          <w:bCs w:val="0"/>
          <w:sz w:val="22"/>
          <w:szCs w:val="22"/>
        </w:rPr>
        <w:fldChar w:fldCharType="begin"/>
      </w:r>
      <w:r w:rsidRPr="00B07CF2">
        <w:rPr>
          <w:color w:val="auto"/>
          <w:sz w:val="22"/>
          <w:szCs w:val="22"/>
        </w:rPr>
        <w:instrText xml:space="preserve"> SEQ Figure \* ARABIC </w:instrText>
      </w:r>
      <w:r w:rsidRPr="00B07CF2">
        <w:rPr>
          <w:b w:val="0"/>
          <w:bCs w:val="0"/>
          <w:sz w:val="22"/>
          <w:szCs w:val="22"/>
        </w:rPr>
        <w:fldChar w:fldCharType="separate"/>
      </w:r>
      <w:r w:rsidR="00C94948">
        <w:rPr>
          <w:noProof/>
          <w:color w:val="auto"/>
          <w:sz w:val="22"/>
          <w:szCs w:val="22"/>
        </w:rPr>
        <w:t>4</w:t>
      </w:r>
      <w:r w:rsidRPr="00B07CF2">
        <w:rPr>
          <w:b w:val="0"/>
          <w:bCs w:val="0"/>
          <w:sz w:val="22"/>
          <w:szCs w:val="22"/>
        </w:rPr>
        <w:fldChar w:fldCharType="end"/>
      </w:r>
      <w:bookmarkEnd w:id="430"/>
      <w:r w:rsidRPr="00B07CF2">
        <w:rPr>
          <w:color w:val="auto"/>
          <w:sz w:val="22"/>
          <w:szCs w:val="22"/>
        </w:rPr>
        <w:t xml:space="preserve">. Fitting </w:t>
      </w:r>
      <w:r w:rsidR="00BC190A">
        <w:rPr>
          <w:color w:val="auto"/>
          <w:sz w:val="22"/>
          <w:szCs w:val="22"/>
        </w:rPr>
        <w:t>competition</w:t>
      </w:r>
      <w:r w:rsidR="00BC190A" w:rsidRPr="00B07CF2">
        <w:rPr>
          <w:color w:val="auto"/>
          <w:sz w:val="22"/>
          <w:szCs w:val="22"/>
        </w:rPr>
        <w:t xml:space="preserve"> </w:t>
      </w:r>
      <w:r w:rsidRPr="00B07CF2">
        <w:rPr>
          <w:color w:val="auto"/>
          <w:sz w:val="22"/>
          <w:szCs w:val="22"/>
        </w:rPr>
        <w:t>model</w:t>
      </w:r>
      <w:r w:rsidR="00327F6F">
        <w:rPr>
          <w:color w:val="auto"/>
          <w:sz w:val="22"/>
          <w:szCs w:val="22"/>
        </w:rPr>
        <w:t>s</w:t>
      </w:r>
      <w:r w:rsidRPr="00B07CF2">
        <w:rPr>
          <w:color w:val="auto"/>
          <w:sz w:val="22"/>
          <w:szCs w:val="22"/>
        </w:rPr>
        <w:t xml:space="preserve"> to </w:t>
      </w:r>
      <w:r w:rsidR="00327F6F">
        <w:rPr>
          <w:color w:val="auto"/>
          <w:sz w:val="22"/>
          <w:szCs w:val="22"/>
        </w:rPr>
        <w:t xml:space="preserve">mixed culture </w:t>
      </w:r>
      <w:r>
        <w:rPr>
          <w:color w:val="auto"/>
          <w:sz w:val="22"/>
          <w:szCs w:val="22"/>
        </w:rPr>
        <w:t>growth cur</w:t>
      </w:r>
      <w:r w:rsidR="00BC190A">
        <w:rPr>
          <w:color w:val="auto"/>
          <w:sz w:val="22"/>
          <w:szCs w:val="22"/>
        </w:rPr>
        <w:t>v</w:t>
      </w:r>
      <w:r>
        <w:rPr>
          <w:color w:val="auto"/>
          <w:sz w:val="22"/>
          <w:szCs w:val="22"/>
        </w:rPr>
        <w:t>e</w:t>
      </w:r>
      <w:r w:rsidR="00327F6F">
        <w:rPr>
          <w:color w:val="auto"/>
          <w:sz w:val="22"/>
          <w:szCs w:val="22"/>
        </w:rPr>
        <w:t>s</w:t>
      </w:r>
      <w:r w:rsidRPr="00B07CF2">
        <w:rPr>
          <w:color w:val="auto"/>
          <w:sz w:val="22"/>
          <w:szCs w:val="22"/>
        </w:rPr>
        <w:t>.</w:t>
      </w:r>
      <w:r w:rsidRPr="00B07CF2">
        <w:rPr>
          <w:b w:val="0"/>
          <w:bCs w:val="0"/>
          <w:color w:val="auto"/>
          <w:sz w:val="22"/>
          <w:szCs w:val="22"/>
        </w:rPr>
        <w:t xml:space="preserve"> </w:t>
      </w:r>
      <w:r>
        <w:rPr>
          <w:b w:val="0"/>
          <w:bCs w:val="0"/>
          <w:color w:val="auto"/>
          <w:sz w:val="22"/>
          <w:szCs w:val="22"/>
        </w:rPr>
        <w:t>The panels show mixed-culture growth curves (</w:t>
      </w:r>
      <w:r w:rsidR="00D35BFD">
        <w:rPr>
          <w:b w:val="0"/>
          <w:bCs w:val="0"/>
          <w:color w:val="auto"/>
          <w:sz w:val="22"/>
          <w:szCs w:val="22"/>
        </w:rPr>
        <w:t xml:space="preserve">blue </w:t>
      </w:r>
      <w:r>
        <w:rPr>
          <w:b w:val="0"/>
          <w:bCs w:val="0"/>
          <w:color w:val="auto"/>
          <w:sz w:val="22"/>
          <w:szCs w:val="22"/>
        </w:rPr>
        <w:t>markers</w:t>
      </w:r>
      <w:r w:rsidR="005C2B55">
        <w:rPr>
          <w:b w:val="0"/>
          <w:bCs w:val="0"/>
          <w:color w:val="auto"/>
          <w:sz w:val="22"/>
          <w:szCs w:val="22"/>
        </w:rPr>
        <w:t xml:space="preserve"> show total density</w:t>
      </w:r>
      <w:r>
        <w:rPr>
          <w:b w:val="0"/>
          <w:bCs w:val="0"/>
          <w:color w:val="auto"/>
          <w:sz w:val="22"/>
          <w:szCs w:val="22"/>
        </w:rPr>
        <w:t>) and best-fit competition models (</w:t>
      </w:r>
      <w:r w:rsidR="00D35BFD">
        <w:rPr>
          <w:b w:val="0"/>
          <w:bCs w:val="0"/>
          <w:color w:val="auto"/>
          <w:sz w:val="22"/>
          <w:szCs w:val="22"/>
        </w:rPr>
        <w:t xml:space="preserve">solid blue </w:t>
      </w:r>
      <w:r>
        <w:rPr>
          <w:b w:val="0"/>
          <w:bCs w:val="0"/>
          <w:color w:val="auto"/>
          <w:sz w:val="22"/>
          <w:szCs w:val="22"/>
        </w:rPr>
        <w:t xml:space="preserve">lines; </w:t>
      </w:r>
      <w:r w:rsidRPr="00B07CF2">
        <w:rPr>
          <w:b w:val="0"/>
          <w:bCs w:val="0"/>
          <w:color w:val="auto"/>
          <w:sz w:val="22"/>
          <w:szCs w:val="22"/>
        </w:rPr>
        <w:t>eq</w:t>
      </w:r>
      <w:r w:rsidR="00327F6F">
        <w:rPr>
          <w:b w:val="0"/>
          <w:bCs w:val="0"/>
          <w:color w:val="auto"/>
          <w:sz w:val="22"/>
          <w:szCs w:val="22"/>
        </w:rPr>
        <w:t>s</w:t>
      </w:r>
      <w:r w:rsidR="00327F6F" w:rsidRPr="00B07CF2">
        <w:rPr>
          <w:b w:val="0"/>
          <w:bCs w:val="0"/>
          <w:color w:val="auto"/>
          <w:sz w:val="22"/>
          <w:szCs w:val="22"/>
        </w:rPr>
        <w:t>.</w:t>
      </w:r>
      <w:r w:rsidR="00327F6F">
        <w:rPr>
          <w:b w:val="0"/>
          <w:bCs w:val="0"/>
          <w:color w:val="auto"/>
          <w:sz w:val="22"/>
          <w:szCs w:val="22"/>
        </w:rPr>
        <w:t> </w:t>
      </w:r>
      <w:r w:rsidRPr="00B07CF2">
        <w:rPr>
          <w:b w:val="0"/>
          <w:bCs w:val="0"/>
          <w:color w:val="auto"/>
          <w:sz w:val="22"/>
          <w:szCs w:val="22"/>
        </w:rPr>
        <w:t>3</w:t>
      </w:r>
      <w:r>
        <w:rPr>
          <w:b w:val="0"/>
          <w:bCs w:val="0"/>
          <w:color w:val="auto"/>
          <w:sz w:val="22"/>
          <w:szCs w:val="22"/>
        </w:rPr>
        <w:t xml:space="preserve">) </w:t>
      </w:r>
      <w:r w:rsidR="000E1FE8">
        <w:rPr>
          <w:b w:val="0"/>
          <w:bCs w:val="0"/>
          <w:color w:val="auto"/>
          <w:sz w:val="22"/>
          <w:szCs w:val="22"/>
        </w:rPr>
        <w:t>from</w:t>
      </w:r>
      <w:r>
        <w:rPr>
          <w:b w:val="0"/>
          <w:bCs w:val="0"/>
          <w:color w:val="auto"/>
          <w:sz w:val="22"/>
          <w:szCs w:val="22"/>
        </w:rPr>
        <w:t xml:space="preserve"> experiments </w:t>
      </w:r>
      <w:r w:rsidR="005C2B55">
        <w:rPr>
          <w:b w:val="0"/>
          <w:bCs w:val="0"/>
          <w:color w:val="auto"/>
          <w:sz w:val="22"/>
          <w:szCs w:val="22"/>
        </w:rPr>
        <w:t>A, B, and C</w:t>
      </w:r>
      <w:r w:rsidR="000E1FE8">
        <w:rPr>
          <w:b w:val="0"/>
          <w:bCs w:val="0"/>
          <w:color w:val="auto"/>
          <w:sz w:val="22"/>
          <w:szCs w:val="22"/>
        </w:rPr>
        <w:t xml:space="preserve"> (i.e. from the mixed growth sub-experiments)</w:t>
      </w:r>
      <w:r w:rsidR="00E42AF4">
        <w:rPr>
          <w:b w:val="0"/>
          <w:bCs w:val="0"/>
          <w:color w:val="auto"/>
          <w:sz w:val="22"/>
          <w:szCs w:val="22"/>
        </w:rPr>
        <w:t>.</w:t>
      </w:r>
      <w:r w:rsidR="005C2B55">
        <w:rPr>
          <w:b w:val="0"/>
          <w:bCs w:val="0"/>
          <w:color w:val="auto"/>
          <w:sz w:val="22"/>
          <w:szCs w:val="22"/>
        </w:rPr>
        <w:t xml:space="preserve"> 32</w:t>
      </w:r>
      <w:r>
        <w:rPr>
          <w:b w:val="0"/>
          <w:bCs w:val="0"/>
          <w:color w:val="auto"/>
          <w:sz w:val="22"/>
          <w:szCs w:val="22"/>
        </w:rPr>
        <w:t xml:space="preserve"> replicates per experiment. D</w:t>
      </w:r>
      <w:r w:rsidRPr="00B07CF2">
        <w:rPr>
          <w:b w:val="0"/>
          <w:bCs w:val="0"/>
          <w:color w:val="auto"/>
          <w:sz w:val="22"/>
          <w:szCs w:val="22"/>
        </w:rPr>
        <w:t>ashed black lines show the prediction</w:t>
      </w:r>
      <w:r w:rsidR="00D35BFD">
        <w:rPr>
          <w:b w:val="0"/>
          <w:bCs w:val="0"/>
          <w:color w:val="auto"/>
          <w:sz w:val="22"/>
          <w:szCs w:val="22"/>
        </w:rPr>
        <w:t xml:space="preserve"> of the </w:t>
      </w:r>
      <w:r w:rsidR="00D35BFD" w:rsidRPr="00B07CF2">
        <w:rPr>
          <w:b w:val="0"/>
          <w:bCs w:val="0"/>
          <w:color w:val="auto"/>
          <w:sz w:val="22"/>
          <w:szCs w:val="22"/>
        </w:rPr>
        <w:t>exponential model</w:t>
      </w:r>
      <w:r w:rsidR="00AA2374">
        <w:rPr>
          <w:b w:val="0"/>
          <w:bCs w:val="0"/>
          <w:color w:val="auto"/>
          <w:sz w:val="22"/>
          <w:szCs w:val="22"/>
        </w:rPr>
        <w:t xml:space="preserve"> (see </w:t>
      </w:r>
      <w:r w:rsidR="00AA2374" w:rsidRPr="00AA2374">
        <w:rPr>
          <w:color w:val="auto"/>
          <w:sz w:val="22"/>
          <w:szCs w:val="22"/>
        </w:rPr>
        <w:t>Figure 2</w:t>
      </w:r>
      <w:r w:rsidR="00AA2374" w:rsidRPr="00560BED">
        <w:rPr>
          <w:b w:val="0"/>
          <w:bCs w:val="0"/>
          <w:color w:val="auto"/>
          <w:sz w:val="22"/>
          <w:szCs w:val="22"/>
        </w:rPr>
        <w:t>)</w:t>
      </w:r>
      <w:r w:rsidR="00560BED">
        <w:rPr>
          <w:b w:val="0"/>
          <w:bCs w:val="0"/>
          <w:color w:val="auto"/>
          <w:sz w:val="22"/>
          <w:szCs w:val="22"/>
        </w:rPr>
        <w:t>.</w:t>
      </w:r>
    </w:p>
    <w:p w14:paraId="728A9B12" w14:textId="52BEAF56" w:rsidR="005C2B55" w:rsidRDefault="005C2B55">
      <w:pPr>
        <w:spacing w:after="200"/>
        <w:rPr>
          <w:rFonts w:eastAsiaTheme="majorEastAsia"/>
          <w:b/>
          <w:bCs/>
        </w:rPr>
        <w:pPrChange w:id="431" w:author="Yoav Ram" w:date="2018-11-13T12:41:00Z">
          <w:pPr>
            <w:spacing w:after="200" w:line="480" w:lineRule="auto"/>
            <w:ind w:firstLine="0"/>
          </w:pPr>
        </w:pPrChange>
      </w:pPr>
    </w:p>
    <w:p w14:paraId="6C449378" w14:textId="35149AFD" w:rsidR="001F7E9F" w:rsidRPr="0025589C" w:rsidRDefault="001F7E9F">
      <w:pPr>
        <w:pStyle w:val="Heading2"/>
        <w:spacing w:line="360" w:lineRule="auto"/>
        <w:ind w:firstLine="284"/>
        <w:pPrChange w:id="432" w:author="Yoav Ram" w:date="2018-11-13T12:41:00Z">
          <w:pPr>
            <w:pStyle w:val="Heading2"/>
          </w:pPr>
        </w:pPrChange>
      </w:pPr>
      <w:r w:rsidRPr="0025589C">
        <w:t>Prediction</w:t>
      </w:r>
      <w:r w:rsidR="005B7870" w:rsidRPr="0025589C">
        <w:t xml:space="preserve"> </w:t>
      </w:r>
      <w:r w:rsidR="00C02003" w:rsidRPr="0025589C">
        <w:t xml:space="preserve">and validation </w:t>
      </w:r>
      <w:r w:rsidR="005B7870" w:rsidRPr="0025589C">
        <w:t xml:space="preserve">of relative </w:t>
      </w:r>
      <w:r w:rsidR="00C02003" w:rsidRPr="0025589C">
        <w:t>growth</w:t>
      </w:r>
    </w:p>
    <w:p w14:paraId="369E2751" w14:textId="7A2838A8" w:rsidR="007A7F01" w:rsidRPr="00876E70" w:rsidRDefault="00C02003">
      <w:pPr>
        <w:pPrChange w:id="433" w:author="Yoav Ram" w:date="2018-11-13T12:41:00Z">
          <w:pPr>
            <w:spacing w:line="480" w:lineRule="auto"/>
            <w:ind w:firstLine="0"/>
          </w:pPr>
        </w:pPrChange>
      </w:pPr>
      <w:r w:rsidRPr="00BF6B81">
        <w:rPr>
          <w:b/>
          <w:bCs/>
        </w:rPr>
        <w:t>Model prediction</w:t>
      </w:r>
      <w:r w:rsidR="00BF6B81">
        <w:rPr>
          <w:b/>
          <w:bCs/>
        </w:rPr>
        <w:t xml:space="preserve">. </w:t>
      </w:r>
      <w:r w:rsidR="007F21BA" w:rsidRPr="0025589C">
        <w:t>With estimates of all the competition model parameters,</w:t>
      </w:r>
      <w:r w:rsidRPr="0025589C">
        <w:t xml:space="preserve"> we solved</w:t>
      </w:r>
      <w:r w:rsidR="007F21BA" w:rsidRPr="0025589C">
        <w:t xml:space="preserve"> the </w:t>
      </w:r>
      <w:r w:rsidR="005B7870" w:rsidRPr="0025589C">
        <w:t xml:space="preserve">competition </w:t>
      </w:r>
      <w:r w:rsidR="007F21BA" w:rsidRPr="0025589C">
        <w:t>model</w:t>
      </w:r>
      <w:r w:rsidRPr="0025589C">
        <w:t xml:space="preserve"> (eq</w:t>
      </w:r>
      <w:r w:rsidR="00327F6F">
        <w:t>s</w:t>
      </w:r>
      <w:r w:rsidRPr="0025589C">
        <w:t>. 3) using</w:t>
      </w:r>
      <w:r w:rsidR="007A7F01" w:rsidRPr="0025589C">
        <w:t xml:space="preserve"> numerical integration</w:t>
      </w:r>
      <w:r w:rsidR="00D45D2D">
        <w:t xml:space="preserve"> (LSODA solver)</w:t>
      </w:r>
      <w:r w:rsidR="007A7F01" w:rsidRPr="0025589C">
        <w:t xml:space="preserve">, </w:t>
      </w:r>
      <w:r w:rsidR="00CA59A5">
        <w:t>thereby</w:t>
      </w:r>
      <w:r w:rsidR="00CA59A5" w:rsidRPr="0025589C">
        <w:t xml:space="preserve"> </w:t>
      </w:r>
      <w:r w:rsidR="007A7F01" w:rsidRPr="0025589C">
        <w:t xml:space="preserve">providing a prediction for the </w:t>
      </w:r>
      <w:r w:rsidRPr="0025589C">
        <w:t xml:space="preserve">cell </w:t>
      </w:r>
      <w:r w:rsidR="007A7F01" w:rsidRPr="00876E70">
        <w:t xml:space="preserve">densities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(t)</m:t>
        </m:r>
      </m:oMath>
      <w:r w:rsidR="007A7F01" w:rsidRPr="00876E70">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t</m:t>
            </m:r>
          </m:e>
        </m:d>
      </m:oMath>
      <w:r w:rsidRPr="00876E70">
        <w:t xml:space="preserve"> of the two strains growing in a mixed culture</w:t>
      </w:r>
      <w:r w:rsidR="007A7F01" w:rsidRPr="00876E70">
        <w:t>. From the</w:t>
      </w:r>
      <w:r w:rsidR="007F21BA" w:rsidRPr="00876E70">
        <w:t>se</w:t>
      </w:r>
      <w:r w:rsidR="007A7F01" w:rsidRPr="00876E70">
        <w:t xml:space="preserve"> predicted densities, the</w:t>
      </w:r>
      <w:r w:rsidR="00D45D2D" w:rsidRPr="00876E70">
        <w:t xml:space="preserve"> relative</w:t>
      </w:r>
      <w:r w:rsidR="007A7F01" w:rsidRPr="00876E70">
        <w:t xml:space="preserve"> frequencies of each strain over time </w:t>
      </w:r>
      <w:r w:rsidRPr="00876E70">
        <w:t>were</w:t>
      </w:r>
      <w:r w:rsidR="007A7F01" w:rsidRPr="00876E70">
        <w:t xml:space="preserve"> </w:t>
      </w:r>
      <w:r w:rsidR="007F21BA" w:rsidRPr="00876E70">
        <w:t>estimated</w:t>
      </w:r>
      <w:r w:rsidR="00BF6B81" w:rsidRPr="00876E70">
        <w:t xml:space="preserve"> as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t</m:t>
                </m:r>
              </m:e>
            </m:d>
          </m:den>
        </m:f>
      </m:oMath>
      <w:r w:rsidR="007A7F01" w:rsidRPr="00876E70">
        <w:t>.</w:t>
      </w:r>
    </w:p>
    <w:p w14:paraId="4976B15C" w14:textId="62143BF1" w:rsidR="007A7F01" w:rsidRDefault="00C02003">
      <w:pPr>
        <w:rPr>
          <w:b/>
          <w:bCs/>
        </w:rPr>
        <w:pPrChange w:id="434" w:author="Yoav Ram" w:date="2018-11-13T12:41:00Z">
          <w:pPr>
            <w:spacing w:line="480" w:lineRule="auto"/>
            <w:ind w:firstLine="0"/>
          </w:pPr>
        </w:pPrChange>
      </w:pPr>
      <w:r w:rsidRPr="00BF6B81">
        <w:rPr>
          <w:b/>
          <w:bCs/>
        </w:rPr>
        <w:t>Experimental v</w:t>
      </w:r>
      <w:r w:rsidR="007A7F01" w:rsidRPr="00BF6B81">
        <w:rPr>
          <w:b/>
          <w:bCs/>
        </w:rPr>
        <w:t>alidation</w:t>
      </w:r>
      <w:ins w:id="435" w:author="Yoav Ram" w:date="2018-11-13T15:30:00Z">
        <w:r w:rsidR="00577A2C">
          <w:rPr>
            <w:b/>
            <w:bCs/>
          </w:rPr>
          <w:t>: relative growth</w:t>
        </w:r>
      </w:ins>
      <w:r w:rsidR="00BF6B81" w:rsidRPr="00BF6B81">
        <w:rPr>
          <w:b/>
          <w:bCs/>
        </w:rPr>
        <w:t>.</w:t>
      </w:r>
      <w:r w:rsidR="00BF6B81">
        <w:rPr>
          <w:b/>
          <w:bCs/>
        </w:rPr>
        <w:t xml:space="preserve"> </w:t>
      </w:r>
      <w:r w:rsidR="00D45D2D" w:rsidRPr="00D45D2D">
        <w:t>We</w:t>
      </w:r>
      <w:r w:rsidR="00D45D2D">
        <w:rPr>
          <w:b/>
          <w:bCs/>
        </w:rPr>
        <w:t xml:space="preserve"> </w:t>
      </w:r>
      <w:r w:rsidR="00D45D2D" w:rsidRPr="00D45D2D">
        <w:t>compare</w:t>
      </w:r>
      <w:r w:rsidR="00D45D2D">
        <w:t xml:space="preserve">d our model </w:t>
      </w:r>
      <w:r w:rsidR="00D45D2D" w:rsidRPr="00876E70">
        <w:t xml:space="preserve">predictions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oMath>
      <w:r w:rsidR="00D45D2D" w:rsidRPr="00876E70">
        <w:t xml:space="preserve"> to experimental</w:t>
      </w:r>
      <w:r w:rsidR="00D45D2D">
        <w:t xml:space="preserve"> relative frequencies obtained </w:t>
      </w:r>
      <w:r w:rsidR="005C5B17">
        <w:t xml:space="preserve">using </w:t>
      </w:r>
      <w:r w:rsidR="00D45D2D">
        <w:t>flow cytometry from mixed culture samples. E</w:t>
      </w:r>
      <w:r w:rsidRPr="0025589C">
        <w:t xml:space="preserve">xperimental </w:t>
      </w:r>
      <w:r w:rsidR="00D45D2D">
        <w:t xml:space="preserve">results (green and red </w:t>
      </w:r>
      <w:r w:rsidR="00311B9B">
        <w:t>dots</w:t>
      </w:r>
      <w:r w:rsidR="00D45D2D">
        <w:t xml:space="preserve">) and </w:t>
      </w:r>
      <w:r w:rsidR="002A7156" w:rsidRPr="0025589C">
        <w:t xml:space="preserve">model </w:t>
      </w:r>
      <w:r w:rsidR="00001E91" w:rsidRPr="0025589C">
        <w:t>predictions</w:t>
      </w:r>
      <w:r w:rsidR="00EE3F11" w:rsidRPr="0025589C">
        <w:t xml:space="preserve"> </w:t>
      </w:r>
      <w:r w:rsidR="00D45D2D">
        <w:t>(green and red dashed lines) are shown i</w:t>
      </w:r>
      <w:r w:rsidR="00AA2374">
        <w:t xml:space="preserve">n </w:t>
      </w:r>
      <w:r w:rsidR="00AA2374">
        <w:rPr>
          <w:b/>
          <w:bCs/>
        </w:rPr>
        <w:t>Figure 5</w:t>
      </w:r>
      <w:r w:rsidR="005C5B17" w:rsidRPr="005C5B17">
        <w:t>,</w:t>
      </w:r>
      <w:r w:rsidR="005C5B17">
        <w:t xml:space="preserve"> </w:t>
      </w:r>
      <w:r w:rsidR="00EE3F11" w:rsidRPr="0025589C">
        <w:t>to</w:t>
      </w:r>
      <w:r w:rsidR="00D45D2D">
        <w:t>gether with the</w:t>
      </w:r>
      <w:r w:rsidR="00EE3F11" w:rsidRPr="0025589C">
        <w:t xml:space="preserve"> </w:t>
      </w:r>
      <w:r w:rsidR="007A7F01" w:rsidRPr="0025589C">
        <w:t>exponential model</w:t>
      </w:r>
      <w:r w:rsidR="00001E91" w:rsidRPr="0025589C">
        <w:t xml:space="preserve"> prediction</w:t>
      </w:r>
      <w:r w:rsidR="002A7156" w:rsidRPr="0025589C">
        <w:t>s</w:t>
      </w:r>
      <w:r w:rsidR="007A7F01" w:rsidRPr="0025589C">
        <w:t xml:space="preserve"> </w:t>
      </w:r>
      <w:r w:rsidR="00D45D2D">
        <w:t>(</w:t>
      </w:r>
      <w:r w:rsidR="007A7F01" w:rsidRPr="0025589C">
        <w:t xml:space="preserve">black </w:t>
      </w:r>
      <w:r w:rsidR="00EE3F11" w:rsidRPr="0025589C">
        <w:t xml:space="preserve">dashed </w:t>
      </w:r>
      <w:r w:rsidR="007A7F01" w:rsidRPr="0025589C">
        <w:t>lines</w:t>
      </w:r>
      <w:r w:rsidR="00D45D2D">
        <w:t xml:space="preserve">; </w:t>
      </w:r>
      <w:r w:rsidR="00001E91" w:rsidRPr="0025589C">
        <w:t>see</w:t>
      </w:r>
      <w:r w:rsidR="0005062D">
        <w:t xml:space="preserve"> </w:t>
      </w:r>
      <w:r w:rsidR="0005062D" w:rsidRPr="0005062D">
        <w:rPr>
          <w:b/>
          <w:bCs/>
        </w:rPr>
        <w:t xml:space="preserve">Figure </w:t>
      </w:r>
      <w:r w:rsidR="00536AAB">
        <w:rPr>
          <w:b/>
          <w:bCs/>
        </w:rPr>
        <w:t>2</w:t>
      </w:r>
      <w:r w:rsidR="00001E91" w:rsidRPr="0025589C">
        <w:t xml:space="preserve"> for details</w:t>
      </w:r>
      <w:r w:rsidR="00EE3F11" w:rsidRPr="0025589C">
        <w:t xml:space="preserve"> on the exponential model</w:t>
      </w:r>
      <w:r w:rsidR="007A7F01" w:rsidRPr="0025589C">
        <w:t xml:space="preserve">). </w:t>
      </w:r>
      <w:r w:rsidR="00EE3F11" w:rsidRPr="0025589C">
        <w:t xml:space="preserve">Our model </w:t>
      </w:r>
      <w:r w:rsidR="00E1616E" w:rsidRPr="0025589C">
        <w:t>perform</w:t>
      </w:r>
      <w:r w:rsidR="00CA59A5">
        <w:t>ed</w:t>
      </w:r>
      <w:r w:rsidR="00E1616E" w:rsidRPr="0025589C">
        <w:t xml:space="preserve"> well and </w:t>
      </w:r>
      <w:r w:rsidR="007A7F01" w:rsidRPr="0025589C">
        <w:t xml:space="preserve">clearly </w:t>
      </w:r>
      <w:r w:rsidR="00CA59A5" w:rsidRPr="0025589C">
        <w:t>improve</w:t>
      </w:r>
      <w:r w:rsidR="00CA59A5">
        <w:t>d</w:t>
      </w:r>
      <w:r w:rsidR="00CA59A5" w:rsidRPr="0025589C">
        <w:t xml:space="preserve"> </w:t>
      </w:r>
      <w:r w:rsidR="00581780" w:rsidRPr="0025589C">
        <w:t xml:space="preserve">upon </w:t>
      </w:r>
      <w:r w:rsidR="00E1616E" w:rsidRPr="0025589C">
        <w:t>the exponential model</w:t>
      </w:r>
      <w:r w:rsidR="007A7F01" w:rsidRPr="0025589C">
        <w:t xml:space="preserve"> for predicting competition</w:t>
      </w:r>
      <w:r w:rsidR="00CD2EF9" w:rsidRPr="0025589C">
        <w:t xml:space="preserve"> dynamics</w:t>
      </w:r>
      <w:r w:rsidR="007A7F01" w:rsidRPr="0025589C">
        <w:t xml:space="preserve"> in </w:t>
      </w:r>
      <w:r w:rsidR="00CD2EF9" w:rsidRPr="0025589C">
        <w:t xml:space="preserve">a </w:t>
      </w:r>
      <w:r w:rsidR="007A7F01" w:rsidRPr="0025589C">
        <w:t>mixed culture.</w:t>
      </w:r>
    </w:p>
    <w:p w14:paraId="40539D08" w14:textId="2E09F470" w:rsidR="00F3419E" w:rsidDel="00213BB8" w:rsidRDefault="00F3419E">
      <w:pPr>
        <w:spacing w:after="200"/>
        <w:rPr>
          <w:del w:id="436" w:author="Yoav Ram" w:date="2018-11-14T10:52:00Z"/>
          <w:sz w:val="22"/>
          <w:szCs w:val="22"/>
        </w:rPr>
        <w:pPrChange w:id="437" w:author="Yoav Ram" w:date="2018-11-13T12:41:00Z">
          <w:pPr>
            <w:spacing w:after="200" w:line="480" w:lineRule="auto"/>
            <w:ind w:firstLine="0"/>
          </w:pPr>
        </w:pPrChange>
      </w:pPr>
      <w:bookmarkStart w:id="438" w:name="_Ref454205622"/>
      <w:bookmarkStart w:id="439" w:name="_Ref439853356"/>
    </w:p>
    <w:bookmarkEnd w:id="438"/>
    <w:bookmarkEnd w:id="439"/>
    <w:p w14:paraId="5A49BB06" w14:textId="77777777" w:rsidR="00213BB8" w:rsidRDefault="00213BB8">
      <w:pPr>
        <w:spacing w:after="200" w:line="276" w:lineRule="auto"/>
        <w:ind w:firstLine="0"/>
        <w:rPr>
          <w:ins w:id="440" w:author="Yoav Ram" w:date="2018-11-14T10:52:00Z"/>
        </w:rPr>
      </w:pPr>
      <w:ins w:id="441" w:author="Yoav Ram" w:date="2018-11-14T10:52:00Z">
        <w:r>
          <w:br w:type="page"/>
        </w:r>
      </w:ins>
    </w:p>
    <w:p w14:paraId="7FDC2074" w14:textId="1B1A4805" w:rsidR="00F3419E" w:rsidRDefault="003D0037">
      <w:pPr>
        <w:keepNext/>
        <w:pPrChange w:id="442" w:author="Yoav Ram" w:date="2018-11-13T12:41:00Z">
          <w:pPr>
            <w:keepNext/>
            <w:spacing w:line="480" w:lineRule="auto"/>
            <w:ind w:firstLine="0"/>
          </w:pPr>
        </w:pPrChange>
      </w:pPr>
      <w:r>
        <w:rPr>
          <w:noProof/>
        </w:rPr>
        <w:lastRenderedPageBreak/>
        <w:drawing>
          <wp:inline distT="0" distB="0" distL="0" distR="0" wp14:anchorId="3E8F4E97" wp14:editId="6A8CE202">
            <wp:extent cx="5278120" cy="117284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Competition_prediction.pdf"/>
                    <pic:cNvPicPr/>
                  </pic:nvPicPr>
                  <pic:blipFill>
                    <a:blip r:embed="rId12">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2555D8C2" w14:textId="743D6A8B" w:rsidR="00F3419E" w:rsidRPr="00F0786E" w:rsidDel="004C78E5" w:rsidRDefault="00F3419E" w:rsidP="00577A2C">
      <w:pPr>
        <w:pStyle w:val="Caption"/>
        <w:spacing w:line="360" w:lineRule="auto"/>
        <w:rPr>
          <w:del w:id="443" w:author="Yoav Ram" w:date="2018-11-13T16:12:00Z"/>
          <w:strike/>
          <w:rPrChange w:id="444" w:author="Yoav Ram" w:date="2018-11-14T11:38:00Z">
            <w:rPr>
              <w:del w:id="445" w:author="Yoav Ram" w:date="2018-11-13T16:12:00Z"/>
            </w:rPr>
          </w:rPrChange>
        </w:rPr>
      </w:pPr>
      <w:bookmarkStart w:id="446" w:name="_Ref509481405"/>
      <w:r w:rsidRPr="00F3419E">
        <w:rPr>
          <w:color w:val="000000" w:themeColor="text1"/>
          <w:sz w:val="22"/>
          <w:szCs w:val="22"/>
        </w:rPr>
        <w:t xml:space="preserve">Figure </w:t>
      </w:r>
      <w:r w:rsidRPr="00F3419E">
        <w:rPr>
          <w:color w:val="000000" w:themeColor="text1"/>
          <w:sz w:val="22"/>
          <w:szCs w:val="22"/>
        </w:rPr>
        <w:fldChar w:fldCharType="begin"/>
      </w:r>
      <w:r w:rsidRPr="00F3419E">
        <w:rPr>
          <w:color w:val="000000" w:themeColor="text1"/>
          <w:sz w:val="22"/>
          <w:szCs w:val="22"/>
        </w:rPr>
        <w:instrText xml:space="preserve"> SEQ Figure \* ARABIC </w:instrText>
      </w:r>
      <w:r w:rsidRPr="00F3419E">
        <w:rPr>
          <w:color w:val="000000" w:themeColor="text1"/>
          <w:sz w:val="22"/>
          <w:szCs w:val="22"/>
        </w:rPr>
        <w:fldChar w:fldCharType="separate"/>
      </w:r>
      <w:r w:rsidR="00C94948">
        <w:rPr>
          <w:noProof/>
          <w:color w:val="000000" w:themeColor="text1"/>
          <w:sz w:val="22"/>
          <w:szCs w:val="22"/>
        </w:rPr>
        <w:t>5</w:t>
      </w:r>
      <w:r w:rsidRPr="00F3419E">
        <w:rPr>
          <w:color w:val="000000" w:themeColor="text1"/>
          <w:sz w:val="22"/>
          <w:szCs w:val="22"/>
        </w:rPr>
        <w:fldChar w:fldCharType="end"/>
      </w:r>
      <w:bookmarkEnd w:id="446"/>
      <w:r w:rsidRPr="00F3419E">
        <w:rPr>
          <w:color w:val="000000" w:themeColor="text1"/>
          <w:sz w:val="22"/>
          <w:szCs w:val="22"/>
        </w:rPr>
        <w:t xml:space="preserve">. </w:t>
      </w:r>
      <w:r w:rsidRPr="00F3419E">
        <w:rPr>
          <w:color w:val="auto"/>
          <w:sz w:val="22"/>
          <w:szCs w:val="22"/>
        </w:rPr>
        <w:t>Predicting</w:t>
      </w:r>
      <w:r w:rsidRPr="00B07CF2">
        <w:rPr>
          <w:color w:val="auto"/>
          <w:sz w:val="22"/>
          <w:szCs w:val="22"/>
        </w:rPr>
        <w:t xml:space="preserve"> </w:t>
      </w:r>
      <w:r w:rsidR="005C5B17">
        <w:rPr>
          <w:color w:val="auto"/>
          <w:sz w:val="22"/>
          <w:szCs w:val="22"/>
        </w:rPr>
        <w:t>competition results</w:t>
      </w:r>
      <w:r w:rsidRPr="00B07CF2">
        <w:rPr>
          <w:color w:val="auto"/>
          <w:sz w:val="22"/>
          <w:szCs w:val="22"/>
        </w:rPr>
        <w:t>.</w:t>
      </w:r>
      <w:r w:rsidRPr="00B07CF2">
        <w:rPr>
          <w:b w:val="0"/>
          <w:bCs w:val="0"/>
          <w:color w:val="auto"/>
          <w:sz w:val="22"/>
          <w:szCs w:val="22"/>
        </w:rPr>
        <w:t xml:space="preserve"> Comparison of experimental data (</w:t>
      </w:r>
      <w:r w:rsidR="00311B9B">
        <w:rPr>
          <w:b w:val="0"/>
          <w:bCs w:val="0"/>
          <w:color w:val="auto"/>
          <w:sz w:val="22"/>
          <w:szCs w:val="22"/>
        </w:rPr>
        <w:t>dots</w:t>
      </w:r>
      <w:r w:rsidRPr="00B07CF2">
        <w:rPr>
          <w:b w:val="0"/>
          <w:bCs w:val="0"/>
          <w:color w:val="auto"/>
          <w:sz w:val="22"/>
          <w:szCs w:val="22"/>
        </w:rPr>
        <w:t>) and model prediction (dashed lines; see</w:t>
      </w:r>
      <w:r w:rsidRPr="00F3419E">
        <w:rPr>
          <w:color w:val="000000" w:themeColor="text1"/>
          <w:sz w:val="22"/>
          <w:szCs w:val="22"/>
        </w:rPr>
        <w:t xml:space="preserve"> Figure</w:t>
      </w:r>
      <w:r>
        <w:rPr>
          <w:color w:val="000000" w:themeColor="text1"/>
          <w:sz w:val="22"/>
          <w:szCs w:val="22"/>
        </w:rPr>
        <w:t xml:space="preserve"> </w:t>
      </w:r>
      <w:r w:rsidR="00D45D2D">
        <w:rPr>
          <w:color w:val="000000" w:themeColor="text1"/>
          <w:sz w:val="22"/>
          <w:szCs w:val="22"/>
        </w:rPr>
        <w:t xml:space="preserve">S3 </w:t>
      </w:r>
      <w:r w:rsidRPr="00B07CF2">
        <w:rPr>
          <w:b w:val="0"/>
          <w:bCs w:val="0"/>
          <w:color w:val="auto"/>
          <w:sz w:val="22"/>
          <w:szCs w:val="22"/>
        </w:rPr>
        <w:t xml:space="preserve">for confidence intervals) of relative </w:t>
      </w:r>
      <w:r w:rsidR="005C5B17" w:rsidRPr="00B07CF2">
        <w:rPr>
          <w:b w:val="0"/>
          <w:bCs w:val="0"/>
          <w:color w:val="auto"/>
          <w:sz w:val="22"/>
          <w:szCs w:val="22"/>
        </w:rPr>
        <w:t xml:space="preserve">strain </w:t>
      </w:r>
      <w:r w:rsidRPr="00B07CF2">
        <w:rPr>
          <w:b w:val="0"/>
          <w:bCs w:val="0"/>
          <w:color w:val="auto"/>
          <w:sz w:val="22"/>
          <w:szCs w:val="22"/>
        </w:rPr>
        <w:t xml:space="preserve">frequencies in a mixed culture. </w:t>
      </w:r>
      <w:r w:rsidR="003D0037">
        <w:rPr>
          <w:b w:val="0"/>
          <w:bCs w:val="0"/>
          <w:color w:val="auto"/>
          <w:sz w:val="22"/>
          <w:szCs w:val="22"/>
        </w:rPr>
        <w:t>Red</w:t>
      </w:r>
      <w:r w:rsidRPr="00B07CF2">
        <w:rPr>
          <w:b w:val="0"/>
          <w:bCs w:val="0"/>
          <w:color w:val="auto"/>
          <w:sz w:val="22"/>
          <w:szCs w:val="22"/>
        </w:rPr>
        <w:t xml:space="preserve"> and </w:t>
      </w:r>
      <w:r w:rsidR="003D0037">
        <w:rPr>
          <w:b w:val="0"/>
          <w:bCs w:val="0"/>
          <w:color w:val="auto"/>
          <w:sz w:val="22"/>
          <w:szCs w:val="22"/>
        </w:rPr>
        <w:t xml:space="preserve">green </w:t>
      </w:r>
      <w:r w:rsidRPr="00B07CF2">
        <w:rPr>
          <w:b w:val="0"/>
          <w:bCs w:val="0"/>
          <w:color w:val="auto"/>
          <w:sz w:val="22"/>
          <w:szCs w:val="22"/>
        </w:rPr>
        <w:t>dashed lines show our model predictions</w:t>
      </w:r>
      <w:r w:rsidR="003D0037">
        <w:rPr>
          <w:b w:val="0"/>
          <w:bCs w:val="0"/>
          <w:color w:val="auto"/>
          <w:sz w:val="22"/>
          <w:szCs w:val="22"/>
        </w:rPr>
        <w:t xml:space="preserve"> for the red and green strains</w:t>
      </w:r>
      <w:r w:rsidR="005C5B17">
        <w:rPr>
          <w:b w:val="0"/>
          <w:bCs w:val="0"/>
          <w:color w:val="auto"/>
          <w:sz w:val="22"/>
          <w:szCs w:val="22"/>
        </w:rPr>
        <w:t xml:space="preserve"> (strains 1 and 2 of each experiment)</w:t>
      </w:r>
      <w:r w:rsidRPr="00B07CF2">
        <w:rPr>
          <w:b w:val="0"/>
          <w:bCs w:val="0"/>
          <w:color w:val="auto"/>
          <w:sz w:val="22"/>
          <w:szCs w:val="22"/>
        </w:rPr>
        <w:t>; dashed black lines show exponential model predictions</w:t>
      </w:r>
      <w:r>
        <w:rPr>
          <w:b w:val="0"/>
          <w:bCs w:val="0"/>
          <w:color w:val="auto"/>
          <w:sz w:val="22"/>
          <w:szCs w:val="22"/>
        </w:rPr>
        <w:t xml:space="preserve"> </w:t>
      </w:r>
      <w:r w:rsidRPr="00B07CF2">
        <w:rPr>
          <w:b w:val="0"/>
          <w:bCs w:val="0"/>
          <w:color w:val="auto"/>
          <w:sz w:val="22"/>
          <w:szCs w:val="22"/>
        </w:rPr>
        <w:t xml:space="preserve">(see </w:t>
      </w:r>
      <w:r w:rsidRPr="00F3419E">
        <w:rPr>
          <w:color w:val="auto"/>
          <w:sz w:val="22"/>
          <w:szCs w:val="22"/>
        </w:rPr>
        <w:t xml:space="preserve">Figure </w:t>
      </w:r>
      <w:r w:rsidR="00536AAB">
        <w:rPr>
          <w:color w:val="auto"/>
          <w:sz w:val="22"/>
          <w:szCs w:val="22"/>
        </w:rPr>
        <w:t>2</w:t>
      </w:r>
      <w:r w:rsidRPr="00B07CF2">
        <w:rPr>
          <w:b w:val="0"/>
          <w:bCs w:val="0"/>
          <w:color w:val="auto"/>
          <w:sz w:val="22"/>
          <w:szCs w:val="22"/>
        </w:rPr>
        <w:t xml:space="preserve">). Error bars show standard deviation (hardly seen in </w:t>
      </w:r>
      <w:r w:rsidR="003E3C9C">
        <w:rPr>
          <w:b w:val="0"/>
          <w:bCs w:val="0"/>
          <w:color w:val="auto"/>
          <w:sz w:val="22"/>
          <w:szCs w:val="22"/>
        </w:rPr>
        <w:t>A</w:t>
      </w:r>
      <w:r w:rsidRPr="00B07CF2">
        <w:rPr>
          <w:b w:val="0"/>
          <w:bCs w:val="0"/>
          <w:color w:val="auto"/>
          <w:sz w:val="22"/>
          <w:szCs w:val="22"/>
        </w:rPr>
        <w:t xml:space="preserve"> and </w:t>
      </w:r>
      <w:r w:rsidR="003E3C9C">
        <w:rPr>
          <w:b w:val="0"/>
          <w:bCs w:val="0"/>
          <w:color w:val="auto"/>
          <w:sz w:val="22"/>
          <w:szCs w:val="22"/>
        </w:rPr>
        <w:t>C</w:t>
      </w:r>
      <w:r w:rsidRPr="00B07CF2">
        <w:rPr>
          <w:b w:val="0"/>
          <w:bCs w:val="0"/>
          <w:color w:val="auto"/>
          <w:sz w:val="22"/>
          <w:szCs w:val="22"/>
        </w:rPr>
        <w:t xml:space="preserve">). </w:t>
      </w:r>
      <w:r w:rsidRPr="00F0786E">
        <w:rPr>
          <w:strike/>
          <w:sz w:val="22"/>
          <w:szCs w:val="22"/>
          <w:highlight w:val="yellow"/>
          <w:rPrChange w:id="447" w:author="Yoav Ram" w:date="2018-11-14T11:38:00Z">
            <w:rPr>
              <w:sz w:val="22"/>
              <w:szCs w:val="22"/>
            </w:rPr>
          </w:rPrChange>
        </w:rPr>
        <w:t>Inferred time-averaged selection coefficients</w:t>
      </w:r>
      <w:r w:rsidR="00F80E79" w:rsidRPr="00F0786E">
        <w:rPr>
          <w:strike/>
          <w:sz w:val="22"/>
          <w:szCs w:val="22"/>
          <w:highlight w:val="yellow"/>
          <w:rPrChange w:id="448" w:author="Yoav Ram" w:date="2018-11-14T11:38:00Z">
            <w:rPr>
              <w:sz w:val="22"/>
              <w:szCs w:val="22"/>
            </w:rPr>
          </w:rPrChange>
        </w:rPr>
        <w:t xml:space="preserve"> of red strains</w:t>
      </w:r>
      <w:r w:rsidR="003D0037" w:rsidRPr="00F0786E">
        <w:rPr>
          <w:strike/>
          <w:sz w:val="22"/>
          <w:szCs w:val="22"/>
          <w:highlight w:val="yellow"/>
          <w:rPrChange w:id="449" w:author="Yoav Ram" w:date="2018-11-14T11:38:00Z">
            <w:rPr>
              <w:sz w:val="22"/>
              <w:szCs w:val="22"/>
            </w:rPr>
          </w:rPrChange>
        </w:rPr>
        <w:t xml:space="preserve"> </w:t>
      </w:r>
      <w:r w:rsidR="003E3C9C" w:rsidRPr="00F0786E">
        <w:rPr>
          <w:strike/>
          <w:sz w:val="22"/>
          <w:szCs w:val="22"/>
          <w:highlight w:val="yellow"/>
          <w:rPrChange w:id="450" w:author="Yoav Ram" w:date="2018-11-14T11:38:00Z">
            <w:rPr>
              <w:sz w:val="22"/>
              <w:szCs w:val="22"/>
            </w:rPr>
          </w:rPrChange>
        </w:rPr>
        <w:t xml:space="preserve">are </w:t>
      </w:r>
      <w:r w:rsidR="003D0037" w:rsidRPr="00F0786E">
        <w:rPr>
          <w:i/>
          <w:iCs/>
          <w:strike/>
          <w:sz w:val="22"/>
          <w:szCs w:val="22"/>
          <w:highlight w:val="yellow"/>
          <w:rPrChange w:id="451" w:author="Yoav Ram" w:date="2018-11-14T11:38:00Z">
            <w:rPr>
              <w:i/>
              <w:iCs/>
              <w:sz w:val="22"/>
              <w:szCs w:val="22"/>
            </w:rPr>
          </w:rPrChange>
        </w:rPr>
        <w:t>s=</w:t>
      </w:r>
      <w:r w:rsidR="003E3C9C" w:rsidRPr="00F0786E">
        <w:rPr>
          <w:i/>
          <w:iCs/>
          <w:strike/>
          <w:sz w:val="22"/>
          <w:szCs w:val="22"/>
          <w:highlight w:val="yellow"/>
          <w:rPrChange w:id="452" w:author="Yoav Ram" w:date="2018-11-14T11:38:00Z">
            <w:rPr>
              <w:i/>
              <w:iCs/>
              <w:sz w:val="22"/>
              <w:szCs w:val="22"/>
            </w:rPr>
          </w:rPrChange>
        </w:rPr>
        <w:t>0.</w:t>
      </w:r>
      <w:r w:rsidRPr="00F0786E">
        <w:rPr>
          <w:i/>
          <w:iCs/>
          <w:strike/>
          <w:sz w:val="22"/>
          <w:szCs w:val="22"/>
          <w:highlight w:val="yellow"/>
          <w:rPrChange w:id="453" w:author="Yoav Ram" w:date="2018-11-14T11:38:00Z">
            <w:rPr>
              <w:i/>
              <w:iCs/>
              <w:sz w:val="22"/>
              <w:szCs w:val="22"/>
            </w:rPr>
          </w:rPrChange>
        </w:rPr>
        <w:t xml:space="preserve"> 376</w:t>
      </w:r>
      <w:r w:rsidRPr="00F0786E">
        <w:rPr>
          <w:strike/>
          <w:sz w:val="22"/>
          <w:szCs w:val="22"/>
          <w:highlight w:val="yellow"/>
          <w:rPrChange w:id="454" w:author="Yoav Ram" w:date="2018-11-14T11:38:00Z">
            <w:rPr>
              <w:sz w:val="22"/>
              <w:szCs w:val="22"/>
            </w:rPr>
          </w:rPrChange>
        </w:rPr>
        <w:t xml:space="preserve"> </w:t>
      </w:r>
      <w:r w:rsidR="005C5B17" w:rsidRPr="00F0786E">
        <w:rPr>
          <w:strike/>
          <w:sz w:val="22"/>
          <w:szCs w:val="22"/>
          <w:highlight w:val="yellow"/>
          <w:rPrChange w:id="455" w:author="Yoav Ram" w:date="2018-11-14T11:38:00Z">
            <w:rPr>
              <w:sz w:val="22"/>
              <w:szCs w:val="22"/>
            </w:rPr>
          </w:rPrChange>
        </w:rPr>
        <w:t xml:space="preserve">in </w:t>
      </w:r>
      <w:r w:rsidR="003E3C9C" w:rsidRPr="00F0786E">
        <w:rPr>
          <w:strike/>
          <w:sz w:val="22"/>
          <w:szCs w:val="22"/>
          <w:highlight w:val="yellow"/>
          <w:rPrChange w:id="456" w:author="Yoav Ram" w:date="2018-11-14T11:38:00Z">
            <w:rPr>
              <w:sz w:val="22"/>
              <w:szCs w:val="22"/>
            </w:rPr>
          </w:rPrChange>
        </w:rPr>
        <w:t>experiment A</w:t>
      </w:r>
      <w:r w:rsidRPr="00F0786E">
        <w:rPr>
          <w:strike/>
          <w:sz w:val="22"/>
          <w:szCs w:val="22"/>
          <w:highlight w:val="yellow"/>
          <w:rPrChange w:id="457" w:author="Yoav Ram" w:date="2018-11-14T11:38:00Z">
            <w:rPr>
              <w:sz w:val="22"/>
              <w:szCs w:val="22"/>
            </w:rPr>
          </w:rPrChange>
        </w:rPr>
        <w:t xml:space="preserve">, </w:t>
      </w:r>
      <w:r w:rsidR="003D0037" w:rsidRPr="00F0786E">
        <w:rPr>
          <w:i/>
          <w:iCs/>
          <w:strike/>
          <w:sz w:val="22"/>
          <w:szCs w:val="22"/>
          <w:highlight w:val="yellow"/>
          <w:rPrChange w:id="458" w:author="Yoav Ram" w:date="2018-11-14T11:38:00Z">
            <w:rPr>
              <w:i/>
              <w:iCs/>
              <w:sz w:val="22"/>
              <w:szCs w:val="22"/>
            </w:rPr>
          </w:rPrChange>
        </w:rPr>
        <w:t>s=</w:t>
      </w:r>
      <w:r w:rsidRPr="00F0786E">
        <w:rPr>
          <w:i/>
          <w:iCs/>
          <w:strike/>
          <w:sz w:val="22"/>
          <w:szCs w:val="22"/>
          <w:highlight w:val="yellow"/>
          <w:rPrChange w:id="459" w:author="Yoav Ram" w:date="2018-11-14T11:38:00Z">
            <w:rPr>
              <w:i/>
              <w:iCs/>
              <w:sz w:val="22"/>
              <w:szCs w:val="22"/>
            </w:rPr>
          </w:rPrChange>
        </w:rPr>
        <w:t>0.182</w:t>
      </w:r>
      <w:r w:rsidRPr="00F0786E">
        <w:rPr>
          <w:strike/>
          <w:sz w:val="22"/>
          <w:szCs w:val="22"/>
          <w:highlight w:val="yellow"/>
          <w:rPrChange w:id="460" w:author="Yoav Ram" w:date="2018-11-14T11:38:00Z">
            <w:rPr>
              <w:sz w:val="22"/>
              <w:szCs w:val="22"/>
            </w:rPr>
          </w:rPrChange>
        </w:rPr>
        <w:t xml:space="preserve"> </w:t>
      </w:r>
      <w:r w:rsidR="005C5B17" w:rsidRPr="00F0786E">
        <w:rPr>
          <w:strike/>
          <w:sz w:val="22"/>
          <w:szCs w:val="22"/>
          <w:highlight w:val="yellow"/>
          <w:rPrChange w:id="461" w:author="Yoav Ram" w:date="2018-11-14T11:38:00Z">
            <w:rPr>
              <w:sz w:val="22"/>
              <w:szCs w:val="22"/>
            </w:rPr>
          </w:rPrChange>
        </w:rPr>
        <w:t xml:space="preserve">in </w:t>
      </w:r>
      <w:r w:rsidR="003E3C9C" w:rsidRPr="00F0786E">
        <w:rPr>
          <w:strike/>
          <w:sz w:val="22"/>
          <w:szCs w:val="22"/>
          <w:highlight w:val="yellow"/>
          <w:rPrChange w:id="462" w:author="Yoav Ram" w:date="2018-11-14T11:38:00Z">
            <w:rPr>
              <w:sz w:val="22"/>
              <w:szCs w:val="22"/>
            </w:rPr>
          </w:rPrChange>
        </w:rPr>
        <w:t>experiment B</w:t>
      </w:r>
      <w:r w:rsidRPr="00F0786E">
        <w:rPr>
          <w:strike/>
          <w:sz w:val="22"/>
          <w:szCs w:val="22"/>
          <w:highlight w:val="yellow"/>
          <w:rPrChange w:id="463" w:author="Yoav Ram" w:date="2018-11-14T11:38:00Z">
            <w:rPr>
              <w:sz w:val="22"/>
              <w:szCs w:val="22"/>
            </w:rPr>
          </w:rPrChange>
        </w:rPr>
        <w:t xml:space="preserve">, and </w:t>
      </w:r>
      <w:r w:rsidR="003D0037" w:rsidRPr="00F0786E">
        <w:rPr>
          <w:i/>
          <w:iCs/>
          <w:strike/>
          <w:sz w:val="22"/>
          <w:szCs w:val="22"/>
          <w:highlight w:val="yellow"/>
          <w:rPrChange w:id="464" w:author="Yoav Ram" w:date="2018-11-14T11:38:00Z">
            <w:rPr>
              <w:i/>
              <w:iCs/>
              <w:sz w:val="22"/>
              <w:szCs w:val="22"/>
            </w:rPr>
          </w:rPrChange>
        </w:rPr>
        <w:t>s=</w:t>
      </w:r>
      <w:r w:rsidRPr="00F0786E">
        <w:rPr>
          <w:i/>
          <w:iCs/>
          <w:strike/>
          <w:sz w:val="22"/>
          <w:szCs w:val="22"/>
          <w:highlight w:val="yellow"/>
          <w:rPrChange w:id="465" w:author="Yoav Ram" w:date="2018-11-14T11:38:00Z">
            <w:rPr>
              <w:i/>
              <w:iCs/>
              <w:sz w:val="22"/>
              <w:szCs w:val="22"/>
            </w:rPr>
          </w:rPrChange>
        </w:rPr>
        <w:t>0.124</w:t>
      </w:r>
      <w:r w:rsidRPr="00F0786E">
        <w:rPr>
          <w:strike/>
          <w:sz w:val="22"/>
          <w:szCs w:val="22"/>
          <w:highlight w:val="yellow"/>
          <w:rPrChange w:id="466" w:author="Yoav Ram" w:date="2018-11-14T11:38:00Z">
            <w:rPr>
              <w:sz w:val="22"/>
              <w:szCs w:val="22"/>
            </w:rPr>
          </w:rPrChange>
        </w:rPr>
        <w:t xml:space="preserve"> </w:t>
      </w:r>
      <w:r w:rsidR="005C5B17" w:rsidRPr="00F0786E">
        <w:rPr>
          <w:strike/>
          <w:sz w:val="22"/>
          <w:szCs w:val="22"/>
          <w:highlight w:val="yellow"/>
          <w:rPrChange w:id="467" w:author="Yoav Ram" w:date="2018-11-14T11:38:00Z">
            <w:rPr>
              <w:sz w:val="22"/>
              <w:szCs w:val="22"/>
            </w:rPr>
          </w:rPrChange>
        </w:rPr>
        <w:t xml:space="preserve">in </w:t>
      </w:r>
      <w:r w:rsidR="003E3C9C" w:rsidRPr="00F0786E">
        <w:rPr>
          <w:strike/>
          <w:sz w:val="22"/>
          <w:szCs w:val="22"/>
          <w:highlight w:val="yellow"/>
          <w:rPrChange w:id="468" w:author="Yoav Ram" w:date="2018-11-14T11:38:00Z">
            <w:rPr>
              <w:sz w:val="22"/>
              <w:szCs w:val="22"/>
            </w:rPr>
          </w:rPrChange>
        </w:rPr>
        <w:t>experiment C</w:t>
      </w:r>
      <w:r w:rsidR="003D0037" w:rsidRPr="00F0786E">
        <w:rPr>
          <w:strike/>
          <w:sz w:val="22"/>
          <w:szCs w:val="22"/>
          <w:highlight w:val="yellow"/>
          <w:rPrChange w:id="469" w:author="Yoav Ram" w:date="2018-11-14T11:38:00Z">
            <w:rPr>
              <w:sz w:val="22"/>
              <w:szCs w:val="22"/>
            </w:rPr>
          </w:rPrChange>
        </w:rPr>
        <w:t xml:space="preserve"> (fitness of red strain relative to green strain is </w:t>
      </w:r>
      <w:r w:rsidR="003D0037" w:rsidRPr="00F0786E">
        <w:rPr>
          <w:i/>
          <w:iCs/>
          <w:strike/>
          <w:sz w:val="22"/>
          <w:szCs w:val="22"/>
          <w:highlight w:val="yellow"/>
          <w:rPrChange w:id="470" w:author="Yoav Ram" w:date="2018-11-14T11:38:00Z">
            <w:rPr>
              <w:i/>
              <w:iCs/>
              <w:sz w:val="22"/>
              <w:szCs w:val="22"/>
            </w:rPr>
          </w:rPrChange>
        </w:rPr>
        <w:t>1+s</w:t>
      </w:r>
      <w:r w:rsidR="003D0037" w:rsidRPr="00F0786E">
        <w:rPr>
          <w:strike/>
          <w:sz w:val="22"/>
          <w:szCs w:val="22"/>
          <w:highlight w:val="yellow"/>
          <w:rPrChange w:id="471" w:author="Yoav Ram" w:date="2018-11-14T11:38:00Z">
            <w:rPr>
              <w:sz w:val="22"/>
              <w:szCs w:val="22"/>
            </w:rPr>
          </w:rPrChange>
        </w:rPr>
        <w:t>).</w:t>
      </w:r>
    </w:p>
    <w:p w14:paraId="1BDD8B81" w14:textId="7F0D8F5E" w:rsidR="00D45D2D" w:rsidRPr="00F0786E" w:rsidRDefault="00D45D2D">
      <w:pPr>
        <w:pStyle w:val="Caption"/>
        <w:spacing w:line="360" w:lineRule="auto"/>
        <w:rPr>
          <w:strike/>
          <w:rPrChange w:id="472" w:author="Yoav Ram" w:date="2018-11-14T11:38:00Z">
            <w:rPr/>
          </w:rPrChange>
        </w:rPr>
        <w:pPrChange w:id="473" w:author="Yoav Ram" w:date="2018-11-13T16:12:00Z">
          <w:pPr>
            <w:spacing w:after="200" w:line="480" w:lineRule="auto"/>
            <w:ind w:firstLine="0"/>
          </w:pPr>
        </w:pPrChange>
      </w:pPr>
    </w:p>
    <w:p w14:paraId="27B84746" w14:textId="0FFF536E" w:rsidR="003D722E" w:rsidRDefault="003D722E" w:rsidP="003D722E">
      <w:pPr>
        <w:pStyle w:val="Heading2"/>
        <w:spacing w:line="360" w:lineRule="auto"/>
        <w:ind w:firstLine="284"/>
        <w:rPr>
          <w:ins w:id="474" w:author="Yoav Ram" w:date="2018-11-13T13:06:00Z"/>
        </w:rPr>
      </w:pPr>
      <w:bookmarkStart w:id="475" w:name="_GoBack"/>
      <w:ins w:id="476" w:author="Yoav Ram" w:date="2018-11-13T13:05:00Z">
        <w:r w:rsidRPr="00390455">
          <w:rPr>
            <w:highlight w:val="yellow"/>
            <w:rPrChange w:id="477" w:author="Yoav Ram" w:date="2018-11-14T09:40:00Z">
              <w:rPr/>
            </w:rPrChange>
          </w:rPr>
          <w:t xml:space="preserve">Application: </w:t>
        </w:r>
      </w:ins>
      <w:ins w:id="478" w:author="Yoav Ram" w:date="2018-11-14T11:45:00Z">
        <w:r w:rsidR="007A46A3">
          <w:rPr>
            <w:highlight w:val="yellow"/>
          </w:rPr>
          <w:t xml:space="preserve">estimating the </w:t>
        </w:r>
      </w:ins>
      <w:ins w:id="479" w:author="Yoav Ram" w:date="2018-11-13T13:05:00Z">
        <w:r w:rsidRPr="00390455">
          <w:rPr>
            <w:highlight w:val="yellow"/>
            <w:rPrChange w:id="480" w:author="Yoav Ram" w:date="2018-11-14T09:40:00Z">
              <w:rPr/>
            </w:rPrChange>
          </w:rPr>
          <w:t xml:space="preserve">fitness </w:t>
        </w:r>
      </w:ins>
      <w:ins w:id="481" w:author="Yoav Ram" w:date="2018-11-14T11:44:00Z">
        <w:r w:rsidR="007A46A3">
          <w:rPr>
            <w:highlight w:val="yellow"/>
          </w:rPr>
          <w:t xml:space="preserve">cost of expressing the </w:t>
        </w:r>
      </w:ins>
      <w:ins w:id="482" w:author="Yoav Ram" w:date="2018-11-13T13:05:00Z">
        <w:r w:rsidRPr="00390455">
          <w:rPr>
            <w:i/>
            <w:iCs/>
            <w:highlight w:val="yellow"/>
            <w:rPrChange w:id="483" w:author="Yoav Ram" w:date="2018-11-14T09:40:00Z">
              <w:rPr/>
            </w:rPrChange>
          </w:rPr>
          <w:t>lac</w:t>
        </w:r>
        <w:r w:rsidRPr="00390455">
          <w:rPr>
            <w:highlight w:val="yellow"/>
            <w:rPrChange w:id="484" w:author="Yoav Ram" w:date="2018-11-14T09:40:00Z">
              <w:rPr/>
            </w:rPrChange>
          </w:rPr>
          <w:t xml:space="preserve"> </w:t>
        </w:r>
      </w:ins>
      <w:ins w:id="485" w:author="Yoav Ram" w:date="2018-11-14T11:45:00Z">
        <w:r w:rsidR="007A46A3">
          <w:rPr>
            <w:highlight w:val="yellow"/>
          </w:rPr>
          <w:t>operon</w:t>
        </w:r>
      </w:ins>
    </w:p>
    <w:bookmarkEnd w:id="475"/>
    <w:p w14:paraId="2800F77C" w14:textId="7CF16B80" w:rsidR="0079638A" w:rsidRDefault="003D722E">
      <w:pPr>
        <w:rPr>
          <w:ins w:id="486" w:author="Yoav Ram" w:date="2018-11-13T15:32:00Z"/>
        </w:rPr>
      </w:pPr>
      <w:ins w:id="487" w:author="Yoav Ram" w:date="2018-11-13T13:06:00Z">
        <w:r>
          <w:t>In a</w:t>
        </w:r>
      </w:ins>
      <w:ins w:id="488" w:author="Yoav Ram" w:date="2018-11-14T10:52:00Z">
        <w:r w:rsidR="00213BB8">
          <w:t>n independent</w:t>
        </w:r>
      </w:ins>
      <w:ins w:id="489" w:author="Yoav Ram" w:date="2018-11-13T13:07:00Z">
        <w:r w:rsidR="00781A4F">
          <w:t xml:space="preserve"> </w:t>
        </w:r>
      </w:ins>
      <w:ins w:id="490" w:author="Yoav Ram" w:date="2018-11-13T13:06:00Z">
        <w:r>
          <w:t>study performed at the Cooper lab</w:t>
        </w:r>
      </w:ins>
      <w:ins w:id="491" w:author="Yoav Ram" w:date="2018-11-13T13:07:00Z">
        <w:r>
          <w:t xml:space="preserve"> (</w:t>
        </w:r>
        <w:r w:rsidRPr="003D722E">
          <w:rPr>
            <w:rFonts w:ascii="Courier New" w:hAnsi="Courier New" w:cs="Courier New"/>
          </w:rPr>
          <w:t>﻿</w:t>
        </w:r>
        <w:r w:rsidRPr="003D722E">
          <w:t>University of Houston</w:t>
        </w:r>
        <w:r>
          <w:t xml:space="preserve">), </w:t>
        </w:r>
        <w:r w:rsidR="00781A4F">
          <w:t xml:space="preserve">our approach was used to </w:t>
        </w:r>
      </w:ins>
      <w:ins w:id="492" w:author="Yoav Ram" w:date="2018-11-13T13:08:00Z">
        <w:r w:rsidR="00781A4F">
          <w:t>estimate</w:t>
        </w:r>
      </w:ins>
      <w:ins w:id="493" w:author="Yoav Ram" w:date="2018-11-13T13:07:00Z">
        <w:r w:rsidR="00781A4F">
          <w:t xml:space="preserve"> the fitne</w:t>
        </w:r>
      </w:ins>
      <w:ins w:id="494" w:author="Yoav Ram" w:date="2018-11-13T13:08:00Z">
        <w:r w:rsidR="00781A4F">
          <w:t xml:space="preserve">ss </w:t>
        </w:r>
      </w:ins>
      <w:ins w:id="495" w:author="Yoav Ram" w:date="2018-11-13T13:38:00Z">
        <w:r w:rsidR="008C0ECC">
          <w:t>cost</w:t>
        </w:r>
      </w:ins>
      <w:ins w:id="496" w:author="Yoav Ram" w:date="2018-11-13T13:08:00Z">
        <w:r w:rsidR="00781A4F">
          <w:t xml:space="preserve"> of expressi</w:t>
        </w:r>
      </w:ins>
      <w:ins w:id="497" w:author="Yoav Ram" w:date="2018-11-13T13:39:00Z">
        <w:r w:rsidR="008C0ECC">
          <w:t>ng</w:t>
        </w:r>
      </w:ins>
      <w:ins w:id="498" w:author="Yoav Ram" w:date="2018-11-13T13:08:00Z">
        <w:r w:rsidR="00781A4F">
          <w:t xml:space="preserve"> </w:t>
        </w:r>
      </w:ins>
      <w:ins w:id="499" w:author="Yoav Ram" w:date="2018-11-14T11:02:00Z">
        <w:r w:rsidR="00F74E04">
          <w:t>the</w:t>
        </w:r>
      </w:ins>
      <w:ins w:id="500" w:author="Yoav Ram" w:date="2018-11-13T13:09:00Z">
        <w:r w:rsidR="00781A4F">
          <w:t xml:space="preserve"> </w:t>
        </w:r>
        <w:r w:rsidR="00781A4F" w:rsidRPr="007B5768">
          <w:rPr>
            <w:i/>
            <w:iCs/>
          </w:rPr>
          <w:t>lac</w:t>
        </w:r>
      </w:ins>
      <w:ins w:id="501" w:author="Yoav Ram" w:date="2018-11-13T13:41:00Z">
        <w:r w:rsidR="008C0ECC">
          <w:rPr>
            <w:i/>
            <w:iCs/>
          </w:rPr>
          <w:t xml:space="preserve"> </w:t>
        </w:r>
        <w:r w:rsidR="008C0ECC">
          <w:t>operon</w:t>
        </w:r>
      </w:ins>
      <w:ins w:id="502" w:author="Yoav Ram" w:date="2018-11-13T13:37:00Z">
        <w:r w:rsidR="008C0ECC">
          <w:t>.</w:t>
        </w:r>
      </w:ins>
      <w:ins w:id="503" w:author="Yoav Ram" w:date="2018-11-13T13:09:00Z">
        <w:r w:rsidR="00781A4F">
          <w:t xml:space="preserve"> </w:t>
        </w:r>
      </w:ins>
      <w:ins w:id="504" w:author="Yoav Ram" w:date="2018-11-13T13:29:00Z">
        <w:r w:rsidR="001B606A">
          <w:rPr>
            <w:i/>
            <w:iCs/>
          </w:rPr>
          <w:t>E. coli</w:t>
        </w:r>
        <w:r w:rsidR="001B606A">
          <w:t xml:space="preserve"> </w:t>
        </w:r>
      </w:ins>
      <w:ins w:id="505" w:author="Yoav Ram" w:date="2018-11-13T13:30:00Z">
        <w:r w:rsidR="001B606A">
          <w:t>strains from</w:t>
        </w:r>
      </w:ins>
      <w:ins w:id="506" w:author="Yoav Ram" w:date="2018-11-13T13:32:00Z">
        <w:r w:rsidR="001B606A">
          <w:t xml:space="preserve"> a long-term evolution experiment in diverse environmental conditions </w:t>
        </w:r>
        <w:r w:rsidR="001B606A">
          <w:fldChar w:fldCharType="begin" w:fldLock="1"/>
        </w:r>
      </w:ins>
      <w:r w:rsidR="00F74E04">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(15)","plainTextFormattedCitation":"(15)","previouslyFormattedCitation":"(15)"},"properties":{"noteIndex":0},"schema":"https://github.com/citation-style-language/schema/raw/master/csl-citation.json"}</w:instrText>
      </w:r>
      <w:r w:rsidR="001B606A">
        <w:fldChar w:fldCharType="separate"/>
      </w:r>
      <w:r w:rsidR="00667056" w:rsidRPr="00667056">
        <w:rPr>
          <w:noProof/>
        </w:rPr>
        <w:t>(15)</w:t>
      </w:r>
      <w:ins w:id="507" w:author="Yoav Ram" w:date="2018-11-13T13:32:00Z">
        <w:r w:rsidR="001B606A">
          <w:fldChar w:fldCharType="end"/>
        </w:r>
      </w:ins>
      <w:ins w:id="508" w:author="Yoav Ram" w:date="2018-11-13T13:37:00Z">
        <w:r w:rsidR="008C0ECC">
          <w:t xml:space="preserve"> were </w:t>
        </w:r>
      </w:ins>
      <w:ins w:id="509" w:author="Yoav Ram" w:date="2018-11-13T13:42:00Z">
        <w:r w:rsidR="008C0ECC">
          <w:t>sorted by the identity of t</w:t>
        </w:r>
      </w:ins>
      <w:ins w:id="510" w:author="Yoav Ram" w:date="2018-11-13T13:43:00Z">
        <w:r w:rsidR="008C0ECC">
          <w:t xml:space="preserve">heir </w:t>
        </w:r>
        <w:r w:rsidR="008C0ECC">
          <w:rPr>
            <w:i/>
            <w:iCs/>
          </w:rPr>
          <w:t>lacI</w:t>
        </w:r>
        <w:r w:rsidR="008C0ECC">
          <w:t xml:space="preserve"> gene, which represses the </w:t>
        </w:r>
        <w:r w:rsidR="008C0ECC" w:rsidRPr="007B5768">
          <w:rPr>
            <w:i/>
            <w:iCs/>
          </w:rPr>
          <w:t>lac</w:t>
        </w:r>
        <w:r w:rsidR="008C0ECC">
          <w:t xml:space="preserve"> operon. Strains were </w:t>
        </w:r>
      </w:ins>
      <w:ins w:id="511" w:author="Yoav Ram" w:date="2018-11-13T13:37:00Z">
        <w:r w:rsidR="008C0ECC">
          <w:t xml:space="preserve">designated </w:t>
        </w:r>
        <w:r w:rsidR="008C0ECC">
          <w:rPr>
            <w:i/>
            <w:iCs/>
          </w:rPr>
          <w:t>lacI</w:t>
        </w:r>
        <w:r w:rsidR="008C0ECC" w:rsidRPr="008C0ECC">
          <w:rPr>
            <w:i/>
            <w:iCs/>
          </w:rPr>
          <w:t>-</w:t>
        </w:r>
        <w:r w:rsidR="008C0ECC">
          <w:rPr>
            <w:i/>
            <w:iCs/>
            <w:vertAlign w:val="subscript"/>
          </w:rPr>
          <w:t>ev</w:t>
        </w:r>
        <w:r w:rsidR="008C0ECC">
          <w:rPr>
            <w:vertAlign w:val="subscript"/>
          </w:rPr>
          <w:t xml:space="preserve"> </w:t>
        </w:r>
        <w:r w:rsidR="008C0ECC" w:rsidRPr="008C0ECC">
          <w:rPr>
            <w:rPrChange w:id="512" w:author="Yoav Ram" w:date="2018-11-13T13:37:00Z">
              <w:rPr>
                <w:i/>
                <w:iCs/>
              </w:rPr>
            </w:rPrChange>
          </w:rPr>
          <w:t>if</w:t>
        </w:r>
      </w:ins>
      <w:ins w:id="513" w:author="Yoav Ram" w:date="2018-11-13T13:33:00Z">
        <w:r w:rsidR="001B606A">
          <w:t xml:space="preserve"> </w:t>
        </w:r>
      </w:ins>
      <w:ins w:id="514" w:author="Yoav Ram" w:date="2018-11-13T13:37:00Z">
        <w:r w:rsidR="008C0ECC">
          <w:t xml:space="preserve">they </w:t>
        </w:r>
      </w:ins>
      <w:ins w:id="515" w:author="Yoav Ram" w:date="2018-11-13T13:33:00Z">
        <w:r w:rsidR="001B606A">
          <w:t xml:space="preserve">fixed a </w:t>
        </w:r>
        <w:r w:rsidR="001B606A">
          <w:rPr>
            <w:i/>
            <w:iCs/>
          </w:rPr>
          <w:t>lacI-</w:t>
        </w:r>
        <w:r w:rsidR="001B606A">
          <w:t xml:space="preserve"> mutation</w:t>
        </w:r>
      </w:ins>
      <w:ins w:id="516" w:author="Yoav Ram" w:date="2018-11-14T10:52:00Z">
        <w:r w:rsidR="00213BB8">
          <w:t xml:space="preserve"> during the long-term </w:t>
        </w:r>
      </w:ins>
      <w:ins w:id="517" w:author="Yoav Ram" w:date="2018-11-14T10:53:00Z">
        <w:r w:rsidR="00213BB8">
          <w:t xml:space="preserve">evolution </w:t>
        </w:r>
      </w:ins>
      <w:ins w:id="518" w:author="Yoav Ram" w:date="2018-11-14T10:52:00Z">
        <w:r w:rsidR="00213BB8">
          <w:t>experiment</w:t>
        </w:r>
      </w:ins>
      <w:ins w:id="519" w:author="Yoav Ram" w:date="2018-11-14T10:53:00Z">
        <w:r w:rsidR="00213BB8">
          <w:t>,</w:t>
        </w:r>
      </w:ins>
      <w:ins w:id="520" w:author="Yoav Ram" w:date="2018-11-13T13:35:00Z">
        <w:r w:rsidR="008C0ECC">
          <w:t xml:space="preserve"> or </w:t>
        </w:r>
      </w:ins>
      <w:ins w:id="521" w:author="Yoav Ram" w:date="2018-11-13T13:38:00Z">
        <w:r w:rsidR="008C0ECC">
          <w:rPr>
            <w:i/>
            <w:iCs/>
          </w:rPr>
          <w:t>lacI+</w:t>
        </w:r>
        <w:r w:rsidR="008C0ECC">
          <w:rPr>
            <w:i/>
            <w:iCs/>
            <w:vertAlign w:val="subscript"/>
          </w:rPr>
          <w:t>ev</w:t>
        </w:r>
        <w:r w:rsidR="008C0ECC">
          <w:t xml:space="preserve"> if they </w:t>
        </w:r>
      </w:ins>
      <w:ins w:id="522" w:author="Yoav Ram" w:date="2018-11-13T13:35:00Z">
        <w:r w:rsidR="008C0ECC">
          <w:t>maintained the ancestral allele</w:t>
        </w:r>
      </w:ins>
      <w:ins w:id="523" w:author="Yoav Ram" w:date="2018-11-13T13:43:00Z">
        <w:r w:rsidR="008C0ECC">
          <w:t>.</w:t>
        </w:r>
      </w:ins>
      <w:ins w:id="524" w:author="Yoav Ram" w:date="2018-11-13T15:17:00Z">
        <w:r w:rsidR="0079638A">
          <w:t xml:space="preserve"> Growth and competitions experiments were then performed</w:t>
        </w:r>
      </w:ins>
      <w:ins w:id="525" w:author="Yoav Ram" w:date="2018-11-13T15:18:00Z">
        <w:r w:rsidR="0079638A">
          <w:t xml:space="preserve"> and analyzed (see</w:t>
        </w:r>
      </w:ins>
      <w:ins w:id="526" w:author="Yoav Ram" w:date="2018-11-14T10:58:00Z">
        <w:r w:rsidR="00F74E04">
          <w:rPr>
            <w:b/>
            <w:bCs/>
          </w:rPr>
          <w:t xml:space="preserve"> </w:t>
        </w:r>
        <w:r w:rsidR="00F74E04" w:rsidRPr="007A46A3">
          <w:rPr>
            <w:b/>
            <w:bCs/>
          </w:rPr>
          <w:fldChar w:fldCharType="begin"/>
        </w:r>
        <w:r w:rsidR="00F74E04" w:rsidRPr="00F74E04">
          <w:rPr>
            <w:b/>
            <w:bCs/>
          </w:rPr>
          <w:instrText xml:space="preserve"> REF _Ref529956456 \h </w:instrText>
        </w:r>
      </w:ins>
      <w:r w:rsidR="00F74E04" w:rsidRPr="00F74E04">
        <w:rPr>
          <w:b/>
          <w:bCs/>
          <w:rPrChange w:id="527" w:author="Yoav Ram" w:date="2018-11-14T10:59:00Z">
            <w:rPr/>
          </w:rPrChange>
        </w:rPr>
        <w:instrText xml:space="preserve"> \* MERGEFORMAT </w:instrText>
      </w:r>
      <w:r w:rsidR="00F74E04" w:rsidRPr="00F74E04">
        <w:rPr>
          <w:b/>
          <w:bCs/>
          <w:rPrChange w:id="528" w:author="Yoav Ram" w:date="2018-11-14T10:59:00Z">
            <w:rPr>
              <w:b/>
              <w:bCs/>
            </w:rPr>
          </w:rPrChange>
        </w:rPr>
      </w:r>
      <w:r w:rsidR="00F74E04" w:rsidRPr="00F74E04">
        <w:rPr>
          <w:b/>
          <w:bCs/>
          <w:rPrChange w:id="529" w:author="Yoav Ram" w:date="2018-11-14T10:59:00Z">
            <w:rPr>
              <w:b/>
              <w:bCs/>
            </w:rPr>
          </w:rPrChange>
        </w:rPr>
        <w:fldChar w:fldCharType="separate"/>
      </w:r>
      <w:ins w:id="530" w:author="Yoav Ram" w:date="2018-11-14T10:58:00Z">
        <w:r w:rsidR="00F74E04" w:rsidRPr="00F74E04">
          <w:rPr>
            <w:b/>
            <w:bCs/>
            <w:rPrChange w:id="531" w:author="Yoav Ram" w:date="2018-11-14T10:59:00Z">
              <w:rPr/>
            </w:rPrChange>
          </w:rPr>
          <w:t>Materials and Methods</w:t>
        </w:r>
        <w:r w:rsidR="00F74E04" w:rsidRPr="00F74E04">
          <w:rPr>
            <w:b/>
            <w:bCs/>
            <w:rPrChange w:id="532" w:author="Yoav Ram" w:date="2018-11-14T10:59:00Z">
              <w:rPr>
                <w:b/>
                <w:bCs/>
              </w:rPr>
            </w:rPrChange>
          </w:rPr>
          <w:fldChar w:fldCharType="end"/>
        </w:r>
      </w:ins>
      <w:ins w:id="533" w:author="Yoav Ram" w:date="2018-11-13T15:18:00Z">
        <w:r w:rsidR="0079638A">
          <w:t xml:space="preserve">). Importantly, analysis of </w:t>
        </w:r>
      </w:ins>
      <w:ins w:id="534" w:author="Yoav Ram" w:date="2018-11-13T15:19:00Z">
        <w:r w:rsidR="0079638A">
          <w:t xml:space="preserve">growth curves, including </w:t>
        </w:r>
      </w:ins>
      <w:ins w:id="535" w:author="Yoav Ram" w:date="2018-11-13T15:20:00Z">
        <w:r w:rsidR="0079638A">
          <w:t xml:space="preserve">estimation of </w:t>
        </w:r>
      </w:ins>
      <w:ins w:id="536" w:author="Yoav Ram" w:date="2018-11-13T15:19:00Z">
        <w:r w:rsidR="0079638A">
          <w:t>growth parameter</w:t>
        </w:r>
      </w:ins>
      <w:ins w:id="537" w:author="Yoav Ram" w:date="2018-11-13T15:20:00Z">
        <w:r w:rsidR="0079638A">
          <w:t>s</w:t>
        </w:r>
      </w:ins>
      <w:ins w:id="538" w:author="Yoav Ram" w:date="2018-11-13T15:19:00Z">
        <w:r w:rsidR="0079638A">
          <w:t xml:space="preserve"> and prediction of </w:t>
        </w:r>
      </w:ins>
      <w:ins w:id="539" w:author="Yoav Ram" w:date="2018-11-13T15:20:00Z">
        <w:r w:rsidR="0079638A">
          <w:t xml:space="preserve">relative growth in mixed culture (i.e. competition dynamics) was </w:t>
        </w:r>
      </w:ins>
      <w:ins w:id="540" w:author="Yoav Ram" w:date="2018-11-13T15:21:00Z">
        <w:r w:rsidR="0079638A">
          <w:t>done by the Cooper lab independently</w:t>
        </w:r>
      </w:ins>
      <w:ins w:id="541" w:author="Yoav Ram" w:date="2018-11-13T15:24:00Z">
        <w:r w:rsidR="0079638A">
          <w:t xml:space="preserve"> (without collaboration)</w:t>
        </w:r>
      </w:ins>
      <w:ins w:id="542" w:author="Yoav Ram" w:date="2018-11-13T15:21:00Z">
        <w:r w:rsidR="0079638A">
          <w:t xml:space="preserve"> from the Hadany and Berman labs, using the </w:t>
        </w:r>
      </w:ins>
      <w:ins w:id="543" w:author="Yoav Ram" w:date="2018-11-13T15:22:00Z">
        <w:r w:rsidR="0079638A">
          <w:t>information provided in a preprint version of this manuscript</w:t>
        </w:r>
      </w:ins>
      <w:ins w:id="544" w:author="Yoav Ram" w:date="2018-11-13T15:23:00Z">
        <w:r w:rsidR="0079638A">
          <w:t xml:space="preserve"> deposited on</w:t>
        </w:r>
      </w:ins>
      <w:ins w:id="545" w:author="Yoav Ram" w:date="2018-11-14T10:59:00Z">
        <w:r w:rsidR="00F74E04">
          <w:t xml:space="preserve"> the </w:t>
        </w:r>
      </w:ins>
      <w:ins w:id="546" w:author="Yoav Ram" w:date="2018-11-14T11:00:00Z">
        <w:r w:rsidR="00F74E04" w:rsidRPr="00F74E04">
          <w:rPr>
            <w:i/>
            <w:iCs/>
          </w:rPr>
          <w:t>bioRxiv</w:t>
        </w:r>
        <w:r w:rsidR="00F74E04" w:rsidRPr="00F74E04">
          <w:rPr>
            <w:rPrChange w:id="547" w:author="Yoav Ram" w:date="2018-11-14T11:00:00Z">
              <w:rPr>
                <w:i/>
                <w:iCs/>
              </w:rPr>
            </w:rPrChange>
          </w:rPr>
          <w:t>, a free online archive and distribution service for unpublished preprints in the life sciences</w:t>
        </w:r>
        <w:r w:rsidR="00F74E04">
          <w:t xml:space="preserve"> </w:t>
        </w:r>
      </w:ins>
      <w:ins w:id="548" w:author="Yoav Ram" w:date="2018-11-13T15:22:00Z">
        <w:r w:rsidR="0079638A">
          <w:fldChar w:fldCharType="begin" w:fldLock="1"/>
        </w:r>
      </w:ins>
      <w:r w:rsidR="00F74E04">
        <w:instrText>ADDIN CSL_CITATION {"citationItems":[{"id":"ITEM-1","itemData":{"DOI":"10.1101/022640","author":[{"dropping-particle":"","family":"Ram","given":"Yoav","non-dropping-particle":"","parse-names":false,"suffix":""},{"dropping-particle":"","family":"Dellus-Gur","given":"Eynat","non-dropping-particle":"","parse-names":false,"suffix":""},{"dropping-particle":"","family":"Bibi","given":"Maayan","non-dropping-particle":"","parse-names":false,"suffix":""},{"dropping-particle":"","family":"Obolski","given":"Uri","non-dropping-particle":"","parse-names":false,"suffix":""},{"dropping-particle":"","family":"Berman","given":"Judith","non-dropping-particle":"","parse-names":false,"suffix":""},{"dropping-particle":"","family":"Hadany","given":"Lilach","non-dropping-particle":"","parse-names":false,"suffix":""}],"container-title":"bioRxiv","id":"ITEM-1","issued":{"date-parts":[["2016","7","23"]]},"title":"Predicting microbial relative growth in a mixed culture from growth curve data","type":"article-journal"},"uris":["http://www.mendeley.com/documents/?uuid=74714f21-0893-496e-8028-098db0761b6f"]}],"mendeley":{"formattedCitation":"(16)","plainTextFormattedCitation":"(16)","previouslyFormattedCitation":"(16)"},"properties":{"noteIndex":0},"schema":"https://github.com/citation-style-language/schema/raw/master/csl-citation.json"}</w:instrText>
      </w:r>
      <w:r w:rsidR="0079638A">
        <w:fldChar w:fldCharType="separate"/>
      </w:r>
      <w:r w:rsidR="00667056" w:rsidRPr="00667056">
        <w:rPr>
          <w:noProof/>
        </w:rPr>
        <w:t>(16)</w:t>
      </w:r>
      <w:ins w:id="549" w:author="Yoav Ram" w:date="2018-11-13T15:22:00Z">
        <w:r w:rsidR="0079638A">
          <w:fldChar w:fldCharType="end"/>
        </w:r>
      </w:ins>
      <w:ins w:id="550" w:author="Yoav Ram" w:date="2018-11-13T15:23:00Z">
        <w:r w:rsidR="0079638A">
          <w:t xml:space="preserve">. </w:t>
        </w:r>
      </w:ins>
      <w:ins w:id="551" w:author="Yoav Ram" w:date="2018-11-13T15:24:00Z">
        <w:r w:rsidR="0079638A">
          <w:t>The results from Cooper lab, which will be described next, were only communicated after the expe</w:t>
        </w:r>
      </w:ins>
      <w:ins w:id="552" w:author="Yoav Ram" w:date="2018-11-13T15:25:00Z">
        <w:r w:rsidR="0079638A">
          <w:t xml:space="preserve">riments and </w:t>
        </w:r>
      </w:ins>
      <w:ins w:id="553" w:author="Yoav Ram" w:date="2018-11-13T15:24:00Z">
        <w:r w:rsidR="0079638A">
          <w:t>analysis</w:t>
        </w:r>
      </w:ins>
      <w:ins w:id="554" w:author="Yoav Ram" w:date="2018-11-13T15:25:00Z">
        <w:r w:rsidR="0079638A">
          <w:t xml:space="preserve"> were completed.</w:t>
        </w:r>
      </w:ins>
    </w:p>
    <w:p w14:paraId="1D4D17B3" w14:textId="073535B2" w:rsidR="00390455" w:rsidRPr="001C0C2F" w:rsidRDefault="001C0C2F">
      <w:pPr>
        <w:rPr>
          <w:ins w:id="555" w:author="Yoav Ram" w:date="2018-11-13T15:31:00Z"/>
        </w:rPr>
      </w:pPr>
      <w:ins w:id="556" w:author="Yoav Ram" w:date="2018-11-13T15:32:00Z">
        <w:r>
          <w:rPr>
            <w:b/>
            <w:bCs/>
          </w:rPr>
          <w:t>Analy</w:t>
        </w:r>
      </w:ins>
      <w:ins w:id="557" w:author="Yoav Ram" w:date="2018-11-13T15:33:00Z">
        <w:r>
          <w:rPr>
            <w:b/>
            <w:bCs/>
          </w:rPr>
          <w:t>sis</w:t>
        </w:r>
        <w:r>
          <w:t xml:space="preserve">. </w:t>
        </w:r>
      </w:ins>
      <w:ins w:id="558" w:author="Yoav Ram" w:date="2018-11-13T15:34:00Z">
        <w:r>
          <w:t>As above, g</w:t>
        </w:r>
      </w:ins>
      <w:ins w:id="559" w:author="Yoav Ram" w:date="2018-11-13T15:33:00Z">
        <w:r w:rsidRPr="0025589C">
          <w:t xml:space="preserve">rowth model parameters </w:t>
        </w:r>
        <w:r>
          <w:t xml:space="preserve">were estimated </w:t>
        </w:r>
        <w:r w:rsidRPr="0025589C">
          <w:t xml:space="preserve">by fitting the </w:t>
        </w:r>
      </w:ins>
      <w:ins w:id="560" w:author="Yoav Ram" w:date="2018-11-14T10:53:00Z">
        <w:r w:rsidR="003E49EA">
          <w:t xml:space="preserve">growth </w:t>
        </w:r>
      </w:ins>
      <w:ins w:id="561" w:author="Yoav Ram" w:date="2018-11-13T15:33:00Z">
        <w:r w:rsidRPr="0025589C">
          <w:t>model (eq</w:t>
        </w:r>
        <w:r>
          <w:t>s</w:t>
        </w:r>
        <w:r w:rsidRPr="0025589C">
          <w:t>. 2) to the mono</w:t>
        </w:r>
      </w:ins>
      <w:ins w:id="562" w:author="Yoav Ram" w:date="2018-11-14T10:53:00Z">
        <w:r w:rsidR="003E49EA">
          <w:t>-</w:t>
        </w:r>
      </w:ins>
      <w:ins w:id="563" w:author="Yoav Ram" w:date="2018-11-13T15:33:00Z">
        <w:r w:rsidRPr="0025589C">
          <w:t>culture growth curve data</w:t>
        </w:r>
      </w:ins>
      <w:ins w:id="564" w:author="Yoav Ram" w:date="2018-11-14T11:01:00Z">
        <w:r w:rsidR="00F74E04">
          <w:t>.</w:t>
        </w:r>
      </w:ins>
      <w:ins w:id="565" w:author="Yoav Ram" w:date="2018-11-13T15:34:00Z">
        <w:r>
          <w:t xml:space="preserve"> </w:t>
        </w:r>
      </w:ins>
      <w:ins w:id="566" w:author="Yoav Ram" w:date="2018-11-14T11:01:00Z">
        <w:r w:rsidR="00F74E04">
          <w:t>T</w:t>
        </w:r>
      </w:ins>
      <w:ins w:id="567" w:author="Yoav Ram" w:date="2018-11-13T15:35:00Z">
        <w:r w:rsidRPr="0025589C">
          <w:t>he rate at which the physiological state adjusts to the new growth conditions</w:t>
        </w:r>
        <w:r>
          <w:t xml:space="preserve"> was assumed equal to the specific growth rate at low density </w:t>
        </w:r>
      </w:ins>
      <w:ins w:id="568" w:author="Yoav Ram" w:date="2018-11-14T10:54:00Z">
        <w:r w:rsidR="00477334">
          <w:t>(</w:t>
        </w:r>
      </w:ins>
      <m:oMath>
        <m:r>
          <w:ins w:id="569" w:author="Yoav Ram" w:date="2018-11-13T15:35:00Z">
            <w:rPr>
              <w:rFonts w:ascii="Cambria Math" w:hAnsi="Cambria Math"/>
            </w:rPr>
            <m:t>m=r</m:t>
          </w:ins>
        </m:r>
      </m:oMath>
      <w:ins w:id="570" w:author="Yoav Ram" w:date="2018-11-14T10:54:00Z">
        <w:r w:rsidR="00477334">
          <w:t>)</w:t>
        </w:r>
      </w:ins>
      <w:ins w:id="571" w:author="Yoav Ram" w:date="2018-11-14T11:01:00Z">
        <w:r w:rsidR="00F74E04">
          <w:t xml:space="preserve">, in order </w:t>
        </w:r>
      </w:ins>
      <w:ins w:id="572" w:author="Yoav Ram" w:date="2018-11-13T15:35:00Z">
        <w:r w:rsidR="00B66EEC">
          <w:t>to achieve more stable model fitting</w:t>
        </w:r>
      </w:ins>
      <w:ins w:id="573" w:author="Yoav Ram" w:date="2018-11-13T15:36:00Z">
        <w:r w:rsidR="00B66EEC">
          <w:t xml:space="preserve">, as suggested by Baranyi </w:t>
        </w:r>
        <w:r w:rsidR="00B66EEC">
          <w:fldChar w:fldCharType="begin" w:fldLock="1"/>
        </w:r>
      </w:ins>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suppress-author":1,"uris":["http://www.mendeley.com/documents/?uuid=c9e215a4-6f72-46bf-9808-a7c24ef6ebe6"]}],"mendeley":{"formattedCitation":"(17)","plainTextFormattedCitation":"(17)","previouslyFormattedCitation":"(17)"},"properties":{"noteIndex":0},"schema":"https://github.com/citation-style-language/schema/raw/master/csl-citation.json"}</w:instrText>
      </w:r>
      <w:r w:rsidR="00B66EEC">
        <w:fldChar w:fldCharType="separate"/>
      </w:r>
      <w:r w:rsidR="00667056" w:rsidRPr="00667056">
        <w:rPr>
          <w:noProof/>
        </w:rPr>
        <w:t>(17)</w:t>
      </w:r>
      <w:ins w:id="574" w:author="Yoav Ram" w:date="2018-11-13T15:36:00Z">
        <w:r w:rsidR="00B66EEC">
          <w:fldChar w:fldCharType="end"/>
        </w:r>
        <w:r w:rsidR="00B66EEC">
          <w:t xml:space="preserve">. </w:t>
        </w:r>
      </w:ins>
      <w:ins w:id="575" w:author="Yoav Ram" w:date="2018-11-13T15:37:00Z">
        <w:r w:rsidR="00B66EEC">
          <w:t>Competitions were then predicted by plugging the estimated growth parameters for each strain i</w:t>
        </w:r>
      </w:ins>
      <w:ins w:id="576" w:author="Yoav Ram" w:date="2018-11-13T15:38:00Z">
        <w:r w:rsidR="00B66EEC">
          <w:t>n</w:t>
        </w:r>
      </w:ins>
      <w:ins w:id="577" w:author="Yoav Ram" w:date="2018-11-14T10:55:00Z">
        <w:r w:rsidR="00477334">
          <w:t xml:space="preserve"> the competition model</w:t>
        </w:r>
      </w:ins>
      <w:ins w:id="578" w:author="Yoav Ram" w:date="2018-11-13T15:38:00Z">
        <w:r w:rsidR="00B66EEC">
          <w:t xml:space="preserve"> </w:t>
        </w:r>
      </w:ins>
      <w:ins w:id="579" w:author="Yoav Ram" w:date="2018-11-14T10:55:00Z">
        <w:r w:rsidR="00477334">
          <w:t>(</w:t>
        </w:r>
      </w:ins>
      <w:ins w:id="580" w:author="Yoav Ram" w:date="2018-11-13T15:38:00Z">
        <w:r w:rsidR="00B66EEC">
          <w:t>eqs. 3</w:t>
        </w:r>
      </w:ins>
      <w:ins w:id="581" w:author="Yoav Ram" w:date="2018-11-14T10:55:00Z">
        <w:r w:rsidR="00477334">
          <w:t>),</w:t>
        </w:r>
      </w:ins>
      <w:ins w:id="582" w:author="Yoav Ram" w:date="2018-11-13T15:38:00Z">
        <w:r w:rsidR="00B66EEC">
          <w:t xml:space="preserve"> fixing the competition coefficients to unit</w:t>
        </w:r>
      </w:ins>
      <w:ins w:id="583" w:author="Yoav Ram" w:date="2018-11-13T15:39:00Z">
        <w:r w:rsidR="00B66EEC">
          <w:t>y</w:t>
        </w:r>
      </w:ins>
      <w:ins w:id="584" w:author="Yoav Ram" w:date="2018-11-13T15:38:00Z">
        <w:r w:rsidR="00B66EEC">
          <w:t xml:space="preserve"> </w:t>
        </w:r>
      </w:ins>
      <w:ins w:id="585" w:author="Yoav Ram" w:date="2018-11-14T10:57:00Z">
        <w:r w:rsidR="00F74E04">
          <w:t>(</w:t>
        </w:r>
      </w:ins>
      <m:oMath>
        <m:sSub>
          <m:sSubPr>
            <m:ctrlPr>
              <w:ins w:id="586" w:author="Yoav Ram" w:date="2018-11-13T15:38:00Z">
                <w:rPr>
                  <w:rFonts w:ascii="Cambria Math" w:hAnsi="Cambria Math"/>
                  <w:i/>
                </w:rPr>
              </w:ins>
            </m:ctrlPr>
          </m:sSubPr>
          <m:e>
            <m:r>
              <w:ins w:id="587" w:author="Yoav Ram" w:date="2018-11-13T15:38:00Z">
                <w:rPr>
                  <w:rFonts w:ascii="Cambria Math" w:hAnsi="Cambria Math"/>
                </w:rPr>
                <m:t>c</m:t>
              </w:ins>
            </m:r>
          </m:e>
          <m:sub>
            <m:r>
              <w:ins w:id="588" w:author="Yoav Ram" w:date="2018-11-13T15:38:00Z">
                <w:rPr>
                  <w:rFonts w:ascii="Cambria Math" w:hAnsi="Cambria Math"/>
                </w:rPr>
                <m:t>i</m:t>
              </w:ins>
            </m:r>
          </m:sub>
        </m:sSub>
        <m:r>
          <w:ins w:id="589" w:author="Yoav Ram" w:date="2018-11-13T15:38:00Z">
            <w:rPr>
              <w:rFonts w:ascii="Cambria Math" w:hAnsi="Cambria Math"/>
            </w:rPr>
            <m:t>=1</m:t>
          </w:ins>
        </m:r>
      </m:oMath>
      <w:ins w:id="590" w:author="Yoav Ram" w:date="2018-11-14T10:58:00Z">
        <w:r w:rsidR="00F74E04">
          <w:t>)</w:t>
        </w:r>
      </w:ins>
      <w:ins w:id="591" w:author="Yoav Ram" w:date="2018-11-14T11:01:00Z">
        <w:r w:rsidR="00F74E04">
          <w:t>,</w:t>
        </w:r>
      </w:ins>
      <w:ins w:id="592" w:author="Yoav Ram" w:date="2018-11-13T15:39:00Z">
        <w:r w:rsidR="00B66EEC">
          <w:t xml:space="preserve"> as the purpose was to predict growth in mixed culture without performing mixed culture experiments.</w:t>
        </w:r>
      </w:ins>
      <w:ins w:id="593" w:author="Yoav Ram" w:date="2018-11-13T16:07:00Z">
        <w:r w:rsidR="00872EE1">
          <w:t xml:space="preserve"> D</w:t>
        </w:r>
        <w:r w:rsidR="00872EE1" w:rsidRPr="00872EE1">
          <w:t xml:space="preserve">ue to noise in the growth curve data, model fitting </w:t>
        </w:r>
        <w:r w:rsidR="00872EE1" w:rsidRPr="00872EE1">
          <w:lastRenderedPageBreak/>
          <w:t xml:space="preserve">was unstable and some </w:t>
        </w:r>
        <w:r w:rsidR="00872EE1">
          <w:t xml:space="preserve">predicted </w:t>
        </w:r>
        <w:r w:rsidR="00872EE1" w:rsidRPr="00872EE1">
          <w:t xml:space="preserve">competitions resulted in no growth (or even a decrease in OD) for one strain. </w:t>
        </w:r>
      </w:ins>
      <w:ins w:id="594" w:author="Yoav Ram" w:date="2018-11-13T16:08:00Z">
        <w:r w:rsidR="00872EE1">
          <w:t>S</w:t>
        </w:r>
      </w:ins>
      <w:ins w:id="595" w:author="Yoav Ram" w:date="2018-11-13T16:07:00Z">
        <w:r w:rsidR="00872EE1" w:rsidRPr="00872EE1">
          <w:t xml:space="preserve">uch outliers </w:t>
        </w:r>
      </w:ins>
      <w:ins w:id="596" w:author="Yoav Ram" w:date="2018-11-13T16:08:00Z">
        <w:r w:rsidR="00872EE1">
          <w:t>were excluded</w:t>
        </w:r>
      </w:ins>
      <w:ins w:id="597" w:author="Yoav Ram" w:date="2018-11-14T11:02:00Z">
        <w:r w:rsidR="00F74E04">
          <w:t xml:space="preserve">. </w:t>
        </w:r>
      </w:ins>
      <w:ins w:id="598" w:author="Yoav Ram" w:date="2018-11-14T11:04:00Z">
        <w:r w:rsidR="00F74E04">
          <w:t>The r</w:t>
        </w:r>
      </w:ins>
      <w:ins w:id="599" w:author="Yoav Ram" w:date="2018-11-13T15:41:00Z">
        <w:r w:rsidR="00B66EEC">
          <w:t xml:space="preserve">elative fitness </w:t>
        </w:r>
      </w:ins>
      <m:oMath>
        <m:r>
          <w:ins w:id="600" w:author="Yoav Ram" w:date="2018-11-14T11:04:00Z">
            <w:rPr>
              <w:rFonts w:ascii="Cambria Math" w:hAnsi="Cambria Math"/>
            </w:rPr>
            <m:t>W</m:t>
          </w:ins>
        </m:r>
      </m:oMath>
      <w:ins w:id="601" w:author="Yoav Ram" w:date="2018-11-14T11:04:00Z">
        <w:r w:rsidR="00121A11">
          <w:t xml:space="preserve"> </w:t>
        </w:r>
      </w:ins>
      <w:ins w:id="602" w:author="Yoav Ram" w:date="2018-11-13T15:43:00Z">
        <w:r w:rsidR="00B66EEC">
          <w:t>of a strain</w:t>
        </w:r>
      </w:ins>
      <w:ins w:id="603" w:author="Yoav Ram" w:date="2018-11-13T15:44:00Z">
        <w:r w:rsidR="00B66EEC">
          <w:t xml:space="preserve"> </w:t>
        </w:r>
      </w:ins>
      <w:ins w:id="604" w:author="Yoav Ram" w:date="2018-11-14T11:03:00Z">
        <w:r w:rsidR="00F74E04">
          <w:t xml:space="preserve">expressing the </w:t>
        </w:r>
        <w:r w:rsidR="00F74E04">
          <w:rPr>
            <w:i/>
            <w:iCs/>
          </w:rPr>
          <w:t>lac</w:t>
        </w:r>
        <w:r w:rsidR="00F74E04">
          <w:t xml:space="preserve"> operon</w:t>
        </w:r>
      </w:ins>
      <w:ins w:id="605" w:author="Yoav Ram" w:date="2018-11-14T11:05:00Z">
        <w:r w:rsidR="00121A11">
          <w:t xml:space="preserve"> (den</w:t>
        </w:r>
      </w:ins>
      <w:ins w:id="606" w:author="Yoav Ram" w:date="2018-11-14T11:06:00Z">
        <w:r w:rsidR="00121A11">
          <w:t>oted strain 1)</w:t>
        </w:r>
      </w:ins>
      <w:ins w:id="607" w:author="Yoav Ram" w:date="2018-11-14T11:04:00Z">
        <w:r w:rsidR="00F74E04">
          <w:t xml:space="preserve"> </w:t>
        </w:r>
      </w:ins>
      <w:ins w:id="608" w:author="Yoav Ram" w:date="2018-11-13T15:44:00Z">
        <w:r w:rsidR="00B66EEC">
          <w:t xml:space="preserve">compared to </w:t>
        </w:r>
      </w:ins>
      <w:ins w:id="609" w:author="Yoav Ram" w:date="2018-11-14T11:04:00Z">
        <w:r w:rsidR="00F74E04">
          <w:t xml:space="preserve">the same </w:t>
        </w:r>
      </w:ins>
      <w:ins w:id="610" w:author="Yoav Ram" w:date="2018-11-13T15:44:00Z">
        <w:r w:rsidR="00B66EEC">
          <w:t xml:space="preserve">strain </w:t>
        </w:r>
      </w:ins>
      <w:ins w:id="611" w:author="Yoav Ram" w:date="2018-11-14T11:03:00Z">
        <w:r w:rsidR="00F74E04">
          <w:t xml:space="preserve">not expressing </w:t>
        </w:r>
      </w:ins>
      <w:ins w:id="612" w:author="Yoav Ram" w:date="2018-11-14T11:04:00Z">
        <w:r w:rsidR="00F74E04">
          <w:t>the operon</w:t>
        </w:r>
      </w:ins>
      <w:ins w:id="613" w:author="Yoav Ram" w:date="2018-11-14T11:06:00Z">
        <w:r w:rsidR="00121A11">
          <w:t xml:space="preserve"> (denoted strain 2)</w:t>
        </w:r>
      </w:ins>
      <w:ins w:id="614" w:author="Yoav Ram" w:date="2018-11-14T11:04:00Z">
        <w:r w:rsidR="00F74E04">
          <w:t xml:space="preserve"> was estimated</w:t>
        </w:r>
        <w:r w:rsidR="00121A11">
          <w:t xml:space="preserve"> </w:t>
        </w:r>
        <w:r w:rsidR="00F74E04">
          <w:t xml:space="preserve">from </w:t>
        </w:r>
      </w:ins>
      <w:ins w:id="615" w:author="Yoav Ram" w:date="2018-11-13T15:42:00Z">
        <w:r w:rsidR="00B66EEC">
          <w:t xml:space="preserve">the ratio </w:t>
        </w:r>
      </w:ins>
      <w:ins w:id="616" w:author="Yoav Ram" w:date="2018-11-14T11:05:00Z">
        <w:r w:rsidR="00121A11">
          <w:t>of</w:t>
        </w:r>
      </w:ins>
      <w:ins w:id="617" w:author="Yoav Ram" w:date="2018-11-13T15:42:00Z">
        <w:r w:rsidR="00B66EEC">
          <w:t xml:space="preserve"> the </w:t>
        </w:r>
      </w:ins>
      <w:ins w:id="618" w:author="Yoav Ram" w:date="2018-11-13T15:43:00Z">
        <w:r w:rsidR="00B66EEC">
          <w:t>log fold change</w:t>
        </w:r>
      </w:ins>
      <w:ins w:id="619" w:author="Yoav Ram" w:date="2018-11-14T11:05:00Z">
        <w:r w:rsidR="00121A11">
          <w:t>s</w:t>
        </w:r>
      </w:ins>
      <w:ins w:id="620" w:author="Yoav Ram" w:date="2018-11-13T15:43:00Z">
        <w:r w:rsidR="00B66EEC">
          <w:t xml:space="preserve"> in density over a single growth day</w:t>
        </w:r>
      </w:ins>
      <w:ins w:id="621" w:author="Yoav Ram" w:date="2018-11-14T11:05:00Z">
        <w:r w:rsidR="00121A11">
          <w:t xml:space="preserve">, following Lenski et. al. </w:t>
        </w:r>
        <w:r w:rsidR="00121A11">
          <w:fldChar w:fldCharType="begin" w:fldLock="1"/>
        </w:r>
        <w:r w:rsidR="00121A11">
          <w:instrText>ADDIN CSL_CITATION {"citationItems":[{"id":"ITEM-1","itemData":{"DOI":"10.1086/285289","ISBN":"0003-0147","ISSN":"0003-0147","PMID":"19425949","abstract":"We assess the degree to which adaptation to a uniform environment among indepen- dently evolving asexual populations is associated with increasing divergence of those popula- 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Escherichlia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 tions was not statistically significant, it was consistent in magnitude with theoretical expecta- 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 tions that do not invoke divergence due to multiple fitness peaks in a Wrightian evolutionary landscape.","author":[{"dropping-particle":"","family":"Lenski","given":"Richard E.","non-dropping-particle":"","parse-names":false,"suffix":""},{"dropping-particle":"","family":"Rose","given":"Michael R.","non-dropping-particle":"","parse-names":false,"suffix":""},{"dropping-particle":"","family":"Simpson","given":"Suzanne C.","non-dropping-particle":"","parse-names":false,"suffix":""},{"dropping-particle":"","family":"Tadler","given":"Scott C.","non-dropping-particle":"","parse-names":false,"suffix":""}],"container-title":"The American Naturalist","id":"ITEM-1","issue":"6","issued":{"date-parts":[["1991","12"]]},"page":"1315","title":"Long-Term Experimental Evolution in Escherichia coli. I. Adaptation and Divergence During 2,000 Generations","type":"article-journal","volume":"138"},"suppress-author":1,"uris":["http://www.mendeley.com/documents/?uuid=6f197087-5f37-4758-9877-d80ff78f71aa"]}],"mendeley":{"formattedCitation":"(7)","plainTextFormattedCitation":"(7)","previouslyFormattedCitation":"(7)"},"properties":{"noteIndex":0},"schema":"https://github.com/citation-style-language/schema/raw/master/csl-citation.json"}</w:instrText>
        </w:r>
        <w:r w:rsidR="00121A11">
          <w:fldChar w:fldCharType="separate"/>
        </w:r>
        <w:r w:rsidR="00121A11" w:rsidRPr="00B66EEC">
          <w:rPr>
            <w:noProof/>
          </w:rPr>
          <w:t>(7)</w:t>
        </w:r>
        <w:r w:rsidR="00121A11">
          <w:fldChar w:fldCharType="end"/>
        </w:r>
        <w:r w:rsidR="00121A11">
          <w:t>:</w:t>
        </w:r>
      </w:ins>
    </w:p>
    <w:p w14:paraId="0B11C640" w14:textId="684531B4" w:rsidR="00B66EEC" w:rsidRPr="006E7346" w:rsidRDefault="00B66EEC">
      <w:pPr>
        <w:jc w:val="right"/>
        <w:rPr>
          <w:ins w:id="622" w:author="Yoav Ram" w:date="2018-11-13T15:47:00Z"/>
          <w:rPrChange w:id="623" w:author="Yoav Ram" w:date="2018-11-13T15:48:00Z">
            <w:rPr>
              <w:ins w:id="624" w:author="Yoav Ram" w:date="2018-11-13T15:47:00Z"/>
              <w:b/>
              <w:bCs/>
            </w:rPr>
          </w:rPrChange>
        </w:rPr>
        <w:pPrChange w:id="625" w:author="Yoav Ram" w:date="2018-11-13T15:48:00Z">
          <w:pPr/>
        </w:pPrChange>
      </w:pPr>
      <m:oMath>
        <m:r>
          <w:ins w:id="626" w:author="Yoav Ram" w:date="2018-11-13T15:48:00Z">
            <w:rPr>
              <w:rFonts w:ascii="Cambria Math" w:hAnsi="Cambria Math"/>
            </w:rPr>
            <m:t>W=</m:t>
          </w:ins>
        </m:r>
        <m:f>
          <m:fPr>
            <m:type m:val="lin"/>
            <m:ctrlPr>
              <w:ins w:id="627" w:author="Yoav Ram" w:date="2018-11-13T15:48:00Z">
                <w:rPr>
                  <w:rFonts w:ascii="Cambria Math" w:hAnsi="Cambria Math"/>
                  <w:i/>
                  <w:iCs/>
                </w:rPr>
              </w:ins>
            </m:ctrlPr>
          </m:fPr>
          <m:num>
            <m:func>
              <m:funcPr>
                <m:ctrlPr>
                  <w:ins w:id="628" w:author="Yoav Ram" w:date="2018-11-13T15:48:00Z">
                    <w:rPr>
                      <w:rFonts w:ascii="Cambria Math" w:hAnsi="Cambria Math"/>
                      <w:i/>
                      <w:iCs/>
                    </w:rPr>
                  </w:ins>
                </m:ctrlPr>
              </m:funcPr>
              <m:fName>
                <m:r>
                  <w:ins w:id="629" w:author="Yoav Ram" w:date="2018-11-13T15:48:00Z">
                    <m:rPr>
                      <m:sty m:val="p"/>
                    </m:rPr>
                    <w:rPr>
                      <w:rFonts w:ascii="Cambria Math" w:hAnsi="Cambria Math"/>
                    </w:rPr>
                    <m:t>log</m:t>
                  </w:ins>
                </m:r>
              </m:fName>
              <m:e>
                <m:d>
                  <m:dPr>
                    <m:ctrlPr>
                      <w:ins w:id="630" w:author="Yoav Ram" w:date="2018-11-13T15:48:00Z">
                        <w:rPr>
                          <w:rFonts w:ascii="Cambria Math" w:hAnsi="Cambria Math"/>
                          <w:i/>
                          <w:iCs/>
                        </w:rPr>
                      </w:ins>
                    </m:ctrlPr>
                  </m:dPr>
                  <m:e>
                    <m:f>
                      <m:fPr>
                        <m:ctrlPr>
                          <w:ins w:id="631" w:author="Yoav Ram" w:date="2018-11-13T15:48:00Z">
                            <w:rPr>
                              <w:rFonts w:ascii="Cambria Math" w:hAnsi="Cambria Math"/>
                              <w:i/>
                              <w:iCs/>
                            </w:rPr>
                          </w:ins>
                        </m:ctrlPr>
                      </m:fPr>
                      <m:num>
                        <m:sSub>
                          <m:sSubPr>
                            <m:ctrlPr>
                              <w:ins w:id="632" w:author="Yoav Ram" w:date="2018-11-13T15:48:00Z">
                                <w:rPr>
                                  <w:rFonts w:ascii="Cambria Math" w:hAnsi="Cambria Math"/>
                                  <w:i/>
                                  <w:iCs/>
                                </w:rPr>
                              </w:ins>
                            </m:ctrlPr>
                          </m:sSubPr>
                          <m:e>
                            <m:r>
                              <w:ins w:id="633" w:author="Yoav Ram" w:date="2018-11-13T15:48:00Z">
                                <w:rPr>
                                  <w:rFonts w:ascii="Cambria Math" w:hAnsi="Cambria Math"/>
                                </w:rPr>
                                <m:t>N</m:t>
                              </w:ins>
                            </m:r>
                          </m:e>
                          <m:sub>
                            <m:r>
                              <w:ins w:id="634" w:author="Yoav Ram" w:date="2018-11-13T15:48:00Z">
                                <w:rPr>
                                  <w:rFonts w:ascii="Cambria Math" w:hAnsi="Cambria Math"/>
                                </w:rPr>
                                <m:t>1</m:t>
                              </w:ins>
                            </m:r>
                          </m:sub>
                        </m:sSub>
                        <m:d>
                          <m:dPr>
                            <m:ctrlPr>
                              <w:ins w:id="635" w:author="Yoav Ram" w:date="2018-11-13T15:48:00Z">
                                <w:rPr>
                                  <w:rFonts w:ascii="Cambria Math" w:hAnsi="Cambria Math"/>
                                  <w:i/>
                                  <w:iCs/>
                                </w:rPr>
                              </w:ins>
                            </m:ctrlPr>
                          </m:dPr>
                          <m:e>
                            <m:r>
                              <w:ins w:id="636" w:author="Yoav Ram" w:date="2018-11-13T15:48:00Z">
                                <w:rPr>
                                  <w:rFonts w:ascii="Cambria Math" w:hAnsi="Cambria Math"/>
                                </w:rPr>
                                <m:t>24</m:t>
                              </w:ins>
                            </m:r>
                          </m:e>
                        </m:d>
                      </m:num>
                      <m:den>
                        <m:sSub>
                          <m:sSubPr>
                            <m:ctrlPr>
                              <w:ins w:id="637" w:author="Yoav Ram" w:date="2018-11-13T15:48:00Z">
                                <w:rPr>
                                  <w:rFonts w:ascii="Cambria Math" w:hAnsi="Cambria Math"/>
                                  <w:i/>
                                  <w:iCs/>
                                </w:rPr>
                              </w:ins>
                            </m:ctrlPr>
                          </m:sSubPr>
                          <m:e>
                            <m:r>
                              <w:ins w:id="638" w:author="Yoav Ram" w:date="2018-11-13T15:48:00Z">
                                <w:rPr>
                                  <w:rFonts w:ascii="Cambria Math" w:hAnsi="Cambria Math"/>
                                </w:rPr>
                                <m:t>N</m:t>
                              </w:ins>
                            </m:r>
                          </m:e>
                          <m:sub>
                            <m:r>
                              <w:ins w:id="639" w:author="Yoav Ram" w:date="2018-11-13T15:48:00Z">
                                <w:rPr>
                                  <w:rFonts w:ascii="Cambria Math" w:hAnsi="Cambria Math"/>
                                </w:rPr>
                                <m:t>1</m:t>
                              </w:ins>
                            </m:r>
                          </m:sub>
                        </m:sSub>
                        <m:d>
                          <m:dPr>
                            <m:ctrlPr>
                              <w:ins w:id="640" w:author="Yoav Ram" w:date="2018-11-13T15:48:00Z">
                                <w:rPr>
                                  <w:rFonts w:ascii="Cambria Math" w:hAnsi="Cambria Math"/>
                                  <w:i/>
                                  <w:iCs/>
                                </w:rPr>
                              </w:ins>
                            </m:ctrlPr>
                          </m:dPr>
                          <m:e>
                            <m:r>
                              <w:ins w:id="641" w:author="Yoav Ram" w:date="2018-11-13T15:48:00Z">
                                <w:rPr>
                                  <w:rFonts w:ascii="Cambria Math" w:hAnsi="Cambria Math"/>
                                </w:rPr>
                                <m:t>0</m:t>
                              </w:ins>
                            </m:r>
                          </m:e>
                        </m:d>
                      </m:den>
                    </m:f>
                  </m:e>
                </m:d>
              </m:e>
            </m:func>
          </m:num>
          <m:den>
            <m:func>
              <m:funcPr>
                <m:ctrlPr>
                  <w:ins w:id="642" w:author="Yoav Ram" w:date="2018-11-13T15:48:00Z">
                    <w:rPr>
                      <w:rFonts w:ascii="Cambria Math" w:hAnsi="Cambria Math"/>
                      <w:i/>
                      <w:iCs/>
                    </w:rPr>
                  </w:ins>
                </m:ctrlPr>
              </m:funcPr>
              <m:fName>
                <m:r>
                  <w:ins w:id="643" w:author="Yoav Ram" w:date="2018-11-13T15:48:00Z">
                    <m:rPr>
                      <m:sty m:val="p"/>
                    </m:rPr>
                    <w:rPr>
                      <w:rFonts w:ascii="Cambria Math" w:hAnsi="Cambria Math"/>
                    </w:rPr>
                    <m:t>log</m:t>
                  </w:ins>
                </m:r>
              </m:fName>
              <m:e>
                <m:d>
                  <m:dPr>
                    <m:ctrlPr>
                      <w:ins w:id="644" w:author="Yoav Ram" w:date="2018-11-13T15:48:00Z">
                        <w:rPr>
                          <w:rFonts w:ascii="Cambria Math" w:hAnsi="Cambria Math"/>
                          <w:i/>
                          <w:iCs/>
                        </w:rPr>
                      </w:ins>
                    </m:ctrlPr>
                  </m:dPr>
                  <m:e>
                    <m:f>
                      <m:fPr>
                        <m:ctrlPr>
                          <w:ins w:id="645" w:author="Yoav Ram" w:date="2018-11-13T15:48:00Z">
                            <w:rPr>
                              <w:rFonts w:ascii="Cambria Math" w:hAnsi="Cambria Math"/>
                              <w:i/>
                              <w:iCs/>
                            </w:rPr>
                          </w:ins>
                        </m:ctrlPr>
                      </m:fPr>
                      <m:num>
                        <m:sSub>
                          <m:sSubPr>
                            <m:ctrlPr>
                              <w:ins w:id="646" w:author="Yoav Ram" w:date="2018-11-13T15:48:00Z">
                                <w:rPr>
                                  <w:rFonts w:ascii="Cambria Math" w:hAnsi="Cambria Math"/>
                                  <w:i/>
                                  <w:iCs/>
                                </w:rPr>
                              </w:ins>
                            </m:ctrlPr>
                          </m:sSubPr>
                          <m:e>
                            <m:r>
                              <w:ins w:id="647" w:author="Yoav Ram" w:date="2018-11-13T15:48:00Z">
                                <w:rPr>
                                  <w:rFonts w:ascii="Cambria Math" w:hAnsi="Cambria Math"/>
                                </w:rPr>
                                <m:t>N</m:t>
                              </w:ins>
                            </m:r>
                          </m:e>
                          <m:sub>
                            <m:r>
                              <w:ins w:id="648" w:author="Yoav Ram" w:date="2018-11-13T15:48:00Z">
                                <w:rPr>
                                  <w:rFonts w:ascii="Cambria Math" w:hAnsi="Cambria Math"/>
                                </w:rPr>
                                <m:t>2</m:t>
                              </w:ins>
                            </m:r>
                          </m:sub>
                        </m:sSub>
                        <m:d>
                          <m:dPr>
                            <m:ctrlPr>
                              <w:ins w:id="649" w:author="Yoav Ram" w:date="2018-11-13T15:48:00Z">
                                <w:rPr>
                                  <w:rFonts w:ascii="Cambria Math" w:hAnsi="Cambria Math"/>
                                  <w:i/>
                                  <w:iCs/>
                                </w:rPr>
                              </w:ins>
                            </m:ctrlPr>
                          </m:dPr>
                          <m:e>
                            <m:r>
                              <w:ins w:id="650" w:author="Yoav Ram" w:date="2018-11-13T15:48:00Z">
                                <w:rPr>
                                  <w:rFonts w:ascii="Cambria Math" w:hAnsi="Cambria Math"/>
                                </w:rPr>
                                <m:t>24</m:t>
                              </w:ins>
                            </m:r>
                          </m:e>
                        </m:d>
                      </m:num>
                      <m:den>
                        <m:sSub>
                          <m:sSubPr>
                            <m:ctrlPr>
                              <w:ins w:id="651" w:author="Yoav Ram" w:date="2018-11-13T15:48:00Z">
                                <w:rPr>
                                  <w:rFonts w:ascii="Cambria Math" w:hAnsi="Cambria Math"/>
                                  <w:i/>
                                  <w:iCs/>
                                </w:rPr>
                              </w:ins>
                            </m:ctrlPr>
                          </m:sSubPr>
                          <m:e>
                            <m:r>
                              <w:ins w:id="652" w:author="Yoav Ram" w:date="2018-11-13T15:48:00Z">
                                <w:rPr>
                                  <w:rFonts w:ascii="Cambria Math" w:hAnsi="Cambria Math"/>
                                </w:rPr>
                                <m:t>N</m:t>
                              </w:ins>
                            </m:r>
                          </m:e>
                          <m:sub>
                            <m:r>
                              <w:ins w:id="653" w:author="Yoav Ram" w:date="2018-11-13T15:48:00Z">
                                <w:rPr>
                                  <w:rFonts w:ascii="Cambria Math" w:hAnsi="Cambria Math"/>
                                </w:rPr>
                                <m:t>2</m:t>
                              </w:ins>
                            </m:r>
                          </m:sub>
                        </m:sSub>
                        <m:d>
                          <m:dPr>
                            <m:ctrlPr>
                              <w:ins w:id="654" w:author="Yoav Ram" w:date="2018-11-13T15:48:00Z">
                                <w:rPr>
                                  <w:rFonts w:ascii="Cambria Math" w:hAnsi="Cambria Math"/>
                                  <w:i/>
                                  <w:iCs/>
                                </w:rPr>
                              </w:ins>
                            </m:ctrlPr>
                          </m:dPr>
                          <m:e>
                            <m:r>
                              <w:ins w:id="655" w:author="Yoav Ram" w:date="2018-11-13T15:48:00Z">
                                <w:rPr>
                                  <w:rFonts w:ascii="Cambria Math" w:hAnsi="Cambria Math"/>
                                </w:rPr>
                                <m:t>0</m:t>
                              </w:ins>
                            </m:r>
                          </m:e>
                        </m:d>
                      </m:den>
                    </m:f>
                  </m:e>
                </m:d>
              </m:e>
            </m:func>
          </m:den>
        </m:f>
        <m:r>
          <w:ins w:id="656" w:author="Yoav Ram" w:date="2018-11-13T15:48:00Z">
            <w:rPr>
              <w:rFonts w:ascii="Cambria Math" w:hAnsi="Cambria Math"/>
            </w:rPr>
            <m:t>.</m:t>
          </w:ins>
        </m:r>
      </m:oMath>
      <w:ins w:id="657" w:author="Yoav Ram" w:date="2018-11-13T15:47:00Z">
        <w:r w:rsidRPr="0025589C">
          <w:t xml:space="preserve">                                    </w:t>
        </w:r>
      </w:ins>
      <w:ins w:id="658" w:author="Yoav Ram" w:date="2018-11-13T15:48:00Z">
        <w:r>
          <w:tab/>
        </w:r>
        <w:r>
          <w:tab/>
        </w:r>
      </w:ins>
      <w:ins w:id="659" w:author="Yoav Ram" w:date="2018-11-13T15:47:00Z">
        <w:r w:rsidRPr="0025589C">
          <w:t xml:space="preserve">    </w:t>
        </w:r>
        <w:r>
          <w:t>(</w:t>
        </w:r>
      </w:ins>
      <w:ins w:id="660" w:author="Yoav Ram" w:date="2018-11-13T15:48:00Z">
        <w:r>
          <w:t>4</w:t>
        </w:r>
      </w:ins>
      <w:ins w:id="661" w:author="Yoav Ram" w:date="2018-11-13T15:47:00Z">
        <w:r>
          <w:t>)</w:t>
        </w:r>
      </w:ins>
    </w:p>
    <w:p w14:paraId="72DC428E" w14:textId="77777777" w:rsidR="00390455" w:rsidRDefault="00390455" w:rsidP="0079638A">
      <w:pPr>
        <w:rPr>
          <w:ins w:id="662" w:author="Yoav Ram" w:date="2018-11-14T09:41:00Z"/>
          <w:b/>
          <w:bCs/>
        </w:rPr>
      </w:pPr>
    </w:p>
    <w:p w14:paraId="0D7EEC59" w14:textId="444B7767" w:rsidR="00577A2C" w:rsidRPr="006E7346" w:rsidRDefault="00577A2C" w:rsidP="0079638A">
      <w:pPr>
        <w:rPr>
          <w:ins w:id="663" w:author="Yoav Ram" w:date="2018-11-13T15:29:00Z"/>
        </w:rPr>
      </w:pPr>
      <w:ins w:id="664" w:author="Yoav Ram" w:date="2018-11-13T15:25:00Z">
        <w:r w:rsidRPr="00BF6B81">
          <w:rPr>
            <w:b/>
            <w:bCs/>
          </w:rPr>
          <w:t>Experimental validation</w:t>
        </w:r>
      </w:ins>
      <w:ins w:id="665" w:author="Yoav Ram" w:date="2018-11-13T15:30:00Z">
        <w:r>
          <w:rPr>
            <w:b/>
            <w:bCs/>
          </w:rPr>
          <w:t>: relative fitness</w:t>
        </w:r>
      </w:ins>
      <w:ins w:id="666" w:author="Yoav Ram" w:date="2018-11-13T15:25:00Z">
        <w:r w:rsidRPr="00BF6B81">
          <w:rPr>
            <w:b/>
            <w:bCs/>
          </w:rPr>
          <w:t>.</w:t>
        </w:r>
        <w:r>
          <w:rPr>
            <w:b/>
            <w:bCs/>
          </w:rPr>
          <w:t xml:space="preserve"> </w:t>
        </w:r>
      </w:ins>
      <w:ins w:id="667" w:author="Yoav Ram" w:date="2018-11-13T15:49:00Z">
        <w:r w:rsidR="006E7346">
          <w:t xml:space="preserve">To validate the use of this new approach for estimation of relative fitness in </w:t>
        </w:r>
        <w:r w:rsidR="006E7346">
          <w:rPr>
            <w:i/>
            <w:iCs/>
          </w:rPr>
          <w:t>lacI</w:t>
        </w:r>
        <w:r w:rsidR="006E7346">
          <w:t>+</w:t>
        </w:r>
        <w:r w:rsidR="006E7346">
          <w:rPr>
            <w:vertAlign w:val="subscript"/>
          </w:rPr>
          <w:t xml:space="preserve">ev </w:t>
        </w:r>
        <w:r w:rsidR="006E7346">
          <w:t>stra</w:t>
        </w:r>
      </w:ins>
      <w:ins w:id="668" w:author="Yoav Ram" w:date="2018-11-13T15:50:00Z">
        <w:r w:rsidR="006E7346">
          <w:t xml:space="preserve">ins, </w:t>
        </w:r>
      </w:ins>
      <w:ins w:id="669" w:author="Yoav Ram" w:date="2018-11-14T11:06:00Z">
        <w:r w:rsidR="00121A11">
          <w:t>the strains</w:t>
        </w:r>
      </w:ins>
      <w:ins w:id="670" w:author="Yoav Ram" w:date="2018-11-13T15:50:00Z">
        <w:r w:rsidR="006E7346">
          <w:t xml:space="preserve"> were mutated to </w:t>
        </w:r>
        <w:r w:rsidR="006E7346">
          <w:rPr>
            <w:i/>
            <w:iCs/>
          </w:rPr>
          <w:t>lacI</w:t>
        </w:r>
        <w:r w:rsidR="006E7346">
          <w:t>-</w:t>
        </w:r>
      </w:ins>
      <w:ins w:id="671" w:author="Yoav Ram" w:date="2018-11-13T15:51:00Z">
        <w:r w:rsidR="006E7346">
          <w:t xml:space="preserve">. For each pair of wildtype and mutant, growth curves were measured in </w:t>
        </w:r>
      </w:ins>
      <w:ins w:id="672" w:author="Yoav Ram" w:date="2018-11-14T11:06:00Z">
        <w:r w:rsidR="00121A11">
          <w:t xml:space="preserve">a </w:t>
        </w:r>
      </w:ins>
      <w:ins w:id="673" w:author="Yoav Ram" w:date="2018-11-13T15:51:00Z">
        <w:r w:rsidR="006E7346">
          <w:t xml:space="preserve">mono-culture, and competition experiments were conducted in </w:t>
        </w:r>
      </w:ins>
      <w:ins w:id="674" w:author="Yoav Ram" w:date="2018-11-14T11:06:00Z">
        <w:r w:rsidR="00121A11">
          <w:t xml:space="preserve">a </w:t>
        </w:r>
      </w:ins>
      <w:ins w:id="675" w:author="Yoav Ram" w:date="2018-11-13T15:51:00Z">
        <w:r w:rsidR="006E7346">
          <w:t>mixed</w:t>
        </w:r>
      </w:ins>
      <w:ins w:id="676" w:author="Yoav Ram" w:date="2018-11-14T11:06:00Z">
        <w:r w:rsidR="00121A11">
          <w:t xml:space="preserve"> </w:t>
        </w:r>
      </w:ins>
      <w:ins w:id="677" w:author="Yoav Ram" w:date="2018-11-13T15:51:00Z">
        <w:r w:rsidR="006E7346">
          <w:t xml:space="preserve">culture. </w:t>
        </w:r>
      </w:ins>
      <w:ins w:id="678" w:author="Yoav Ram" w:date="2018-11-14T11:07:00Z">
        <w:r w:rsidR="00121A11">
          <w:t>C</w:t>
        </w:r>
      </w:ins>
      <w:ins w:id="679" w:author="Yoav Ram" w:date="2018-11-13T15:52:00Z">
        <w:r w:rsidR="006E7346">
          <w:t xml:space="preserve">ompetition results </w:t>
        </w:r>
      </w:ins>
      <w:ins w:id="680" w:author="Yoav Ram" w:date="2018-11-14T11:07:00Z">
        <w:r w:rsidR="00121A11">
          <w:t xml:space="preserve">where then predicted </w:t>
        </w:r>
      </w:ins>
      <w:ins w:id="681" w:author="Yoav Ram" w:date="2018-11-13T15:52:00Z">
        <w:r w:rsidR="006E7346">
          <w:t>from the growth curves data</w:t>
        </w:r>
      </w:ins>
      <w:ins w:id="682" w:author="Yoav Ram" w:date="2018-11-14T11:07:00Z">
        <w:r w:rsidR="00121A11">
          <w:t xml:space="preserve"> and compared to experimental results:</w:t>
        </w:r>
      </w:ins>
      <w:ins w:id="683" w:author="Yoav Ram" w:date="2018-11-13T15:52:00Z">
        <w:r w:rsidR="006E7346">
          <w:t xml:space="preserve"> </w:t>
        </w:r>
      </w:ins>
      <w:ins w:id="684" w:author="Yoav Ram" w:date="2018-11-13T15:53:00Z">
        <w:r w:rsidR="006E7346" w:rsidRPr="00390455">
          <w:rPr>
            <w:b/>
            <w:bCs/>
            <w:rPrChange w:id="685" w:author="Yoav Ram" w:date="2018-11-14T09:43:00Z">
              <w:rPr/>
            </w:rPrChange>
          </w:rPr>
          <w:fldChar w:fldCharType="begin"/>
        </w:r>
        <w:r w:rsidR="006E7346" w:rsidRPr="00390455">
          <w:rPr>
            <w:b/>
            <w:bCs/>
            <w:rPrChange w:id="686" w:author="Yoav Ram" w:date="2018-11-14T09:43:00Z">
              <w:rPr/>
            </w:rPrChange>
          </w:rPr>
          <w:instrText xml:space="preserve"> REF _Ref529887764 \h </w:instrText>
        </w:r>
      </w:ins>
      <w:r w:rsidR="00390455">
        <w:rPr>
          <w:b/>
          <w:bCs/>
        </w:rPr>
        <w:instrText xml:space="preserve"> \* MERGEFORMAT </w:instrText>
      </w:r>
      <w:r w:rsidR="006E7346" w:rsidRPr="00390455">
        <w:rPr>
          <w:b/>
          <w:bCs/>
          <w:rPrChange w:id="687" w:author="Yoav Ram" w:date="2018-11-14T09:43:00Z">
            <w:rPr>
              <w:b/>
              <w:bCs/>
            </w:rPr>
          </w:rPrChange>
        </w:rPr>
      </w:r>
      <w:r w:rsidR="006E7346" w:rsidRPr="00390455">
        <w:rPr>
          <w:b/>
          <w:bCs/>
          <w:rPrChange w:id="688" w:author="Yoav Ram" w:date="2018-11-14T09:43:00Z">
            <w:rPr/>
          </w:rPrChange>
        </w:rPr>
        <w:fldChar w:fldCharType="separate"/>
      </w:r>
      <w:ins w:id="689" w:author="Yoav Ram" w:date="2018-11-13T15:53:00Z">
        <w:r w:rsidR="006E7346" w:rsidRPr="00390455">
          <w:rPr>
            <w:b/>
            <w:bCs/>
            <w:color w:val="000000" w:themeColor="text1"/>
            <w:sz w:val="22"/>
            <w:szCs w:val="22"/>
            <w:rPrChange w:id="690" w:author="Yoav Ram" w:date="2018-11-14T09:43:00Z">
              <w:rPr/>
            </w:rPrChange>
          </w:rPr>
          <w:t xml:space="preserve">Figure </w:t>
        </w:r>
        <w:r w:rsidR="006E7346" w:rsidRPr="00390455">
          <w:rPr>
            <w:b/>
            <w:bCs/>
            <w:color w:val="000000" w:themeColor="text1"/>
            <w:sz w:val="22"/>
            <w:szCs w:val="22"/>
            <w:rPrChange w:id="691" w:author="Yoav Ram" w:date="2018-11-14T09:43:00Z">
              <w:rPr>
                <w:noProof/>
              </w:rPr>
            </w:rPrChange>
          </w:rPr>
          <w:t>6</w:t>
        </w:r>
        <w:r w:rsidR="006E7346" w:rsidRPr="00390455">
          <w:rPr>
            <w:b/>
            <w:bCs/>
            <w:rPrChange w:id="692" w:author="Yoav Ram" w:date="2018-11-14T09:43:00Z">
              <w:rPr/>
            </w:rPrChange>
          </w:rPr>
          <w:fldChar w:fldCharType="end"/>
        </w:r>
      </w:ins>
      <w:ins w:id="693" w:author="Yoav Ram" w:date="2018-11-13T15:54:00Z">
        <w:r w:rsidR="006E7346">
          <w:t xml:space="preserve"> compares relative fitness </w:t>
        </w:r>
      </w:ins>
      <w:ins w:id="694" w:author="Yoav Ram" w:date="2018-11-13T15:55:00Z">
        <w:r w:rsidR="006E7346">
          <w:t xml:space="preserve">of a </w:t>
        </w:r>
        <w:r w:rsidR="006E7346">
          <w:rPr>
            <w:i/>
            <w:iCs/>
          </w:rPr>
          <w:t>lacI-</w:t>
        </w:r>
        <w:r w:rsidR="006E7346">
          <w:t xml:space="preserve"> mutant</w:t>
        </w:r>
      </w:ins>
      <w:ins w:id="695" w:author="Yoav Ram" w:date="2018-11-13T15:54:00Z">
        <w:r w:rsidR="006E7346">
          <w:t xml:space="preserve"> from competition experiments (filled circles) and from predicted competition results (open circles) in the </w:t>
        </w:r>
      </w:ins>
      <w:ins w:id="696" w:author="Yoav Ram" w:date="2018-11-14T11:08:00Z">
        <w:r w:rsidR="00121A11">
          <w:t xml:space="preserve">eight </w:t>
        </w:r>
      </w:ins>
      <w:ins w:id="697" w:author="Yoav Ram" w:date="2018-11-13T15:55:00Z">
        <w:r w:rsidR="006E7346">
          <w:t>strains.</w:t>
        </w:r>
      </w:ins>
      <w:ins w:id="698" w:author="Yoav Ram" w:date="2018-11-13T16:00:00Z">
        <w:r w:rsidR="00872EE1">
          <w:t xml:space="preserve"> Clearly, estimates from </w:t>
        </w:r>
      </w:ins>
      <w:ins w:id="699" w:author="Yoav Ram" w:date="2018-11-14T11:08:00Z">
        <w:r w:rsidR="00121A11">
          <w:t xml:space="preserve">experiments and </w:t>
        </w:r>
      </w:ins>
      <w:ins w:id="700" w:author="Yoav Ram" w:date="2018-11-13T16:02:00Z">
        <w:r w:rsidR="00872EE1">
          <w:t xml:space="preserve">model </w:t>
        </w:r>
      </w:ins>
      <w:ins w:id="701" w:author="Yoav Ram" w:date="2018-11-14T11:08:00Z">
        <w:r w:rsidR="00121A11">
          <w:t xml:space="preserve">predictions </w:t>
        </w:r>
      </w:ins>
      <w:ins w:id="702" w:author="Yoav Ram" w:date="2018-11-13T16:02:00Z">
        <w:r w:rsidR="00872EE1">
          <w:t>are very similar.</w:t>
        </w:r>
      </w:ins>
    </w:p>
    <w:p w14:paraId="411EBACD" w14:textId="77777777" w:rsidR="00577A2C" w:rsidRPr="00577A2C" w:rsidRDefault="00577A2C">
      <w:pPr>
        <w:ind w:firstLine="0"/>
        <w:rPr>
          <w:ins w:id="703" w:author="Yoav Ram" w:date="2018-11-13T15:25:00Z"/>
        </w:rPr>
        <w:pPrChange w:id="704" w:author="Yoav Ram" w:date="2018-11-13T16:53:00Z">
          <w:pPr/>
        </w:pPrChange>
      </w:pPr>
    </w:p>
    <w:p w14:paraId="4AE0D496" w14:textId="77777777" w:rsidR="00577A2C" w:rsidRDefault="00577A2C">
      <w:pPr>
        <w:keepNext/>
        <w:jc w:val="center"/>
        <w:rPr>
          <w:ins w:id="705" w:author="Yoav Ram" w:date="2018-11-13T15:30:00Z"/>
        </w:rPr>
        <w:pPrChange w:id="706" w:author="Yoav Ram" w:date="2018-11-13T15:30:00Z">
          <w:pPr>
            <w:jc w:val="center"/>
          </w:pPr>
        </w:pPrChange>
      </w:pPr>
      <w:ins w:id="707" w:author="Yoav Ram" w:date="2018-11-13T15:29:00Z">
        <w:r>
          <w:rPr>
            <w:noProof/>
          </w:rPr>
          <w:drawing>
            <wp:inline distT="0" distB="0" distL="0" distR="0" wp14:anchorId="0B5CD0E2" wp14:editId="752BB75F">
              <wp:extent cx="3134642" cy="25200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8-11-13 15.29.20.png"/>
                      <pic:cNvPicPr/>
                    </pic:nvPicPr>
                    <pic:blipFill>
                      <a:blip r:embed="rId13"/>
                      <a:stretch>
                        <a:fillRect/>
                      </a:stretch>
                    </pic:blipFill>
                    <pic:spPr>
                      <a:xfrm>
                        <a:off x="0" y="0"/>
                        <a:ext cx="3134642" cy="2520000"/>
                      </a:xfrm>
                      <a:prstGeom prst="rect">
                        <a:avLst/>
                      </a:prstGeom>
                    </pic:spPr>
                  </pic:pic>
                </a:graphicData>
              </a:graphic>
            </wp:inline>
          </w:drawing>
        </w:r>
      </w:ins>
    </w:p>
    <w:p w14:paraId="0B43EDC5" w14:textId="453D2EA0" w:rsidR="005E07AB" w:rsidRDefault="00577A2C" w:rsidP="00577A2C">
      <w:pPr>
        <w:pStyle w:val="Caption"/>
        <w:jc w:val="center"/>
        <w:rPr>
          <w:ins w:id="708" w:author="Yoav Ram" w:date="2018-11-13T16:43:00Z"/>
          <w:b w:val="0"/>
          <w:bCs w:val="0"/>
          <w:color w:val="000000" w:themeColor="text1"/>
          <w:sz w:val="22"/>
          <w:szCs w:val="22"/>
        </w:rPr>
      </w:pPr>
      <w:bookmarkStart w:id="709" w:name="_Ref529887764"/>
      <w:ins w:id="710" w:author="Yoav Ram" w:date="2018-11-13T15:30:00Z">
        <w:r w:rsidRPr="00577A2C">
          <w:rPr>
            <w:color w:val="000000" w:themeColor="text1"/>
            <w:sz w:val="22"/>
            <w:szCs w:val="22"/>
            <w:rPrChange w:id="711" w:author="Yoav Ram" w:date="2018-11-13T15:30:00Z">
              <w:rPr/>
            </w:rPrChange>
          </w:rPr>
          <w:t xml:space="preserve">Figure </w:t>
        </w:r>
        <w:r w:rsidRPr="00577A2C">
          <w:rPr>
            <w:color w:val="000000" w:themeColor="text1"/>
            <w:sz w:val="22"/>
            <w:szCs w:val="22"/>
            <w:rPrChange w:id="712" w:author="Yoav Ram" w:date="2018-11-13T15:30:00Z">
              <w:rPr/>
            </w:rPrChange>
          </w:rPr>
          <w:fldChar w:fldCharType="begin"/>
        </w:r>
        <w:r w:rsidRPr="00577A2C">
          <w:rPr>
            <w:color w:val="000000" w:themeColor="text1"/>
            <w:sz w:val="22"/>
            <w:szCs w:val="22"/>
            <w:rPrChange w:id="713" w:author="Yoav Ram" w:date="2018-11-13T15:30:00Z">
              <w:rPr/>
            </w:rPrChange>
          </w:rPr>
          <w:instrText xml:space="preserve"> SEQ Figure \* ARABIC </w:instrText>
        </w:r>
      </w:ins>
      <w:r w:rsidRPr="00577A2C">
        <w:rPr>
          <w:color w:val="000000" w:themeColor="text1"/>
          <w:sz w:val="22"/>
          <w:szCs w:val="22"/>
          <w:rPrChange w:id="714" w:author="Yoav Ram" w:date="2018-11-13T15:30:00Z">
            <w:rPr/>
          </w:rPrChange>
        </w:rPr>
        <w:fldChar w:fldCharType="separate"/>
      </w:r>
      <w:ins w:id="715" w:author="Yoav Ram" w:date="2018-11-13T16:32:00Z">
        <w:r w:rsidR="00C94948">
          <w:rPr>
            <w:noProof/>
            <w:color w:val="000000" w:themeColor="text1"/>
            <w:sz w:val="22"/>
            <w:szCs w:val="22"/>
          </w:rPr>
          <w:t>6</w:t>
        </w:r>
      </w:ins>
      <w:ins w:id="716" w:author="Yoav Ram" w:date="2018-11-13T15:30:00Z">
        <w:r w:rsidRPr="00577A2C">
          <w:rPr>
            <w:color w:val="000000" w:themeColor="text1"/>
            <w:sz w:val="22"/>
            <w:szCs w:val="22"/>
            <w:rPrChange w:id="717" w:author="Yoav Ram" w:date="2018-11-13T15:30:00Z">
              <w:rPr/>
            </w:rPrChange>
          </w:rPr>
          <w:fldChar w:fldCharType="end"/>
        </w:r>
        <w:bookmarkEnd w:id="709"/>
        <w:r>
          <w:rPr>
            <w:color w:val="000000" w:themeColor="text1"/>
            <w:sz w:val="22"/>
            <w:szCs w:val="22"/>
          </w:rPr>
          <w:t xml:space="preserve">. </w:t>
        </w:r>
      </w:ins>
      <w:ins w:id="718" w:author="Yoav Ram" w:date="2018-11-13T15:31:00Z">
        <w:r w:rsidR="001C0C2F">
          <w:rPr>
            <w:color w:val="000000" w:themeColor="text1"/>
            <w:sz w:val="22"/>
            <w:szCs w:val="22"/>
          </w:rPr>
          <w:t>Predicting relative f</w:t>
        </w:r>
      </w:ins>
      <w:ins w:id="719" w:author="Yoav Ram" w:date="2018-11-13T15:30:00Z">
        <w:r>
          <w:rPr>
            <w:color w:val="000000" w:themeColor="text1"/>
            <w:sz w:val="22"/>
            <w:szCs w:val="22"/>
          </w:rPr>
          <w:t>itness</w:t>
        </w:r>
      </w:ins>
      <w:ins w:id="720" w:author="Yoav Ram" w:date="2018-11-13T15:31:00Z">
        <w:r w:rsidR="001C0C2F">
          <w:rPr>
            <w:color w:val="000000" w:themeColor="text1"/>
            <w:sz w:val="22"/>
            <w:szCs w:val="22"/>
          </w:rPr>
          <w:t>.</w:t>
        </w:r>
      </w:ins>
      <w:ins w:id="721" w:author="Yoav Ram" w:date="2018-11-13T16:02:00Z">
        <w:r w:rsidR="00872EE1">
          <w:rPr>
            <w:color w:val="000000" w:themeColor="text1"/>
            <w:sz w:val="22"/>
            <w:szCs w:val="22"/>
          </w:rPr>
          <w:t xml:space="preserve"> </w:t>
        </w:r>
        <w:r w:rsidR="00872EE1">
          <w:rPr>
            <w:b w:val="0"/>
            <w:bCs w:val="0"/>
            <w:color w:val="000000" w:themeColor="text1"/>
            <w:sz w:val="22"/>
            <w:szCs w:val="22"/>
          </w:rPr>
          <w:t xml:space="preserve">Filled circles show experimentally estimated </w:t>
        </w:r>
      </w:ins>
      <w:ins w:id="722" w:author="Yoav Ram" w:date="2018-11-13T16:03:00Z">
        <w:r w:rsidR="00872EE1">
          <w:rPr>
            <w:b w:val="0"/>
            <w:bCs w:val="0"/>
            <w:color w:val="000000" w:themeColor="text1"/>
            <w:sz w:val="22"/>
            <w:szCs w:val="22"/>
          </w:rPr>
          <w:t xml:space="preserve">fitness of </w:t>
        </w:r>
        <w:r w:rsidR="00872EE1">
          <w:rPr>
            <w:b w:val="0"/>
            <w:bCs w:val="0"/>
            <w:i/>
            <w:iCs/>
            <w:color w:val="000000" w:themeColor="text1"/>
            <w:sz w:val="22"/>
            <w:szCs w:val="22"/>
          </w:rPr>
          <w:t>lacI-</w:t>
        </w:r>
        <w:r w:rsidR="00872EE1">
          <w:rPr>
            <w:b w:val="0"/>
            <w:bCs w:val="0"/>
            <w:color w:val="000000" w:themeColor="text1"/>
            <w:sz w:val="22"/>
            <w:szCs w:val="22"/>
          </w:rPr>
          <w:t xml:space="preserve"> </w:t>
        </w:r>
      </w:ins>
      <w:ins w:id="723" w:author="Yoav Ram" w:date="2018-11-13T16:05:00Z">
        <w:r w:rsidR="00872EE1">
          <w:rPr>
            <w:b w:val="0"/>
            <w:bCs w:val="0"/>
            <w:color w:val="000000" w:themeColor="text1"/>
            <w:sz w:val="22"/>
            <w:szCs w:val="22"/>
          </w:rPr>
          <w:t>mutants relative to their</w:t>
        </w:r>
      </w:ins>
      <w:ins w:id="724" w:author="Yoav Ram" w:date="2018-11-13T16:03:00Z">
        <w:r w:rsidR="00872EE1">
          <w:rPr>
            <w:b w:val="0"/>
            <w:bCs w:val="0"/>
            <w:color w:val="000000" w:themeColor="text1"/>
            <w:sz w:val="22"/>
            <w:szCs w:val="22"/>
          </w:rPr>
          <w:t xml:space="preserve"> </w:t>
        </w:r>
        <w:r w:rsidR="00872EE1">
          <w:rPr>
            <w:b w:val="0"/>
            <w:bCs w:val="0"/>
            <w:i/>
            <w:iCs/>
            <w:color w:val="000000" w:themeColor="text1"/>
            <w:sz w:val="22"/>
            <w:szCs w:val="22"/>
          </w:rPr>
          <w:t>lacI+</w:t>
        </w:r>
        <w:r w:rsidR="00872EE1">
          <w:rPr>
            <w:b w:val="0"/>
            <w:bCs w:val="0"/>
            <w:i/>
            <w:iCs/>
            <w:color w:val="000000" w:themeColor="text1"/>
            <w:sz w:val="22"/>
            <w:szCs w:val="22"/>
            <w:vertAlign w:val="subscript"/>
          </w:rPr>
          <w:t>ev</w:t>
        </w:r>
        <w:r w:rsidR="00872EE1">
          <w:rPr>
            <w:b w:val="0"/>
            <w:bCs w:val="0"/>
            <w:color w:val="000000" w:themeColor="text1"/>
            <w:sz w:val="22"/>
            <w:szCs w:val="22"/>
            <w:vertAlign w:val="subscript"/>
          </w:rPr>
          <w:t xml:space="preserve"> </w:t>
        </w:r>
      </w:ins>
      <w:ins w:id="725" w:author="Yoav Ram" w:date="2018-11-14T11:08:00Z">
        <w:r w:rsidR="006A7717">
          <w:rPr>
            <w:b w:val="0"/>
            <w:bCs w:val="0"/>
            <w:color w:val="000000" w:themeColor="text1"/>
            <w:sz w:val="22"/>
            <w:szCs w:val="22"/>
          </w:rPr>
          <w:t>ancestors</w:t>
        </w:r>
      </w:ins>
      <w:ins w:id="726" w:author="Yoav Ram" w:date="2018-11-13T16:05:00Z">
        <w:r w:rsidR="00872EE1">
          <w:rPr>
            <w:b w:val="0"/>
            <w:bCs w:val="0"/>
            <w:color w:val="000000" w:themeColor="text1"/>
            <w:sz w:val="22"/>
            <w:szCs w:val="22"/>
          </w:rPr>
          <w:t xml:space="preserve"> </w:t>
        </w:r>
      </w:ins>
      <w:ins w:id="727" w:author="Yoav Ram" w:date="2018-11-13T16:03:00Z">
        <w:r w:rsidR="00872EE1">
          <w:rPr>
            <w:b w:val="0"/>
            <w:bCs w:val="0"/>
            <w:color w:val="000000" w:themeColor="text1"/>
            <w:sz w:val="22"/>
            <w:szCs w:val="22"/>
          </w:rPr>
          <w:t xml:space="preserve">for </w:t>
        </w:r>
      </w:ins>
      <w:ins w:id="728" w:author="Yoav Ram" w:date="2018-11-13T16:04:00Z">
        <w:r w:rsidR="00872EE1">
          <w:rPr>
            <w:b w:val="0"/>
            <w:bCs w:val="0"/>
            <w:color w:val="000000" w:themeColor="text1"/>
            <w:sz w:val="22"/>
            <w:szCs w:val="22"/>
          </w:rPr>
          <w:t xml:space="preserve">the </w:t>
        </w:r>
      </w:ins>
      <w:ins w:id="729" w:author="Yoav Ram" w:date="2018-11-14T11:09:00Z">
        <w:r w:rsidR="006A7717">
          <w:rPr>
            <w:b w:val="0"/>
            <w:bCs w:val="0"/>
            <w:color w:val="000000" w:themeColor="text1"/>
            <w:sz w:val="22"/>
            <w:szCs w:val="22"/>
          </w:rPr>
          <w:t>eight</w:t>
        </w:r>
      </w:ins>
      <w:ins w:id="730" w:author="Yoav Ram" w:date="2018-11-13T16:04:00Z">
        <w:r w:rsidR="00872EE1">
          <w:rPr>
            <w:b w:val="0"/>
            <w:bCs w:val="0"/>
            <w:color w:val="000000" w:themeColor="text1"/>
            <w:sz w:val="22"/>
            <w:szCs w:val="22"/>
          </w:rPr>
          <w:t xml:space="preserve"> </w:t>
        </w:r>
      </w:ins>
      <w:ins w:id="731" w:author="Yoav Ram" w:date="2018-11-13T16:03:00Z">
        <w:r w:rsidR="00872EE1">
          <w:rPr>
            <w:b w:val="0"/>
            <w:bCs w:val="0"/>
            <w:color w:val="000000" w:themeColor="text1"/>
            <w:sz w:val="22"/>
            <w:szCs w:val="22"/>
          </w:rPr>
          <w:t>d</w:t>
        </w:r>
      </w:ins>
      <w:ins w:id="732" w:author="Yoav Ram" w:date="2018-11-13T16:04:00Z">
        <w:r w:rsidR="00872EE1">
          <w:rPr>
            <w:b w:val="0"/>
            <w:bCs w:val="0"/>
            <w:color w:val="000000" w:themeColor="text1"/>
            <w:sz w:val="22"/>
            <w:szCs w:val="22"/>
          </w:rPr>
          <w:t xml:space="preserve">ifferent </w:t>
        </w:r>
        <w:r w:rsidR="00872EE1" w:rsidRPr="00872EE1">
          <w:rPr>
            <w:b w:val="0"/>
            <w:bCs w:val="0"/>
            <w:i/>
            <w:iCs/>
            <w:color w:val="000000" w:themeColor="text1"/>
            <w:sz w:val="22"/>
            <w:szCs w:val="22"/>
            <w:rPrChange w:id="733" w:author="Yoav Ram" w:date="2018-11-13T16:04:00Z">
              <w:rPr>
                <w:color w:val="000000" w:themeColor="text1"/>
                <w:sz w:val="22"/>
                <w:szCs w:val="22"/>
              </w:rPr>
            </w:rPrChange>
          </w:rPr>
          <w:t>E. coli</w:t>
        </w:r>
        <w:r w:rsidR="00872EE1">
          <w:rPr>
            <w:b w:val="0"/>
            <w:bCs w:val="0"/>
            <w:color w:val="000000" w:themeColor="text1"/>
            <w:sz w:val="22"/>
            <w:szCs w:val="22"/>
          </w:rPr>
          <w:t xml:space="preserve"> strains</w:t>
        </w:r>
      </w:ins>
      <w:ins w:id="734" w:author="Yoav Ram" w:date="2018-11-14T11:09:00Z">
        <w:r w:rsidR="006A7717">
          <w:rPr>
            <w:b w:val="0"/>
            <w:bCs w:val="0"/>
            <w:color w:val="000000" w:themeColor="text1"/>
            <w:sz w:val="22"/>
            <w:szCs w:val="22"/>
          </w:rPr>
          <w:t xml:space="preserve"> (strain</w:t>
        </w:r>
      </w:ins>
      <w:ins w:id="735" w:author="Yoav Ram" w:date="2018-11-14T11:10:00Z">
        <w:r w:rsidR="006A7717">
          <w:rPr>
            <w:b w:val="0"/>
            <w:bCs w:val="0"/>
            <w:color w:val="000000" w:themeColor="text1"/>
            <w:sz w:val="22"/>
            <w:szCs w:val="22"/>
          </w:rPr>
          <w:t xml:space="preserve"> identifiers on x-axes)</w:t>
        </w:r>
      </w:ins>
      <w:ins w:id="736" w:author="Yoav Ram" w:date="2018-11-14T11:09:00Z">
        <w:r w:rsidR="006A7717">
          <w:rPr>
            <w:b w:val="0"/>
            <w:bCs w:val="0"/>
            <w:color w:val="000000" w:themeColor="text1"/>
            <w:sz w:val="22"/>
            <w:szCs w:val="22"/>
          </w:rPr>
          <w:t xml:space="preserve"> </w:t>
        </w:r>
      </w:ins>
      <w:ins w:id="737" w:author="Yoav Ram" w:date="2018-11-13T16:04:00Z">
        <w:r w:rsidR="00872EE1">
          <w:rPr>
            <w:b w:val="0"/>
            <w:bCs w:val="0"/>
            <w:color w:val="000000" w:themeColor="text1"/>
            <w:sz w:val="22"/>
            <w:szCs w:val="22"/>
          </w:rPr>
          <w:t xml:space="preserve">. Open circles show relative </w:t>
        </w:r>
      </w:ins>
      <w:ins w:id="738" w:author="Yoav Ram" w:date="2018-11-13T16:05:00Z">
        <w:r w:rsidR="00872EE1">
          <w:rPr>
            <w:b w:val="0"/>
            <w:bCs w:val="0"/>
            <w:color w:val="000000" w:themeColor="text1"/>
            <w:sz w:val="22"/>
            <w:szCs w:val="22"/>
          </w:rPr>
          <w:t xml:space="preserve">fitness </w:t>
        </w:r>
      </w:ins>
      <w:ins w:id="739" w:author="Yoav Ram" w:date="2018-11-13T16:06:00Z">
        <w:r w:rsidR="00872EE1">
          <w:rPr>
            <w:b w:val="0"/>
            <w:bCs w:val="0"/>
            <w:color w:val="000000" w:themeColor="text1"/>
            <w:sz w:val="22"/>
            <w:szCs w:val="22"/>
          </w:rPr>
          <w:t xml:space="preserve">calculated from relative </w:t>
        </w:r>
      </w:ins>
      <w:ins w:id="740" w:author="Yoav Ram" w:date="2018-11-13T16:05:00Z">
        <w:r w:rsidR="00872EE1">
          <w:rPr>
            <w:b w:val="0"/>
            <w:bCs w:val="0"/>
            <w:color w:val="000000" w:themeColor="text1"/>
            <w:sz w:val="22"/>
            <w:szCs w:val="22"/>
          </w:rPr>
          <w:t xml:space="preserve">growth </w:t>
        </w:r>
      </w:ins>
      <w:ins w:id="741" w:author="Yoav Ram" w:date="2018-11-13T16:06:00Z">
        <w:r w:rsidR="00872EE1">
          <w:rPr>
            <w:b w:val="0"/>
            <w:bCs w:val="0"/>
            <w:color w:val="000000" w:themeColor="text1"/>
            <w:sz w:val="22"/>
            <w:szCs w:val="22"/>
          </w:rPr>
          <w:t>predicted by our approach.</w:t>
        </w:r>
      </w:ins>
      <w:ins w:id="742" w:author="Yoav Ram" w:date="2018-11-14T11:10:00Z">
        <w:r w:rsidR="006A7717">
          <w:rPr>
            <w:b w:val="0"/>
            <w:bCs w:val="0"/>
            <w:color w:val="000000" w:themeColor="text1"/>
            <w:sz w:val="22"/>
            <w:szCs w:val="22"/>
          </w:rPr>
          <w:t xml:space="preserve"> Relative fitness calculated with </w:t>
        </w:r>
      </w:ins>
      <w:ins w:id="743" w:author="Yoav Ram" w:date="2018-11-14T11:11:00Z">
        <w:r w:rsidR="006A7717">
          <w:rPr>
            <w:b w:val="0"/>
            <w:bCs w:val="0"/>
            <w:color w:val="000000" w:themeColor="text1"/>
            <w:sz w:val="22"/>
            <w:szCs w:val="22"/>
          </w:rPr>
          <w:t>eq. 4.</w:t>
        </w:r>
      </w:ins>
      <w:ins w:id="744" w:author="Yoav Ram" w:date="2018-11-13T16:06:00Z">
        <w:r w:rsidR="00872EE1">
          <w:rPr>
            <w:b w:val="0"/>
            <w:bCs w:val="0"/>
            <w:color w:val="000000" w:themeColor="text1"/>
            <w:sz w:val="22"/>
            <w:szCs w:val="22"/>
          </w:rPr>
          <w:t xml:space="preserve"> Errors bars show 95% confidence intervals.</w:t>
        </w:r>
      </w:ins>
    </w:p>
    <w:p w14:paraId="57FE313C" w14:textId="77777777" w:rsidR="004E5529" w:rsidRPr="004E5529" w:rsidRDefault="004E5529">
      <w:pPr>
        <w:rPr>
          <w:ins w:id="745" w:author="Yoav Ram" w:date="2018-11-13T16:13:00Z"/>
          <w:b/>
          <w:bCs/>
          <w:rPrChange w:id="746" w:author="Yoav Ram" w:date="2018-11-13T16:43:00Z">
            <w:rPr>
              <w:ins w:id="747" w:author="Yoav Ram" w:date="2018-11-13T16:13:00Z"/>
              <w:b w:val="0"/>
              <w:bCs w:val="0"/>
              <w:color w:val="000000" w:themeColor="text1"/>
              <w:sz w:val="22"/>
              <w:szCs w:val="22"/>
            </w:rPr>
          </w:rPrChange>
        </w:rPr>
        <w:pPrChange w:id="748" w:author="Yoav Ram" w:date="2018-11-13T16:43:00Z">
          <w:pPr>
            <w:pStyle w:val="Caption"/>
            <w:jc w:val="center"/>
          </w:pPr>
        </w:pPrChange>
      </w:pPr>
    </w:p>
    <w:p w14:paraId="3EADF3B3" w14:textId="1A1FED78" w:rsidR="004C78E5" w:rsidRDefault="004C78E5" w:rsidP="004C78E5">
      <w:pPr>
        <w:rPr>
          <w:ins w:id="749" w:author="Yoav Ram" w:date="2018-11-13T16:20:00Z"/>
        </w:rPr>
      </w:pPr>
      <w:ins w:id="750" w:author="Yoav Ram" w:date="2018-11-13T16:14:00Z">
        <w:r>
          <w:rPr>
            <w:b/>
            <w:bCs/>
          </w:rPr>
          <w:t>Fitness cost of expression.</w:t>
        </w:r>
        <w:r>
          <w:t xml:space="preserve"> </w:t>
        </w:r>
      </w:ins>
      <w:ins w:id="751" w:author="Yoav Ram" w:date="2018-11-13T16:15:00Z">
        <w:r w:rsidR="003F0C07">
          <w:t>To estimate t</w:t>
        </w:r>
      </w:ins>
      <w:ins w:id="752" w:author="Yoav Ram" w:date="2018-11-13T16:14:00Z">
        <w:r w:rsidR="003F0C07">
          <w:t>he relative fitness co</w:t>
        </w:r>
      </w:ins>
      <w:ins w:id="753" w:author="Yoav Ram" w:date="2018-11-13T16:15:00Z">
        <w:r w:rsidR="003F0C07">
          <w:t xml:space="preserve">st of expressing the </w:t>
        </w:r>
        <w:r w:rsidR="003F0C07">
          <w:rPr>
            <w:i/>
            <w:iCs/>
          </w:rPr>
          <w:t>lac</w:t>
        </w:r>
        <w:r w:rsidR="003F0C07">
          <w:t xml:space="preserve"> </w:t>
        </w:r>
      </w:ins>
      <w:ins w:id="754" w:author="Yoav Ram" w:date="2018-11-14T11:11:00Z">
        <w:r w:rsidR="006A7717">
          <w:t xml:space="preserve">operon, </w:t>
        </w:r>
      </w:ins>
      <w:ins w:id="755" w:author="Yoav Ram" w:date="2018-11-13T16:16:00Z">
        <w:r w:rsidR="003F0C07">
          <w:t xml:space="preserve">one would grow isogenic strains with different expression levels in </w:t>
        </w:r>
      </w:ins>
      <w:ins w:id="756" w:author="Yoav Ram" w:date="2018-11-14T11:11:00Z">
        <w:r w:rsidR="006A7717">
          <w:t xml:space="preserve">a </w:t>
        </w:r>
      </w:ins>
      <w:ins w:id="757" w:author="Yoav Ram" w:date="2018-11-13T16:16:00Z">
        <w:r w:rsidR="003F0C07">
          <w:t>mixed culture. However, manipulation of the expression level is done either by cha</w:t>
        </w:r>
      </w:ins>
      <w:ins w:id="758" w:author="Yoav Ram" w:date="2018-11-13T16:17:00Z">
        <w:r w:rsidR="003F0C07">
          <w:t xml:space="preserve">nging the genotype or by inducing expression with </w:t>
        </w:r>
      </w:ins>
      <w:ins w:id="759" w:author="Yoav Ram" w:date="2018-11-13T16:19:00Z">
        <w:r w:rsidR="003F0C07" w:rsidRPr="003F0C07">
          <w:t>Isopropyl-</w:t>
        </w:r>
        <w:r w:rsidR="003F0C07">
          <w:rPr>
            <w:lang w:val="el-GR"/>
          </w:rPr>
          <w:t>β</w:t>
        </w:r>
        <w:r w:rsidR="003F0C07" w:rsidRPr="003F0C07">
          <w:t>-D-thiogalactoside (IPTG)</w:t>
        </w:r>
        <w:r w:rsidR="003F0C07">
          <w:t xml:space="preserve">, </w:t>
        </w:r>
        <w:r w:rsidR="003F0C07" w:rsidRPr="003F0C07">
          <w:t>a molecular analog of allolactose</w:t>
        </w:r>
      </w:ins>
      <w:ins w:id="760" w:author="Yoav Ram" w:date="2018-11-13T16:17:00Z">
        <w:r w:rsidR="003F0C07">
          <w:t xml:space="preserve">. However, </w:t>
        </w:r>
      </w:ins>
      <w:ins w:id="761" w:author="Yoav Ram" w:date="2018-11-13T16:18:00Z">
        <w:r w:rsidR="003F0C07">
          <w:lastRenderedPageBreak/>
          <w:t xml:space="preserve">changing the genotype can have pleiotropic effects on fitness, and strains growing in </w:t>
        </w:r>
      </w:ins>
      <w:ins w:id="762" w:author="Yoav Ram" w:date="2018-11-14T11:11:00Z">
        <w:r w:rsidR="006A7717">
          <w:t>a</w:t>
        </w:r>
      </w:ins>
      <w:ins w:id="763" w:author="Yoav Ram" w:date="2018-11-14T11:12:00Z">
        <w:r w:rsidR="006A7717">
          <w:t xml:space="preserve"> </w:t>
        </w:r>
      </w:ins>
      <w:ins w:id="764" w:author="Yoav Ram" w:date="2018-11-14T11:11:00Z">
        <w:r w:rsidR="006A7717">
          <w:t xml:space="preserve">mixed </w:t>
        </w:r>
      </w:ins>
      <w:ins w:id="765" w:author="Yoav Ram" w:date="2018-11-13T16:18:00Z">
        <w:r w:rsidR="003F0C07">
          <w:t xml:space="preserve">culture cannot experience different </w:t>
        </w:r>
      </w:ins>
      <w:ins w:id="766" w:author="Yoav Ram" w:date="2018-11-13T16:20:00Z">
        <w:r w:rsidR="003F0C07">
          <w:t xml:space="preserve">IPTG concentrations due to </w:t>
        </w:r>
      </w:ins>
      <w:ins w:id="767" w:author="Yoav Ram" w:date="2018-11-14T11:12:00Z">
        <w:r w:rsidR="006A7717">
          <w:t xml:space="preserve">their </w:t>
        </w:r>
      </w:ins>
      <w:ins w:id="768" w:author="Yoav Ram" w:date="2018-11-13T16:20:00Z">
        <w:r w:rsidR="003F0C07">
          <w:t xml:space="preserve">shared environment. </w:t>
        </w:r>
      </w:ins>
    </w:p>
    <w:p w14:paraId="2F1C1F71" w14:textId="78A4C73F" w:rsidR="00C94948" w:rsidRDefault="003F0C07">
      <w:pPr>
        <w:rPr>
          <w:ins w:id="769" w:author="Yoav Ram" w:date="2018-11-13T16:30:00Z"/>
        </w:rPr>
      </w:pPr>
      <w:ins w:id="770" w:author="Yoav Ram" w:date="2018-11-13T16:20:00Z">
        <w:r>
          <w:t xml:space="preserve">To resolve this and allow estimation of </w:t>
        </w:r>
      </w:ins>
      <w:ins w:id="771" w:author="Yoav Ram" w:date="2018-11-14T11:12:00Z">
        <w:r w:rsidR="006A7717">
          <w:t>the</w:t>
        </w:r>
      </w:ins>
      <w:ins w:id="772" w:author="Yoav Ram" w:date="2018-11-13T16:20:00Z">
        <w:r>
          <w:t xml:space="preserve"> fitness cost of </w:t>
        </w:r>
        <w:r>
          <w:rPr>
            <w:i/>
            <w:iCs/>
          </w:rPr>
          <w:t>lac</w:t>
        </w:r>
        <w:r>
          <w:t xml:space="preserve"> expression, </w:t>
        </w:r>
      </w:ins>
      <w:ins w:id="773" w:author="Yoav Ram" w:date="2018-11-13T16:21:00Z">
        <w:r>
          <w:t xml:space="preserve">growth curves were measured in mono-culture with </w:t>
        </w:r>
      </w:ins>
      <w:ins w:id="774" w:author="Yoav Ram" w:date="2018-11-13T16:27:00Z">
        <w:r w:rsidR="00DC0A28">
          <w:t xml:space="preserve">and without </w:t>
        </w:r>
      </w:ins>
      <w:ins w:id="775" w:author="Yoav Ram" w:date="2018-11-13T16:22:00Z">
        <w:r>
          <w:t>IPTG</w:t>
        </w:r>
      </w:ins>
      <w:ins w:id="776" w:author="Yoav Ram" w:date="2018-11-13T16:26:00Z">
        <w:r w:rsidR="00DC0A28">
          <w:t xml:space="preserve">, and these growth curves were used to predict growth in </w:t>
        </w:r>
      </w:ins>
      <w:ins w:id="777" w:author="Yoav Ram" w:date="2018-11-14T11:12:00Z">
        <w:r w:rsidR="006A7717">
          <w:t xml:space="preserve">a </w:t>
        </w:r>
      </w:ins>
      <w:ins w:id="778" w:author="Yoav Ram" w:date="2018-11-13T16:26:00Z">
        <w:r w:rsidR="00DC0A28">
          <w:t>mixed</w:t>
        </w:r>
      </w:ins>
      <w:ins w:id="779" w:author="Yoav Ram" w:date="2018-11-14T11:12:00Z">
        <w:r w:rsidR="006A7717">
          <w:t xml:space="preserve"> </w:t>
        </w:r>
      </w:ins>
      <w:ins w:id="780" w:author="Yoav Ram" w:date="2018-11-13T16:26:00Z">
        <w:r w:rsidR="00DC0A28">
          <w:t>culture and estimate</w:t>
        </w:r>
      </w:ins>
      <w:ins w:id="781" w:author="Yoav Ram" w:date="2018-11-13T16:27:00Z">
        <w:r w:rsidR="00C94948">
          <w:t xml:space="preserve"> the</w:t>
        </w:r>
      </w:ins>
      <w:ins w:id="782" w:author="Yoav Ram" w:date="2018-11-13T16:26:00Z">
        <w:r w:rsidR="00DC0A28">
          <w:t xml:space="preserve"> fitness </w:t>
        </w:r>
      </w:ins>
      <w:ins w:id="783" w:author="Yoav Ram" w:date="2018-11-13T16:27:00Z">
        <w:r w:rsidR="00C94948">
          <w:t>cost (</w:t>
        </w:r>
        <m:oMath>
          <m:r>
            <w:rPr>
              <w:rFonts w:ascii="Cambria Math" w:hAnsi="Cambria Math"/>
            </w:rPr>
            <m:t>1-W</m:t>
          </m:r>
        </m:oMath>
        <w:r w:rsidR="00C94948">
          <w:t xml:space="preserve">) </w:t>
        </w:r>
      </w:ins>
      <w:ins w:id="784" w:author="Yoav Ram" w:date="2018-11-13T16:28:00Z">
        <w:r w:rsidR="00C94948">
          <w:t xml:space="preserve">of growth with IPTG </w:t>
        </w:r>
      </w:ins>
      <w:ins w:id="785" w:author="Yoav Ram" w:date="2018-11-13T16:29:00Z">
        <w:r w:rsidR="00C94948">
          <w:t xml:space="preserve">relative to growth without IPTG. Applied to multiple IPTG concentrations and multiple </w:t>
        </w:r>
        <w:r w:rsidR="00C94948">
          <w:rPr>
            <w:i/>
            <w:iCs/>
          </w:rPr>
          <w:t>lacI+</w:t>
        </w:r>
        <w:r w:rsidR="00C94948">
          <w:rPr>
            <w:i/>
            <w:iCs/>
            <w:vertAlign w:val="subscript"/>
          </w:rPr>
          <w:t>ev</w:t>
        </w:r>
        <w:r w:rsidR="00C94948">
          <w:rPr>
            <w:i/>
            <w:iCs/>
          </w:rPr>
          <w:t xml:space="preserve"> </w:t>
        </w:r>
        <w:r w:rsidR="00C94948">
          <w:t xml:space="preserve">strains, and combined with </w:t>
        </w:r>
        <w:r w:rsidR="00C94948" w:rsidRPr="00C94948">
          <w:rPr>
            <w:i/>
            <w:iCs/>
          </w:rPr>
          <w:t>lac</w:t>
        </w:r>
        <w:r w:rsidR="00C94948">
          <w:t xml:space="preserve"> </w:t>
        </w:r>
        <w:r w:rsidR="00C94948" w:rsidRPr="00C94948">
          <w:t>expression</w:t>
        </w:r>
        <w:r w:rsidR="00C94948">
          <w:t xml:space="preserve"> measurements, </w:t>
        </w:r>
      </w:ins>
      <w:ins w:id="786" w:author="Yoav Ram" w:date="2018-11-13T16:30:00Z">
        <w:r w:rsidR="00C94948">
          <w:t xml:space="preserve">this process provided cost-expression curves for the </w:t>
        </w:r>
        <w:r w:rsidR="00C94948">
          <w:rPr>
            <w:i/>
            <w:iCs/>
          </w:rPr>
          <w:t>lac</w:t>
        </w:r>
        <w:r w:rsidR="00C94948">
          <w:t xml:space="preserve"> operon</w:t>
        </w:r>
      </w:ins>
      <w:ins w:id="787" w:author="Yoav Ram" w:date="2018-11-14T11:13:00Z">
        <w:r w:rsidR="006A7717">
          <w:t xml:space="preserve"> (</w:t>
        </w:r>
      </w:ins>
      <w:ins w:id="788" w:author="Yoav Ram" w:date="2018-11-13T16:36:00Z">
        <w:r w:rsidR="00660A13" w:rsidRPr="00390455">
          <w:rPr>
            <w:b/>
            <w:bCs/>
            <w:rPrChange w:id="789" w:author="Yoav Ram" w:date="2018-11-14T09:43:00Z">
              <w:rPr/>
            </w:rPrChange>
          </w:rPr>
          <w:fldChar w:fldCharType="begin"/>
        </w:r>
        <w:r w:rsidR="00660A13" w:rsidRPr="00390455">
          <w:rPr>
            <w:b/>
            <w:bCs/>
            <w:rPrChange w:id="790" w:author="Yoav Ram" w:date="2018-11-14T09:43:00Z">
              <w:rPr/>
            </w:rPrChange>
          </w:rPr>
          <w:instrText xml:space="preserve"> REF _Ref529890310 \h </w:instrText>
        </w:r>
      </w:ins>
      <w:r w:rsidR="00390455">
        <w:rPr>
          <w:b/>
          <w:bCs/>
        </w:rPr>
        <w:instrText xml:space="preserve"> \* MERGEFORMAT </w:instrText>
      </w:r>
      <w:r w:rsidR="00660A13" w:rsidRPr="00390455">
        <w:rPr>
          <w:b/>
          <w:bCs/>
          <w:rPrChange w:id="791" w:author="Yoav Ram" w:date="2018-11-14T09:43:00Z">
            <w:rPr>
              <w:b/>
              <w:bCs/>
            </w:rPr>
          </w:rPrChange>
        </w:rPr>
      </w:r>
      <w:r w:rsidR="00660A13" w:rsidRPr="00390455">
        <w:rPr>
          <w:b/>
          <w:bCs/>
          <w:rPrChange w:id="792" w:author="Yoav Ram" w:date="2018-11-14T09:43:00Z">
            <w:rPr/>
          </w:rPrChange>
        </w:rPr>
        <w:fldChar w:fldCharType="separate"/>
      </w:r>
      <w:ins w:id="793" w:author="Yoav Ram" w:date="2018-11-13T16:36:00Z">
        <w:r w:rsidR="00660A13" w:rsidRPr="00390455">
          <w:rPr>
            <w:b/>
            <w:bCs/>
            <w:color w:val="000000" w:themeColor="text1"/>
            <w:sz w:val="22"/>
            <w:szCs w:val="22"/>
            <w:rPrChange w:id="794" w:author="Yoav Ram" w:date="2018-11-14T09:43:00Z">
              <w:rPr/>
            </w:rPrChange>
          </w:rPr>
          <w:t xml:space="preserve">Figure </w:t>
        </w:r>
        <w:r w:rsidR="00660A13" w:rsidRPr="00390455">
          <w:rPr>
            <w:b/>
            <w:bCs/>
            <w:color w:val="000000" w:themeColor="text1"/>
            <w:sz w:val="22"/>
            <w:szCs w:val="22"/>
            <w:rPrChange w:id="795" w:author="Yoav Ram" w:date="2018-11-14T09:43:00Z">
              <w:rPr>
                <w:noProof/>
              </w:rPr>
            </w:rPrChange>
          </w:rPr>
          <w:t>7</w:t>
        </w:r>
        <w:r w:rsidR="00660A13" w:rsidRPr="00390455">
          <w:rPr>
            <w:b/>
            <w:bCs/>
            <w:rPrChange w:id="796" w:author="Yoav Ram" w:date="2018-11-14T09:43:00Z">
              <w:rPr/>
            </w:rPrChange>
          </w:rPr>
          <w:fldChar w:fldCharType="end"/>
        </w:r>
      </w:ins>
      <w:ins w:id="797" w:author="Yoav Ram" w:date="2018-11-14T11:13:00Z">
        <w:r w:rsidR="006A7717">
          <w:t>)</w:t>
        </w:r>
      </w:ins>
      <w:ins w:id="798" w:author="Yoav Ram" w:date="2018-11-13T16:42:00Z">
        <w:r w:rsidR="00C33399">
          <w:t>.</w:t>
        </w:r>
      </w:ins>
    </w:p>
    <w:p w14:paraId="44ED420F" w14:textId="77777777" w:rsidR="00C94948" w:rsidRPr="00C94948" w:rsidRDefault="00C94948">
      <w:pPr>
        <w:rPr>
          <w:ins w:id="799" w:author="Yoav Ram" w:date="2018-11-13T15:25:00Z"/>
        </w:rPr>
      </w:pPr>
    </w:p>
    <w:p w14:paraId="6C69B57C" w14:textId="1AE6A3A3" w:rsidR="00C94948" w:rsidRDefault="006C4BAC">
      <w:pPr>
        <w:keepNext/>
        <w:spacing w:after="200" w:line="276" w:lineRule="auto"/>
        <w:ind w:firstLine="0"/>
        <w:jc w:val="center"/>
        <w:rPr>
          <w:ins w:id="800" w:author="Yoav Ram" w:date="2018-11-13T16:32:00Z"/>
        </w:rPr>
        <w:pPrChange w:id="801" w:author="Yoav Ram" w:date="2018-11-13T16:35:00Z">
          <w:pPr>
            <w:spacing w:after="200" w:line="276" w:lineRule="auto"/>
            <w:ind w:firstLine="0"/>
          </w:pPr>
        </w:pPrChange>
      </w:pPr>
      <w:ins w:id="802" w:author="Yoav Ram" w:date="2018-11-13T16:54:00Z">
        <w:r>
          <w:rPr>
            <w:noProof/>
          </w:rPr>
          <w:drawing>
            <wp:inline distT="0" distB="0" distL="0" distR="0" wp14:anchorId="2E80607C" wp14:editId="0959EEFC">
              <wp:extent cx="3657600" cy="326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1-13 16.32.14.png"/>
                      <pic:cNvPicPr/>
                    </pic:nvPicPr>
                    <pic:blipFill>
                      <a:blip r:embed="rId14"/>
                      <a:stretch>
                        <a:fillRect/>
                      </a:stretch>
                    </pic:blipFill>
                    <pic:spPr>
                      <a:xfrm>
                        <a:off x="0" y="0"/>
                        <a:ext cx="3657600" cy="3263900"/>
                      </a:xfrm>
                      <a:prstGeom prst="rect">
                        <a:avLst/>
                      </a:prstGeom>
                    </pic:spPr>
                  </pic:pic>
                </a:graphicData>
              </a:graphic>
            </wp:inline>
          </w:drawing>
        </w:r>
      </w:ins>
    </w:p>
    <w:p w14:paraId="57F48D98" w14:textId="75981859" w:rsidR="00660A13" w:rsidRDefault="00C94948" w:rsidP="00660A13">
      <w:pPr>
        <w:pStyle w:val="Caption"/>
        <w:jc w:val="center"/>
        <w:rPr>
          <w:ins w:id="803" w:author="Yoav Ram" w:date="2018-11-13T16:42:00Z"/>
          <w:b w:val="0"/>
          <w:bCs w:val="0"/>
          <w:color w:val="000000" w:themeColor="text1"/>
          <w:sz w:val="22"/>
          <w:szCs w:val="22"/>
        </w:rPr>
      </w:pPr>
      <w:bookmarkStart w:id="804" w:name="_Ref529890310"/>
      <w:ins w:id="805" w:author="Yoav Ram" w:date="2018-11-13T16:32:00Z">
        <w:r w:rsidRPr="00660A13">
          <w:rPr>
            <w:color w:val="000000" w:themeColor="text1"/>
            <w:sz w:val="22"/>
            <w:szCs w:val="22"/>
            <w:rPrChange w:id="806" w:author="Yoav Ram" w:date="2018-11-13T16:35:00Z">
              <w:rPr/>
            </w:rPrChange>
          </w:rPr>
          <w:t xml:space="preserve">Figure </w:t>
        </w:r>
        <w:r w:rsidRPr="00660A13">
          <w:rPr>
            <w:color w:val="000000" w:themeColor="text1"/>
            <w:sz w:val="22"/>
            <w:szCs w:val="22"/>
            <w:rPrChange w:id="807" w:author="Yoav Ram" w:date="2018-11-13T16:35:00Z">
              <w:rPr/>
            </w:rPrChange>
          </w:rPr>
          <w:fldChar w:fldCharType="begin"/>
        </w:r>
        <w:r w:rsidRPr="00660A13">
          <w:rPr>
            <w:color w:val="000000" w:themeColor="text1"/>
            <w:sz w:val="22"/>
            <w:szCs w:val="22"/>
            <w:rPrChange w:id="808" w:author="Yoav Ram" w:date="2018-11-13T16:35:00Z">
              <w:rPr/>
            </w:rPrChange>
          </w:rPr>
          <w:instrText xml:space="preserve"> SEQ Figure \* ARABIC </w:instrText>
        </w:r>
      </w:ins>
      <w:r w:rsidRPr="00660A13">
        <w:rPr>
          <w:color w:val="000000" w:themeColor="text1"/>
          <w:sz w:val="22"/>
          <w:szCs w:val="22"/>
          <w:rPrChange w:id="809" w:author="Yoav Ram" w:date="2018-11-13T16:35:00Z">
            <w:rPr/>
          </w:rPrChange>
        </w:rPr>
        <w:fldChar w:fldCharType="separate"/>
      </w:r>
      <w:ins w:id="810" w:author="Yoav Ram" w:date="2018-11-13T16:32:00Z">
        <w:r w:rsidRPr="00660A13">
          <w:rPr>
            <w:color w:val="000000" w:themeColor="text1"/>
            <w:sz w:val="22"/>
            <w:szCs w:val="22"/>
            <w:rPrChange w:id="811" w:author="Yoav Ram" w:date="2018-11-13T16:35:00Z">
              <w:rPr>
                <w:noProof/>
              </w:rPr>
            </w:rPrChange>
          </w:rPr>
          <w:t>7</w:t>
        </w:r>
        <w:r w:rsidRPr="00660A13">
          <w:rPr>
            <w:color w:val="000000" w:themeColor="text1"/>
            <w:sz w:val="22"/>
            <w:szCs w:val="22"/>
            <w:rPrChange w:id="812" w:author="Yoav Ram" w:date="2018-11-13T16:35:00Z">
              <w:rPr/>
            </w:rPrChange>
          </w:rPr>
          <w:fldChar w:fldCharType="end"/>
        </w:r>
      </w:ins>
      <w:bookmarkEnd w:id="804"/>
      <w:ins w:id="813" w:author="Yoav Ram" w:date="2018-11-13T16:36:00Z">
        <w:r w:rsidR="00660A13">
          <w:rPr>
            <w:color w:val="000000" w:themeColor="text1"/>
            <w:sz w:val="22"/>
            <w:szCs w:val="22"/>
          </w:rPr>
          <w:t xml:space="preserve">. Estimating </w:t>
        </w:r>
      </w:ins>
      <w:ins w:id="814" w:author="Yoav Ram" w:date="2018-11-14T11:13:00Z">
        <w:r w:rsidR="006A7717">
          <w:rPr>
            <w:color w:val="000000" w:themeColor="text1"/>
            <w:sz w:val="22"/>
            <w:szCs w:val="22"/>
          </w:rPr>
          <w:t xml:space="preserve">the </w:t>
        </w:r>
      </w:ins>
      <w:ins w:id="815" w:author="Yoav Ram" w:date="2018-11-13T16:37:00Z">
        <w:r w:rsidR="00660A13">
          <w:rPr>
            <w:color w:val="000000" w:themeColor="text1"/>
            <w:sz w:val="22"/>
            <w:szCs w:val="22"/>
          </w:rPr>
          <w:t xml:space="preserve">fitness cost of </w:t>
        </w:r>
        <w:r w:rsidR="00660A13">
          <w:rPr>
            <w:i/>
            <w:iCs/>
            <w:color w:val="000000" w:themeColor="text1"/>
            <w:sz w:val="22"/>
            <w:szCs w:val="22"/>
          </w:rPr>
          <w:t xml:space="preserve">lac </w:t>
        </w:r>
        <w:r w:rsidR="00660A13" w:rsidRPr="00660A13">
          <w:rPr>
            <w:color w:val="000000" w:themeColor="text1"/>
            <w:sz w:val="22"/>
            <w:szCs w:val="22"/>
            <w:rPrChange w:id="816" w:author="Yoav Ram" w:date="2018-11-13T16:37:00Z">
              <w:rPr>
                <w:i/>
                <w:iCs/>
                <w:color w:val="000000" w:themeColor="text1"/>
                <w:sz w:val="22"/>
                <w:szCs w:val="22"/>
              </w:rPr>
            </w:rPrChange>
          </w:rPr>
          <w:t>operon</w:t>
        </w:r>
        <w:r w:rsidR="00660A13">
          <w:rPr>
            <w:i/>
            <w:iCs/>
            <w:color w:val="000000" w:themeColor="text1"/>
            <w:sz w:val="22"/>
            <w:szCs w:val="22"/>
          </w:rPr>
          <w:t xml:space="preserve"> </w:t>
        </w:r>
      </w:ins>
      <w:ins w:id="817" w:author="Yoav Ram" w:date="2018-11-13T16:36:00Z">
        <w:r w:rsidR="00660A13">
          <w:rPr>
            <w:color w:val="000000" w:themeColor="text1"/>
            <w:sz w:val="22"/>
            <w:szCs w:val="22"/>
          </w:rPr>
          <w:t>expression</w:t>
        </w:r>
      </w:ins>
      <w:ins w:id="818" w:author="Yoav Ram" w:date="2018-11-13T16:39:00Z">
        <w:r w:rsidR="00660A13">
          <w:rPr>
            <w:color w:val="000000" w:themeColor="text1"/>
            <w:sz w:val="22"/>
            <w:szCs w:val="22"/>
          </w:rPr>
          <w:t xml:space="preserve"> as a function of expression level.</w:t>
        </w:r>
        <w:r w:rsidR="00660A13">
          <w:rPr>
            <w:b w:val="0"/>
            <w:bCs w:val="0"/>
            <w:color w:val="000000" w:themeColor="text1"/>
            <w:sz w:val="22"/>
            <w:szCs w:val="22"/>
          </w:rPr>
          <w:t xml:space="preserve"> </w:t>
        </w:r>
      </w:ins>
      <w:ins w:id="819" w:author="Yoav Ram" w:date="2018-11-13T16:38:00Z">
        <w:r w:rsidR="00660A13">
          <w:rPr>
            <w:b w:val="0"/>
            <w:bCs w:val="0"/>
            <w:color w:val="000000" w:themeColor="text1"/>
            <w:sz w:val="22"/>
            <w:szCs w:val="22"/>
          </w:rPr>
          <w:t>Blue markers denote</w:t>
        </w:r>
      </w:ins>
      <w:ins w:id="820" w:author="Yoav Ram" w:date="2018-11-13T16:37:00Z">
        <w:r w:rsidR="00660A13">
          <w:rPr>
            <w:b w:val="0"/>
            <w:bCs w:val="0"/>
            <w:color w:val="000000" w:themeColor="text1"/>
            <w:sz w:val="22"/>
            <w:szCs w:val="22"/>
          </w:rPr>
          <w:t xml:space="preserve"> </w:t>
        </w:r>
      </w:ins>
      <w:ins w:id="821" w:author="Yoav Ram" w:date="2018-11-14T11:13:00Z">
        <w:r w:rsidR="006A7717">
          <w:rPr>
            <w:b w:val="0"/>
            <w:bCs w:val="0"/>
            <w:color w:val="000000" w:themeColor="text1"/>
            <w:sz w:val="22"/>
            <w:szCs w:val="22"/>
          </w:rPr>
          <w:t xml:space="preserve">the </w:t>
        </w:r>
      </w:ins>
      <w:ins w:id="822" w:author="Yoav Ram" w:date="2018-11-13T16:40:00Z">
        <w:r w:rsidR="00660A13">
          <w:rPr>
            <w:b w:val="0"/>
            <w:bCs w:val="0"/>
            <w:color w:val="000000" w:themeColor="text1"/>
            <w:sz w:val="22"/>
            <w:szCs w:val="22"/>
          </w:rPr>
          <w:t xml:space="preserve">fitness cost </w:t>
        </w:r>
      </w:ins>
      <w:ins w:id="823" w:author="Yoav Ram" w:date="2018-11-13T16:37:00Z">
        <w:r w:rsidR="00660A13">
          <w:rPr>
            <w:b w:val="0"/>
            <w:bCs w:val="0"/>
            <w:color w:val="000000" w:themeColor="text1"/>
            <w:sz w:val="22"/>
            <w:szCs w:val="22"/>
          </w:rPr>
          <w:t>estimate</w:t>
        </w:r>
      </w:ins>
      <w:ins w:id="824" w:author="Yoav Ram" w:date="2018-11-13T16:40:00Z">
        <w:r w:rsidR="00660A13">
          <w:rPr>
            <w:b w:val="0"/>
            <w:bCs w:val="0"/>
            <w:color w:val="000000" w:themeColor="text1"/>
            <w:sz w:val="22"/>
            <w:szCs w:val="22"/>
          </w:rPr>
          <w:t>d by</w:t>
        </w:r>
      </w:ins>
      <w:ins w:id="825" w:author="Yoav Ram" w:date="2018-11-13T16:37:00Z">
        <w:r w:rsidR="00660A13">
          <w:rPr>
            <w:b w:val="0"/>
            <w:bCs w:val="0"/>
            <w:color w:val="000000" w:themeColor="text1"/>
            <w:sz w:val="22"/>
            <w:szCs w:val="22"/>
          </w:rPr>
          <w:t xml:space="preserve"> our approach </w:t>
        </w:r>
      </w:ins>
      <w:ins w:id="826" w:author="Yoav Ram" w:date="2018-11-13T16:38:00Z">
        <w:r w:rsidR="00660A13">
          <w:rPr>
            <w:b w:val="0"/>
            <w:bCs w:val="0"/>
            <w:color w:val="000000" w:themeColor="text1"/>
            <w:sz w:val="22"/>
            <w:szCs w:val="22"/>
          </w:rPr>
          <w:t xml:space="preserve">from mono-culture growth curves of </w:t>
        </w:r>
      </w:ins>
      <w:ins w:id="827" w:author="Yoav Ram" w:date="2018-11-14T11:14:00Z">
        <w:r w:rsidR="006A7717">
          <w:rPr>
            <w:b w:val="0"/>
            <w:bCs w:val="0"/>
            <w:color w:val="000000" w:themeColor="text1"/>
            <w:sz w:val="22"/>
            <w:szCs w:val="22"/>
          </w:rPr>
          <w:t xml:space="preserve">the same </w:t>
        </w:r>
      </w:ins>
      <w:ins w:id="828" w:author="Yoav Ram" w:date="2018-11-13T16:38:00Z">
        <w:r w:rsidR="00660A13">
          <w:rPr>
            <w:b w:val="0"/>
            <w:bCs w:val="0"/>
            <w:color w:val="000000" w:themeColor="text1"/>
            <w:sz w:val="22"/>
            <w:szCs w:val="22"/>
          </w:rPr>
          <w:t xml:space="preserve"> strain growing with or without IPTG, for different IPTG concentrations</w:t>
        </w:r>
      </w:ins>
      <w:ins w:id="829" w:author="Yoav Ram" w:date="2018-11-13T16:40:00Z">
        <w:r w:rsidR="00660A13">
          <w:rPr>
            <w:b w:val="0"/>
            <w:bCs w:val="0"/>
            <w:color w:val="000000" w:themeColor="text1"/>
            <w:sz w:val="22"/>
            <w:szCs w:val="22"/>
          </w:rPr>
          <w:t xml:space="preserve">, </w:t>
        </w:r>
      </w:ins>
      <w:ins w:id="830" w:author="Yoav Ram" w:date="2018-11-14T11:14:00Z">
        <w:r w:rsidR="006A7717">
          <w:rPr>
            <w:b w:val="0"/>
            <w:bCs w:val="0"/>
            <w:color w:val="000000" w:themeColor="text1"/>
            <w:sz w:val="22"/>
            <w:szCs w:val="22"/>
          </w:rPr>
          <w:t>which lead to different</w:t>
        </w:r>
      </w:ins>
      <w:ins w:id="831" w:author="Yoav Ram" w:date="2018-11-13T16:40:00Z">
        <w:r w:rsidR="00660A13">
          <w:rPr>
            <w:b w:val="0"/>
            <w:bCs w:val="0"/>
            <w:color w:val="000000" w:themeColor="text1"/>
            <w:sz w:val="22"/>
            <w:szCs w:val="22"/>
          </w:rPr>
          <w:t>as expression level</w:t>
        </w:r>
      </w:ins>
      <w:ins w:id="832" w:author="Yoav Ram" w:date="2018-11-13T16:39:00Z">
        <w:r w:rsidR="00660A13">
          <w:rPr>
            <w:b w:val="0"/>
            <w:bCs w:val="0"/>
            <w:color w:val="000000" w:themeColor="text1"/>
            <w:sz w:val="22"/>
            <w:szCs w:val="22"/>
          </w:rPr>
          <w:t xml:space="preserve"> </w:t>
        </w:r>
      </w:ins>
      <w:ins w:id="833" w:author="Yoav Ram" w:date="2018-11-14T11:14:00Z">
        <w:r w:rsidR="006A7717">
          <w:rPr>
            <w:b w:val="0"/>
            <w:bCs w:val="0"/>
            <w:color w:val="000000" w:themeColor="text1"/>
            <w:sz w:val="22"/>
            <w:szCs w:val="22"/>
          </w:rPr>
          <w:t xml:space="preserve">(shown on x-axes </w:t>
        </w:r>
      </w:ins>
      <w:ins w:id="834" w:author="Yoav Ram" w:date="2018-11-13T16:40:00Z">
        <w:r w:rsidR="00660A13">
          <w:rPr>
            <w:b w:val="0"/>
            <w:bCs w:val="0"/>
            <w:color w:val="000000" w:themeColor="text1"/>
            <w:sz w:val="22"/>
            <w:szCs w:val="22"/>
          </w:rPr>
          <w:t xml:space="preserve">relative to </w:t>
        </w:r>
      </w:ins>
      <w:ins w:id="835" w:author="Yoav Ram" w:date="2018-11-13T16:41:00Z">
        <w:r w:rsidR="00660A13">
          <w:rPr>
            <w:b w:val="0"/>
            <w:bCs w:val="0"/>
            <w:color w:val="000000" w:themeColor="text1"/>
            <w:sz w:val="22"/>
            <w:szCs w:val="22"/>
          </w:rPr>
          <w:t xml:space="preserve">a reference </w:t>
        </w:r>
      </w:ins>
      <w:ins w:id="836" w:author="Yoav Ram" w:date="2018-11-14T11:14:00Z">
        <w:r w:rsidR="006A7717">
          <w:rPr>
            <w:b w:val="0"/>
            <w:bCs w:val="0"/>
            <w:color w:val="000000" w:themeColor="text1"/>
            <w:sz w:val="22"/>
            <w:szCs w:val="22"/>
          </w:rPr>
          <w:t xml:space="preserve">ancestor </w:t>
        </w:r>
      </w:ins>
      <w:ins w:id="837" w:author="Yoav Ram" w:date="2018-11-13T16:41:00Z">
        <w:r w:rsidR="00660A13">
          <w:rPr>
            <w:b w:val="0"/>
            <w:bCs w:val="0"/>
            <w:color w:val="000000" w:themeColor="text1"/>
            <w:sz w:val="22"/>
            <w:szCs w:val="22"/>
          </w:rPr>
          <w:t>strain). Error bars show standard errors.</w:t>
        </w:r>
      </w:ins>
    </w:p>
    <w:p w14:paraId="0EC1B525" w14:textId="6137B897" w:rsidR="003D722E" w:rsidRPr="00660A13" w:rsidRDefault="00660A13">
      <w:pPr>
        <w:pStyle w:val="Caption"/>
        <w:jc w:val="center"/>
        <w:rPr>
          <w:ins w:id="838" w:author="Yoav Ram" w:date="2018-11-13T13:05:00Z"/>
          <w:b w:val="0"/>
          <w:bCs w:val="0"/>
          <w:color w:val="000000" w:themeColor="text1"/>
          <w:sz w:val="22"/>
          <w:szCs w:val="22"/>
          <w:rPrChange w:id="839" w:author="Yoav Ram" w:date="2018-11-13T16:37:00Z">
            <w:rPr>
              <w:ins w:id="840" w:author="Yoav Ram" w:date="2018-11-13T13:05:00Z"/>
              <w:rFonts w:eastAsiaTheme="majorEastAsia"/>
              <w:b/>
              <w:bCs/>
              <w:kern w:val="32"/>
              <w:sz w:val="28"/>
              <w:szCs w:val="28"/>
            </w:rPr>
          </w:rPrChange>
        </w:rPr>
        <w:pPrChange w:id="841" w:author="Yoav Ram" w:date="2018-11-13T16:39:00Z">
          <w:pPr>
            <w:spacing w:after="200" w:line="276" w:lineRule="auto"/>
            <w:ind w:firstLine="0"/>
          </w:pPr>
        </w:pPrChange>
      </w:pPr>
      <w:ins w:id="842" w:author="Yoav Ram" w:date="2018-11-13T16:42:00Z">
        <w:r w:rsidRPr="00674F4C">
          <w:rPr>
            <w:b w:val="0"/>
            <w:bCs w:val="0"/>
            <w:color w:val="000000" w:themeColor="text1"/>
            <w:sz w:val="22"/>
            <w:szCs w:val="22"/>
            <w:highlight w:val="red"/>
            <w:rPrChange w:id="843" w:author="Yoav Ram" w:date="2018-11-14T11:15:00Z">
              <w:rPr>
                <w:color w:val="000000" w:themeColor="text1"/>
                <w:sz w:val="22"/>
                <w:szCs w:val="22"/>
              </w:rPr>
            </w:rPrChange>
          </w:rPr>
          <w:t xml:space="preserve">//only one panel should appear, maybe L_G1; </w:t>
        </w:r>
      </w:ins>
      <w:ins w:id="844" w:author="Yoav Ram" w:date="2018-11-13T16:41:00Z">
        <w:r w:rsidRPr="00674F4C">
          <w:rPr>
            <w:b w:val="0"/>
            <w:bCs w:val="0"/>
            <w:color w:val="000000" w:themeColor="text1"/>
            <w:sz w:val="22"/>
            <w:szCs w:val="22"/>
            <w:highlight w:val="red"/>
            <w:rPrChange w:id="845" w:author="Yoav Ram" w:date="2018-11-14T11:15:00Z">
              <w:rPr>
                <w:color w:val="000000" w:themeColor="text1"/>
                <w:sz w:val="22"/>
                <w:szCs w:val="22"/>
              </w:rPr>
            </w:rPrChange>
          </w:rPr>
          <w:t>red and dashed lines should not a</w:t>
        </w:r>
      </w:ins>
      <w:ins w:id="846" w:author="Yoav Ram" w:date="2018-11-13T16:42:00Z">
        <w:r w:rsidRPr="00674F4C">
          <w:rPr>
            <w:b w:val="0"/>
            <w:bCs w:val="0"/>
            <w:color w:val="000000" w:themeColor="text1"/>
            <w:sz w:val="22"/>
            <w:szCs w:val="22"/>
            <w:highlight w:val="red"/>
            <w:rPrChange w:id="847" w:author="Yoav Ram" w:date="2018-11-14T11:15:00Z">
              <w:rPr>
                <w:color w:val="000000" w:themeColor="text1"/>
                <w:sz w:val="22"/>
                <w:szCs w:val="22"/>
              </w:rPr>
            </w:rPrChange>
          </w:rPr>
          <w:t>ppear in final figure//</w:t>
        </w:r>
      </w:ins>
    </w:p>
    <w:p w14:paraId="7113F9E8" w14:textId="712E0D50" w:rsidR="007A7F01" w:rsidRPr="0025589C" w:rsidRDefault="007A7F01">
      <w:pPr>
        <w:pStyle w:val="Heading1"/>
        <w:spacing w:line="360" w:lineRule="auto"/>
        <w:ind w:firstLine="284"/>
        <w:pPrChange w:id="848" w:author="Yoav Ram" w:date="2018-11-13T12:41:00Z">
          <w:pPr>
            <w:pStyle w:val="Heading1"/>
          </w:pPr>
        </w:pPrChange>
      </w:pPr>
      <w:r w:rsidRPr="00674F4C">
        <w:t>Discussion</w:t>
      </w:r>
    </w:p>
    <w:p w14:paraId="3123C0B3" w14:textId="29BD926C" w:rsidR="00414445" w:rsidRPr="0075268D" w:rsidRDefault="007A7F01">
      <w:pPr>
        <w:pPrChange w:id="849" w:author="Yoav Ram" w:date="2018-11-13T12:41:00Z">
          <w:pPr>
            <w:spacing w:line="480" w:lineRule="auto"/>
            <w:ind w:firstLine="0"/>
          </w:pPr>
        </w:pPrChange>
      </w:pPr>
      <w:r w:rsidRPr="0025589C">
        <w:t>We developed</w:t>
      </w:r>
      <w:r w:rsidR="00CD2EF9" w:rsidRPr="0025589C">
        <w:t xml:space="preserve"> </w:t>
      </w:r>
      <w:r w:rsidRPr="0025589C">
        <w:t xml:space="preserve">a new computational </w:t>
      </w:r>
      <w:r w:rsidR="00CD2EF9" w:rsidRPr="0025589C">
        <w:t xml:space="preserve">approach </w:t>
      </w:r>
      <w:r w:rsidRPr="0025589C">
        <w:t>to predict</w:t>
      </w:r>
      <w:r w:rsidR="00E541DF">
        <w:t>ing</w:t>
      </w:r>
      <w:r w:rsidR="00CD2EF9" w:rsidRPr="0025589C">
        <w:t xml:space="preserve"> relative</w:t>
      </w:r>
      <w:r w:rsidRPr="0025589C">
        <w:t xml:space="preserve"> growth in a mixed culture from growth curves of mono- and mixed cultures</w:t>
      </w:r>
      <w:r w:rsidR="002D0E2B" w:rsidRPr="0025589C">
        <w:t>,</w:t>
      </w:r>
      <w:r w:rsidRPr="0025589C">
        <w:t xml:space="preserve"> without </w:t>
      </w:r>
      <w:r w:rsidR="00AB2219">
        <w:t>having</w:t>
      </w:r>
      <w:r w:rsidR="00CA59A5">
        <w:t xml:space="preserve"> to </w:t>
      </w:r>
      <w:r w:rsidRPr="0025589C">
        <w:t>measur</w:t>
      </w:r>
      <w:r w:rsidR="00CA59A5">
        <w:t xml:space="preserve">e </w:t>
      </w:r>
      <w:r w:rsidR="00E658DA">
        <w:t xml:space="preserve">the </w:t>
      </w:r>
      <w:r w:rsidRPr="0025589C">
        <w:t xml:space="preserve">frequencies of single </w:t>
      </w:r>
      <w:r w:rsidR="00CD2EF9" w:rsidRPr="0025589C">
        <w:t xml:space="preserve">isolates </w:t>
      </w:r>
      <w:r w:rsidR="00B96C01" w:rsidRPr="0025589C">
        <w:t>with</w:t>
      </w:r>
      <w:r w:rsidRPr="0025589C">
        <w:t>in the mixed culture</w:t>
      </w:r>
      <w:ins w:id="850" w:author="Yoav Ram" w:date="2018-11-14T09:45:00Z">
        <w:r w:rsidR="00390455">
          <w:t xml:space="preserve"> (</w:t>
        </w:r>
        <w:r w:rsidR="00390455" w:rsidRPr="00390455">
          <w:rPr>
            <w:b/>
            <w:bCs/>
            <w:rPrChange w:id="851" w:author="Yoav Ram" w:date="2018-11-14T09:45:00Z">
              <w:rPr/>
            </w:rPrChange>
          </w:rPr>
          <w:fldChar w:fldCharType="begin"/>
        </w:r>
        <w:r w:rsidR="00390455" w:rsidRPr="00390455">
          <w:rPr>
            <w:b/>
            <w:bCs/>
            <w:rPrChange w:id="852" w:author="Yoav Ram" w:date="2018-11-14T09:45:00Z">
              <w:rPr/>
            </w:rPrChange>
          </w:rPr>
          <w:instrText xml:space="preserve"> REF _Ref512333581 \h </w:instrText>
        </w:r>
      </w:ins>
      <w:r w:rsidR="00390455">
        <w:rPr>
          <w:b/>
          <w:bCs/>
        </w:rPr>
        <w:instrText xml:space="preserve"> \* MERGEFORMAT </w:instrText>
      </w:r>
      <w:r w:rsidR="00390455" w:rsidRPr="00390455">
        <w:rPr>
          <w:b/>
          <w:bCs/>
          <w:rPrChange w:id="853" w:author="Yoav Ram" w:date="2018-11-14T09:45:00Z">
            <w:rPr>
              <w:b/>
              <w:bCs/>
            </w:rPr>
          </w:rPrChange>
        </w:rPr>
      </w:r>
      <w:r w:rsidR="00390455" w:rsidRPr="00390455">
        <w:rPr>
          <w:b/>
          <w:bCs/>
          <w:rPrChange w:id="854" w:author="Yoav Ram" w:date="2018-11-14T09:45:00Z">
            <w:rPr/>
          </w:rPrChange>
        </w:rPr>
        <w:fldChar w:fldCharType="separate"/>
      </w:r>
      <w:ins w:id="855" w:author="Yoav Ram" w:date="2018-11-14T09:45:00Z">
        <w:r w:rsidR="00390455" w:rsidRPr="00390455">
          <w:rPr>
            <w:b/>
            <w:bCs/>
            <w:color w:val="000000" w:themeColor="text1"/>
            <w:sz w:val="22"/>
            <w:szCs w:val="22"/>
            <w:rPrChange w:id="856" w:author="Yoav Ram" w:date="2018-11-14T09:45:00Z">
              <w:rPr>
                <w:color w:val="000000" w:themeColor="text1"/>
                <w:sz w:val="22"/>
                <w:szCs w:val="22"/>
              </w:rPr>
            </w:rPrChange>
          </w:rPr>
          <w:t xml:space="preserve">Figure </w:t>
        </w:r>
        <w:r w:rsidR="00390455" w:rsidRPr="00390455">
          <w:rPr>
            <w:b/>
            <w:bCs/>
            <w:noProof/>
            <w:color w:val="000000" w:themeColor="text1"/>
            <w:sz w:val="22"/>
            <w:szCs w:val="22"/>
            <w:rPrChange w:id="857" w:author="Yoav Ram" w:date="2018-11-14T09:45:00Z">
              <w:rPr>
                <w:noProof/>
                <w:color w:val="000000" w:themeColor="text1"/>
                <w:sz w:val="22"/>
                <w:szCs w:val="22"/>
              </w:rPr>
            </w:rPrChange>
          </w:rPr>
          <w:t>2</w:t>
        </w:r>
        <w:r w:rsidR="00390455" w:rsidRPr="00390455">
          <w:rPr>
            <w:b/>
            <w:bCs/>
            <w:rPrChange w:id="858" w:author="Yoav Ram" w:date="2018-11-14T09:45:00Z">
              <w:rPr/>
            </w:rPrChange>
          </w:rPr>
          <w:fldChar w:fldCharType="end"/>
        </w:r>
        <w:r w:rsidR="00390455">
          <w:t>)</w:t>
        </w:r>
      </w:ins>
      <w:r w:rsidRPr="0025589C">
        <w:t xml:space="preserve">. We tested and validated </w:t>
      </w:r>
      <w:r w:rsidR="00B96C01" w:rsidRPr="0025589C">
        <w:t xml:space="preserve">this </w:t>
      </w:r>
      <w:r w:rsidR="00CD2EF9" w:rsidRPr="0025589C">
        <w:t>new approach</w:t>
      </w:r>
      <w:r w:rsidRPr="0025589C">
        <w:t xml:space="preserve">, which performed </w:t>
      </w:r>
      <w:r w:rsidR="00B96C01" w:rsidRPr="0025589C">
        <w:t>far</w:t>
      </w:r>
      <w:r w:rsidRPr="0025589C">
        <w:t xml:space="preserve"> better than the </w:t>
      </w:r>
      <w:r w:rsidR="00F4206B" w:rsidRPr="0025589C">
        <w:t xml:space="preserve">approach </w:t>
      </w:r>
      <w:r w:rsidRPr="0025589C">
        <w:t>commonly used in the literature</w:t>
      </w:r>
      <w:ins w:id="859" w:author="Yoav Ram" w:date="2018-11-14T10:03:00Z">
        <w:r w:rsidR="00BE030C">
          <w:t xml:space="preserve"> (</w:t>
        </w:r>
        <w:r w:rsidR="00BE030C" w:rsidRPr="00BE030C">
          <w:rPr>
            <w:b/>
            <w:bCs/>
            <w:rPrChange w:id="860" w:author="Yoav Ram" w:date="2018-11-14T10:03:00Z">
              <w:rPr/>
            </w:rPrChange>
          </w:rPr>
          <w:fldChar w:fldCharType="begin"/>
        </w:r>
        <w:r w:rsidR="00BE030C" w:rsidRPr="00BE030C">
          <w:rPr>
            <w:b/>
            <w:bCs/>
            <w:rPrChange w:id="861" w:author="Yoav Ram" w:date="2018-11-14T10:03:00Z">
              <w:rPr/>
            </w:rPrChange>
          </w:rPr>
          <w:instrText xml:space="preserve"> REF _Ref509481405 \h </w:instrText>
        </w:r>
      </w:ins>
      <w:r w:rsidR="00BE030C">
        <w:rPr>
          <w:b/>
          <w:bCs/>
        </w:rPr>
        <w:instrText xml:space="preserve"> \* MERGEFORMAT </w:instrText>
      </w:r>
      <w:r w:rsidR="00BE030C" w:rsidRPr="00BE030C">
        <w:rPr>
          <w:b/>
          <w:bCs/>
          <w:rPrChange w:id="862" w:author="Yoav Ram" w:date="2018-11-14T10:03:00Z">
            <w:rPr>
              <w:b/>
              <w:bCs/>
            </w:rPr>
          </w:rPrChange>
        </w:rPr>
      </w:r>
      <w:r w:rsidR="00BE030C" w:rsidRPr="00BE030C">
        <w:rPr>
          <w:b/>
          <w:bCs/>
          <w:rPrChange w:id="863" w:author="Yoav Ram" w:date="2018-11-14T10:03:00Z">
            <w:rPr/>
          </w:rPrChange>
        </w:rPr>
        <w:fldChar w:fldCharType="separate"/>
      </w:r>
      <w:ins w:id="864" w:author="Yoav Ram" w:date="2018-11-14T10:03:00Z">
        <w:r w:rsidR="00BE030C" w:rsidRPr="00BE030C">
          <w:rPr>
            <w:b/>
            <w:bCs/>
            <w:color w:val="000000" w:themeColor="text1"/>
            <w:sz w:val="22"/>
            <w:szCs w:val="22"/>
            <w:rPrChange w:id="865" w:author="Yoav Ram" w:date="2018-11-14T10:03:00Z">
              <w:rPr>
                <w:color w:val="000000" w:themeColor="text1"/>
                <w:sz w:val="22"/>
                <w:szCs w:val="22"/>
              </w:rPr>
            </w:rPrChange>
          </w:rPr>
          <w:t xml:space="preserve">Figure </w:t>
        </w:r>
        <w:r w:rsidR="00BE030C" w:rsidRPr="00BE030C">
          <w:rPr>
            <w:b/>
            <w:bCs/>
            <w:noProof/>
            <w:color w:val="000000" w:themeColor="text1"/>
            <w:sz w:val="22"/>
            <w:szCs w:val="22"/>
            <w:rPrChange w:id="866" w:author="Yoav Ram" w:date="2018-11-14T10:03:00Z">
              <w:rPr>
                <w:noProof/>
                <w:color w:val="000000" w:themeColor="text1"/>
                <w:sz w:val="22"/>
                <w:szCs w:val="22"/>
              </w:rPr>
            </w:rPrChange>
          </w:rPr>
          <w:t>5</w:t>
        </w:r>
        <w:r w:rsidR="00BE030C" w:rsidRPr="00BE030C">
          <w:rPr>
            <w:b/>
            <w:bCs/>
            <w:rPrChange w:id="867" w:author="Yoav Ram" w:date="2018-11-14T10:03:00Z">
              <w:rPr/>
            </w:rPrChange>
          </w:rPr>
          <w:fldChar w:fldCharType="end"/>
        </w:r>
        <w:r w:rsidR="00BE030C">
          <w:t>)</w:t>
        </w:r>
      </w:ins>
      <w:r w:rsidRPr="0025589C">
        <w:t>.</w:t>
      </w:r>
      <w:r w:rsidR="00CD2EF9" w:rsidRPr="0025589C">
        <w:t xml:space="preserve"> </w:t>
      </w:r>
      <w:ins w:id="868" w:author="Yoav Ram" w:date="2018-11-14T09:41:00Z">
        <w:r w:rsidR="00390455" w:rsidRPr="00BE030C">
          <w:rPr>
            <w:highlight w:val="yellow"/>
            <w:rPrChange w:id="869" w:author="Yoav Ram" w:date="2018-11-14T10:02:00Z">
              <w:rPr/>
            </w:rPrChange>
          </w:rPr>
          <w:t>We also demonstrated the application of our approach</w:t>
        </w:r>
      </w:ins>
      <w:ins w:id="870" w:author="Yoav Ram" w:date="2018-11-14T09:42:00Z">
        <w:r w:rsidR="00390455" w:rsidRPr="00BE030C">
          <w:rPr>
            <w:highlight w:val="yellow"/>
            <w:rPrChange w:id="871" w:author="Yoav Ram" w:date="2018-11-14T10:02:00Z">
              <w:rPr/>
            </w:rPrChange>
          </w:rPr>
          <w:t xml:space="preserve"> </w:t>
        </w:r>
      </w:ins>
      <w:ins w:id="872" w:author="Yoav Ram" w:date="2018-11-14T09:41:00Z">
        <w:r w:rsidR="00390455" w:rsidRPr="00BE030C">
          <w:rPr>
            <w:highlight w:val="yellow"/>
            <w:rPrChange w:id="873" w:author="Yoav Ram" w:date="2018-11-14T10:02:00Z">
              <w:rPr/>
            </w:rPrChange>
          </w:rPr>
          <w:t xml:space="preserve">for estimating </w:t>
        </w:r>
      </w:ins>
      <w:ins w:id="874" w:author="Yoav Ram" w:date="2018-11-14T09:42:00Z">
        <w:r w:rsidR="00390455" w:rsidRPr="00BE030C">
          <w:rPr>
            <w:highlight w:val="yellow"/>
            <w:rPrChange w:id="875" w:author="Yoav Ram" w:date="2018-11-14T10:02:00Z">
              <w:rPr/>
            </w:rPrChange>
          </w:rPr>
          <w:t>the fitness cost of protein expression</w:t>
        </w:r>
      </w:ins>
      <w:ins w:id="876" w:author="Yoav Ram" w:date="2018-11-14T09:43:00Z">
        <w:r w:rsidR="00390455" w:rsidRPr="00BE030C">
          <w:rPr>
            <w:highlight w:val="yellow"/>
            <w:rPrChange w:id="877" w:author="Yoav Ram" w:date="2018-11-14T10:02:00Z">
              <w:rPr/>
            </w:rPrChange>
          </w:rPr>
          <w:t xml:space="preserve"> (</w:t>
        </w:r>
        <w:r w:rsidR="00390455" w:rsidRPr="00BE030C">
          <w:rPr>
            <w:b/>
            <w:bCs/>
            <w:highlight w:val="yellow"/>
            <w:rPrChange w:id="878" w:author="Yoav Ram" w:date="2018-11-14T10:02:00Z">
              <w:rPr>
                <w:b/>
                <w:bCs/>
              </w:rPr>
            </w:rPrChange>
          </w:rPr>
          <w:fldChar w:fldCharType="begin"/>
        </w:r>
        <w:r w:rsidR="00390455" w:rsidRPr="00BE030C">
          <w:rPr>
            <w:b/>
            <w:bCs/>
            <w:highlight w:val="yellow"/>
            <w:rPrChange w:id="879" w:author="Yoav Ram" w:date="2018-11-14T10:02:00Z">
              <w:rPr>
                <w:b/>
                <w:bCs/>
              </w:rPr>
            </w:rPrChange>
          </w:rPr>
          <w:instrText xml:space="preserve"> REF _Ref529890310 \h  \* MERGEFORMAT </w:instrText>
        </w:r>
      </w:ins>
      <w:r w:rsidR="00390455" w:rsidRPr="00BE030C">
        <w:rPr>
          <w:b/>
          <w:bCs/>
          <w:highlight w:val="yellow"/>
          <w:rPrChange w:id="880" w:author="Yoav Ram" w:date="2018-11-14T10:02:00Z">
            <w:rPr>
              <w:b/>
              <w:bCs/>
              <w:highlight w:val="yellow"/>
            </w:rPr>
          </w:rPrChange>
        </w:rPr>
      </w:r>
      <w:ins w:id="881" w:author="Yoav Ram" w:date="2018-11-14T09:43:00Z">
        <w:r w:rsidR="00390455" w:rsidRPr="00BE030C">
          <w:rPr>
            <w:b/>
            <w:bCs/>
            <w:highlight w:val="yellow"/>
            <w:rPrChange w:id="882" w:author="Yoav Ram" w:date="2018-11-14T10:02:00Z">
              <w:rPr>
                <w:b/>
                <w:bCs/>
              </w:rPr>
            </w:rPrChange>
          </w:rPr>
          <w:fldChar w:fldCharType="separate"/>
        </w:r>
        <w:r w:rsidR="00390455" w:rsidRPr="00BE030C">
          <w:rPr>
            <w:b/>
            <w:bCs/>
            <w:color w:val="000000" w:themeColor="text1"/>
            <w:sz w:val="22"/>
            <w:szCs w:val="22"/>
            <w:highlight w:val="yellow"/>
            <w:rPrChange w:id="883" w:author="Yoav Ram" w:date="2018-11-14T10:02:00Z">
              <w:rPr>
                <w:b/>
                <w:bCs/>
                <w:color w:val="000000" w:themeColor="text1"/>
                <w:sz w:val="22"/>
                <w:szCs w:val="22"/>
              </w:rPr>
            </w:rPrChange>
          </w:rPr>
          <w:t>Figure 7</w:t>
        </w:r>
        <w:r w:rsidR="00390455" w:rsidRPr="00BE030C">
          <w:rPr>
            <w:b/>
            <w:bCs/>
            <w:highlight w:val="yellow"/>
            <w:rPrChange w:id="884" w:author="Yoav Ram" w:date="2018-11-14T10:02:00Z">
              <w:rPr>
                <w:b/>
                <w:bCs/>
              </w:rPr>
            </w:rPrChange>
          </w:rPr>
          <w:fldChar w:fldCharType="end"/>
        </w:r>
        <w:r w:rsidR="00390455" w:rsidRPr="00BE030C">
          <w:rPr>
            <w:highlight w:val="yellow"/>
            <w:rPrChange w:id="885" w:author="Yoav Ram" w:date="2018-11-14T10:02:00Z">
              <w:rPr>
                <w:b/>
                <w:bCs/>
              </w:rPr>
            </w:rPrChange>
          </w:rPr>
          <w:t>)</w:t>
        </w:r>
      </w:ins>
      <w:ins w:id="886" w:author="Yoav Ram" w:date="2018-11-14T09:42:00Z">
        <w:r w:rsidR="00390455" w:rsidRPr="00BE030C">
          <w:rPr>
            <w:highlight w:val="yellow"/>
            <w:rPrChange w:id="887" w:author="Yoav Ram" w:date="2018-11-14T10:02:00Z">
              <w:rPr/>
            </w:rPrChange>
          </w:rPr>
          <w:t>.</w:t>
        </w:r>
      </w:ins>
      <w:ins w:id="888" w:author="Yoav Ram" w:date="2018-11-14T10:02:00Z">
        <w:r w:rsidR="00BE030C">
          <w:rPr>
            <w:highlight w:val="yellow"/>
          </w:rPr>
          <w:t xml:space="preserve"> It is important to note that </w:t>
        </w:r>
      </w:ins>
      <w:ins w:id="889" w:author="Yoav Ram" w:date="2018-11-14T10:03:00Z">
        <w:r w:rsidR="00BE030C">
          <w:rPr>
            <w:highlight w:val="yellow"/>
          </w:rPr>
          <w:t>this demonstration</w:t>
        </w:r>
      </w:ins>
      <w:ins w:id="890" w:author="Yoav Ram" w:date="2018-11-14T10:05:00Z">
        <w:r w:rsidR="00BE030C">
          <w:rPr>
            <w:highlight w:val="yellow"/>
          </w:rPr>
          <w:t xml:space="preserve"> and an </w:t>
        </w:r>
      </w:ins>
      <w:ins w:id="891" w:author="Yoav Ram" w:date="2018-11-14T10:03:00Z">
        <w:r w:rsidR="00BE030C">
          <w:rPr>
            <w:highlight w:val="yellow"/>
          </w:rPr>
          <w:t xml:space="preserve">additional </w:t>
        </w:r>
        <w:r w:rsidR="00BE030C" w:rsidRPr="003B18C6">
          <w:rPr>
            <w:highlight w:val="yellow"/>
          </w:rPr>
          <w:t>validation (</w:t>
        </w:r>
        <w:r w:rsidR="00BE030C" w:rsidRPr="003B18C6">
          <w:rPr>
            <w:b/>
            <w:bCs/>
            <w:highlight w:val="yellow"/>
            <w:rPrChange w:id="892" w:author="Yoav Ram" w:date="2018-11-14T11:15:00Z">
              <w:rPr>
                <w:highlight w:val="yellow"/>
              </w:rPr>
            </w:rPrChange>
          </w:rPr>
          <w:fldChar w:fldCharType="begin"/>
        </w:r>
        <w:r w:rsidR="00BE030C" w:rsidRPr="003B18C6">
          <w:rPr>
            <w:b/>
            <w:bCs/>
            <w:highlight w:val="yellow"/>
            <w:rPrChange w:id="893" w:author="Yoav Ram" w:date="2018-11-14T11:15:00Z">
              <w:rPr>
                <w:highlight w:val="yellow"/>
              </w:rPr>
            </w:rPrChange>
          </w:rPr>
          <w:instrText xml:space="preserve"> REF _Ref529887764 \h </w:instrText>
        </w:r>
      </w:ins>
      <w:r w:rsidR="00BE030C" w:rsidRPr="003B18C6">
        <w:rPr>
          <w:b/>
          <w:bCs/>
          <w:highlight w:val="yellow"/>
          <w:rPrChange w:id="894" w:author="Yoav Ram" w:date="2018-11-14T11:15:00Z">
            <w:rPr>
              <w:highlight w:val="yellow"/>
            </w:rPr>
          </w:rPrChange>
        </w:rPr>
        <w:instrText xml:space="preserve"> \* MERGEFORMAT </w:instrText>
      </w:r>
      <w:r w:rsidR="00BE030C" w:rsidRPr="003B18C6">
        <w:rPr>
          <w:b/>
          <w:bCs/>
          <w:highlight w:val="yellow"/>
          <w:rPrChange w:id="895" w:author="Yoav Ram" w:date="2018-11-14T11:15:00Z">
            <w:rPr>
              <w:b/>
              <w:bCs/>
              <w:highlight w:val="yellow"/>
            </w:rPr>
          </w:rPrChange>
        </w:rPr>
      </w:r>
      <w:r w:rsidR="00BE030C" w:rsidRPr="003B18C6">
        <w:rPr>
          <w:b/>
          <w:bCs/>
          <w:highlight w:val="yellow"/>
          <w:rPrChange w:id="896" w:author="Yoav Ram" w:date="2018-11-14T11:15:00Z">
            <w:rPr>
              <w:highlight w:val="yellow"/>
            </w:rPr>
          </w:rPrChange>
        </w:rPr>
        <w:fldChar w:fldCharType="separate"/>
      </w:r>
      <w:ins w:id="897" w:author="Yoav Ram" w:date="2018-11-14T10:03:00Z">
        <w:r w:rsidR="00BE030C" w:rsidRPr="003B18C6">
          <w:rPr>
            <w:b/>
            <w:bCs/>
            <w:color w:val="000000" w:themeColor="text1"/>
            <w:sz w:val="22"/>
            <w:szCs w:val="22"/>
            <w:highlight w:val="yellow"/>
            <w:rPrChange w:id="898" w:author="Yoav Ram" w:date="2018-11-14T11:15:00Z">
              <w:rPr/>
            </w:rPrChange>
          </w:rPr>
          <w:t xml:space="preserve">Figure </w:t>
        </w:r>
        <w:r w:rsidR="00BE030C" w:rsidRPr="003B18C6">
          <w:rPr>
            <w:b/>
            <w:bCs/>
            <w:noProof/>
            <w:color w:val="000000" w:themeColor="text1"/>
            <w:sz w:val="22"/>
            <w:szCs w:val="22"/>
            <w:highlight w:val="yellow"/>
            <w:rPrChange w:id="899" w:author="Yoav Ram" w:date="2018-11-14T11:15:00Z">
              <w:rPr>
                <w:noProof/>
                <w:color w:val="000000" w:themeColor="text1"/>
                <w:sz w:val="22"/>
                <w:szCs w:val="22"/>
              </w:rPr>
            </w:rPrChange>
          </w:rPr>
          <w:t>6</w:t>
        </w:r>
        <w:r w:rsidR="00BE030C" w:rsidRPr="003B18C6">
          <w:rPr>
            <w:b/>
            <w:bCs/>
            <w:highlight w:val="yellow"/>
            <w:rPrChange w:id="900" w:author="Yoav Ram" w:date="2018-11-14T11:15:00Z">
              <w:rPr>
                <w:highlight w:val="yellow"/>
              </w:rPr>
            </w:rPrChange>
          </w:rPr>
          <w:fldChar w:fldCharType="end"/>
        </w:r>
        <w:r w:rsidR="00BE030C" w:rsidRPr="003B18C6">
          <w:rPr>
            <w:highlight w:val="yellow"/>
          </w:rPr>
          <w:t xml:space="preserve">) </w:t>
        </w:r>
      </w:ins>
      <w:ins w:id="901" w:author="Yoav Ram" w:date="2018-11-14T10:08:00Z">
        <w:r w:rsidR="00BE030C">
          <w:rPr>
            <w:highlight w:val="yellow"/>
          </w:rPr>
          <w:t xml:space="preserve">were </w:t>
        </w:r>
      </w:ins>
      <w:ins w:id="902" w:author="Yoav Ram" w:date="2018-11-14T10:03:00Z">
        <w:r w:rsidR="00BE030C">
          <w:rPr>
            <w:highlight w:val="yellow"/>
          </w:rPr>
          <w:lastRenderedPageBreak/>
          <w:t xml:space="preserve">performed </w:t>
        </w:r>
      </w:ins>
      <w:ins w:id="903" w:author="Yoav Ram" w:date="2018-11-14T10:05:00Z">
        <w:r w:rsidR="00BE030C">
          <w:rPr>
            <w:highlight w:val="yellow"/>
          </w:rPr>
          <w:t>by</w:t>
        </w:r>
      </w:ins>
      <w:ins w:id="904" w:author="Yoav Ram" w:date="2018-11-14T10:06:00Z">
        <w:r w:rsidR="00BE030C">
          <w:rPr>
            <w:highlight w:val="yellow"/>
          </w:rPr>
          <w:t xml:space="preserve"> authors KK and TFC</w:t>
        </w:r>
      </w:ins>
      <w:ins w:id="905" w:author="Yoav Ram" w:date="2018-11-14T10:04:00Z">
        <w:r w:rsidR="00BE030C">
          <w:rPr>
            <w:highlight w:val="yellow"/>
          </w:rPr>
          <w:t xml:space="preserve"> following an earlier version</w:t>
        </w:r>
      </w:ins>
      <w:ins w:id="906" w:author="Yoav Ram" w:date="2018-11-14T10:05:00Z">
        <w:r w:rsidR="00BE030C">
          <w:rPr>
            <w:highlight w:val="yellow"/>
          </w:rPr>
          <w:t xml:space="preserve"> of this manuscript deposited on the bioRxiv preprint server, without any support from </w:t>
        </w:r>
      </w:ins>
      <w:ins w:id="907" w:author="Yoav Ram" w:date="2018-11-14T10:06:00Z">
        <w:r w:rsidR="00BE030C">
          <w:rPr>
            <w:highlight w:val="yellow"/>
          </w:rPr>
          <w:t>the authors</w:t>
        </w:r>
      </w:ins>
      <w:ins w:id="908" w:author="Yoav Ram" w:date="2018-11-14T10:09:00Z">
        <w:r w:rsidR="00BE030C">
          <w:rPr>
            <w:highlight w:val="yellow"/>
          </w:rPr>
          <w:t xml:space="preserve"> of the preprint (YR, EDG, MB, JB &amp; LH)</w:t>
        </w:r>
      </w:ins>
      <w:ins w:id="909" w:author="Yoav Ram" w:date="2018-11-14T10:07:00Z">
        <w:r w:rsidR="00BE030C">
          <w:rPr>
            <w:highlight w:val="yellow"/>
          </w:rPr>
          <w:t xml:space="preserve">. We consider this </w:t>
        </w:r>
      </w:ins>
      <w:ins w:id="910" w:author="Yoav Ram" w:date="2018-11-14T10:08:00Z">
        <w:r w:rsidR="00BE030C">
          <w:rPr>
            <w:highlight w:val="yellow"/>
          </w:rPr>
          <w:t xml:space="preserve">replication </w:t>
        </w:r>
      </w:ins>
      <w:ins w:id="911" w:author="Yoav Ram" w:date="2018-11-14T11:16:00Z">
        <w:r w:rsidR="003B18C6">
          <w:rPr>
            <w:highlight w:val="yellow"/>
          </w:rPr>
          <w:t>and</w:t>
        </w:r>
      </w:ins>
      <w:ins w:id="912" w:author="Yoav Ram" w:date="2018-11-14T10:10:00Z">
        <w:r w:rsidR="009C30FE">
          <w:rPr>
            <w:highlight w:val="yellow"/>
          </w:rPr>
          <w:t xml:space="preserve"> </w:t>
        </w:r>
      </w:ins>
      <w:ins w:id="913" w:author="Yoav Ram" w:date="2018-11-14T10:08:00Z">
        <w:r w:rsidR="00BE030C">
          <w:rPr>
            <w:highlight w:val="yellow"/>
          </w:rPr>
          <w:t>validation</w:t>
        </w:r>
      </w:ins>
      <w:ins w:id="914" w:author="Yoav Ram" w:date="2018-11-14T11:16:00Z">
        <w:r w:rsidR="003B18C6">
          <w:rPr>
            <w:highlight w:val="yellow"/>
          </w:rPr>
          <w:t xml:space="preserve"> to be</w:t>
        </w:r>
      </w:ins>
      <w:ins w:id="915" w:author="Yoav Ram" w:date="2018-11-14T10:10:00Z">
        <w:r w:rsidR="009C30FE">
          <w:rPr>
            <w:highlight w:val="yellow"/>
          </w:rPr>
          <w:t xml:space="preserve"> strong evidence that </w:t>
        </w:r>
      </w:ins>
      <w:ins w:id="916" w:author="Yoav Ram" w:date="2018-11-14T11:16:00Z">
        <w:r w:rsidR="003B18C6">
          <w:rPr>
            <w:highlight w:val="yellow"/>
          </w:rPr>
          <w:t>our approach</w:t>
        </w:r>
      </w:ins>
      <w:ins w:id="917" w:author="Yoav Ram" w:date="2018-11-14T10:10:00Z">
        <w:r w:rsidR="009C30FE">
          <w:rPr>
            <w:highlight w:val="yellow"/>
          </w:rPr>
          <w:t xml:space="preserve"> can be applied to further datasets and experi</w:t>
        </w:r>
        <w:r w:rsidR="009C30FE" w:rsidRPr="00C51516">
          <w:rPr>
            <w:highlight w:val="yellow"/>
          </w:rPr>
          <w:t>ments.</w:t>
        </w:r>
      </w:ins>
      <w:ins w:id="918" w:author="Yoav Ram" w:date="2018-11-14T10:24:00Z">
        <w:r w:rsidR="0050199A" w:rsidRPr="00C51516">
          <w:rPr>
            <w:highlight w:val="yellow"/>
          </w:rPr>
          <w:t xml:space="preserve"> </w:t>
        </w:r>
      </w:ins>
      <w:ins w:id="919" w:author="Yoav Ram" w:date="2018-11-14T11:16:00Z">
        <w:r w:rsidR="003B18C6">
          <w:rPr>
            <w:highlight w:val="yellow"/>
          </w:rPr>
          <w:t>Indeed</w:t>
        </w:r>
      </w:ins>
      <w:ins w:id="920" w:author="Yoav Ram" w:date="2018-11-14T10:24:00Z">
        <w:r w:rsidR="0050199A" w:rsidRPr="00C51516">
          <w:rPr>
            <w:highlight w:val="yellow"/>
          </w:rPr>
          <w:t xml:space="preserve">, our </w:t>
        </w:r>
      </w:ins>
      <w:ins w:id="921" w:author="Yoav Ram" w:date="2018-11-14T10:25:00Z">
        <w:r w:rsidR="0050199A" w:rsidRPr="00C51516">
          <w:rPr>
            <w:highlight w:val="yellow"/>
          </w:rPr>
          <w:t xml:space="preserve">approach has </w:t>
        </w:r>
      </w:ins>
      <w:ins w:id="922" w:author="Yoav Ram" w:date="2018-11-14T11:17:00Z">
        <w:r w:rsidR="003B18C6">
          <w:rPr>
            <w:highlight w:val="yellow"/>
          </w:rPr>
          <w:t xml:space="preserve">already </w:t>
        </w:r>
      </w:ins>
      <w:ins w:id="923" w:author="Yoav Ram" w:date="2018-11-14T10:25:00Z">
        <w:r w:rsidR="0050199A" w:rsidRPr="00C51516">
          <w:rPr>
            <w:highlight w:val="yellow"/>
          </w:rPr>
          <w:t xml:space="preserve">been used to </w:t>
        </w:r>
      </w:ins>
      <w:ins w:id="924" w:author="Yoav Ram" w:date="2018-11-14T10:26:00Z">
        <w:r w:rsidR="0050199A" w:rsidRPr="00C51516">
          <w:rPr>
            <w:highlight w:val="yellow"/>
          </w:rPr>
          <w:t xml:space="preserve">estimate </w:t>
        </w:r>
      </w:ins>
      <w:ins w:id="925" w:author="Yoav Ram" w:date="2018-11-14T10:31:00Z">
        <w:r w:rsidR="0075268D" w:rsidRPr="00C51516">
          <w:rPr>
            <w:highlight w:val="yellow"/>
          </w:rPr>
          <w:t xml:space="preserve">relative </w:t>
        </w:r>
      </w:ins>
      <w:ins w:id="926" w:author="Yoav Ram" w:date="2018-11-14T10:26:00Z">
        <w:r w:rsidR="0050199A" w:rsidRPr="00C51516">
          <w:rPr>
            <w:highlight w:val="yellow"/>
          </w:rPr>
          <w:t>fitness of</w:t>
        </w:r>
      </w:ins>
      <w:ins w:id="927" w:author="Yoav Ram" w:date="2018-11-14T10:29:00Z">
        <w:r w:rsidR="0075268D" w:rsidRPr="00C51516">
          <w:rPr>
            <w:highlight w:val="yellow"/>
          </w:rPr>
          <w:t xml:space="preserve"> an</w:t>
        </w:r>
      </w:ins>
      <w:ins w:id="928" w:author="Yoav Ram" w:date="2018-11-14T10:26:00Z">
        <w:r w:rsidR="0050199A" w:rsidRPr="00C51516">
          <w:rPr>
            <w:highlight w:val="yellow"/>
          </w:rPr>
          <w:t xml:space="preserve"> </w:t>
        </w:r>
      </w:ins>
      <w:ins w:id="929" w:author="Yoav Ram" w:date="2018-11-14T10:29:00Z">
        <w:r w:rsidR="0075268D" w:rsidRPr="00C51516">
          <w:rPr>
            <w:i/>
            <w:iCs/>
            <w:highlight w:val="yellow"/>
          </w:rPr>
          <w:t>E. coli</w:t>
        </w:r>
        <w:r w:rsidR="0075268D" w:rsidRPr="00C51516">
          <w:rPr>
            <w:highlight w:val="yellow"/>
          </w:rPr>
          <w:t xml:space="preserve"> strain in which</w:t>
        </w:r>
      </w:ins>
      <w:ins w:id="930" w:author="Yoav Ram" w:date="2018-11-14T10:30:00Z">
        <w:r w:rsidR="0075268D" w:rsidRPr="00C51516">
          <w:rPr>
            <w:highlight w:val="yellow"/>
          </w:rPr>
          <w:t xml:space="preserve"> the </w:t>
        </w:r>
      </w:ins>
      <w:ins w:id="931" w:author="Yoav Ram" w:date="2018-11-14T10:29:00Z">
        <w:r w:rsidR="0075268D" w:rsidRPr="00C51516">
          <w:rPr>
            <w:highlight w:val="yellow"/>
            <w:rPrChange w:id="932" w:author="Yoav Ram" w:date="2018-11-14T10:31:00Z">
              <w:rPr/>
            </w:rPrChange>
          </w:rPr>
          <w:t>arginine codon</w:t>
        </w:r>
      </w:ins>
      <w:ins w:id="933" w:author="Yoav Ram" w:date="2018-11-14T10:30:00Z">
        <w:r w:rsidR="0075268D" w:rsidRPr="00C51516">
          <w:rPr>
            <w:highlight w:val="yellow"/>
            <w:rPrChange w:id="934" w:author="Yoav Ram" w:date="2018-11-14T10:31:00Z">
              <w:rPr/>
            </w:rPrChange>
          </w:rPr>
          <w:t>s CGU and CGC were edited to</w:t>
        </w:r>
      </w:ins>
      <w:ins w:id="935" w:author="Yoav Ram" w:date="2018-11-14T10:29:00Z">
        <w:r w:rsidR="0075268D" w:rsidRPr="00C51516">
          <w:rPr>
            <w:highlight w:val="yellow"/>
            <w:rPrChange w:id="936" w:author="Yoav Ram" w:date="2018-11-14T10:31:00Z">
              <w:rPr/>
            </w:rPrChange>
          </w:rPr>
          <w:t xml:space="preserve"> CGG</w:t>
        </w:r>
      </w:ins>
      <w:ins w:id="937" w:author="Yoav Ram" w:date="2018-11-14T10:30:00Z">
        <w:r w:rsidR="0075268D" w:rsidRPr="00C51516">
          <w:rPr>
            <w:highlight w:val="yellow"/>
            <w:rPrChange w:id="938" w:author="Yoav Ram" w:date="2018-11-14T10:31:00Z">
              <w:rPr/>
            </w:rPrChange>
          </w:rPr>
          <w:t xml:space="preserve"> in 60 </w:t>
        </w:r>
      </w:ins>
      <w:ins w:id="939" w:author="Yoav Ram" w:date="2018-11-14T10:31:00Z">
        <w:r w:rsidR="0075268D" w:rsidRPr="00C51516">
          <w:rPr>
            <w:highlight w:val="yellow"/>
            <w:rPrChange w:id="940" w:author="Yoav Ram" w:date="2018-11-14T10:31:00Z">
              <w:rPr/>
            </w:rPrChange>
          </w:rPr>
          <w:t xml:space="preserve">highly-expressed genes </w:t>
        </w:r>
        <w:r w:rsidR="0075268D" w:rsidRPr="00C51516">
          <w:rPr>
            <w:highlight w:val="yellow"/>
            <w:rPrChange w:id="941" w:author="Yoav Ram" w:date="2018-11-14T10:31:00Z">
              <w:rPr/>
            </w:rPrChange>
          </w:rPr>
          <w:fldChar w:fldCharType="begin" w:fldLock="1"/>
        </w:r>
      </w:ins>
      <w:r w:rsidR="00F74E04">
        <w:rPr>
          <w:highlight w:val="yellow"/>
        </w:rPr>
        <w:instrText>ADDIN CSL_CITATION {"citationItems":[{"id":"ITEM-1","itemData":{"DOI":"10.1073/pnas.1719375115","ISSN":"0027-8424","PMID":"16005440","abstract":"BACKGROUND: Frequent electroencephalographic arousals or awakenings associated with periodic leg movements (PLM) might be responsible in part for the complaints of sleep disturbances made by patients treated with antidepressants. Past studies, however, have determined the effects of only certain limited antidepressants, generally in small numbers of subjects, and never in a head-to-head study. METHODS: A total of 274 consecutive patients taking antidepressants and 69 control subjects not taking antidepressants met criteria among patients referred for overnight diagnostic polysomnography. Periodic leg movements were visually counted and the PLM index (PLMI) was calculated. RESULTS: The venlafaxine and selective serotonin reuptake inhibitor (SSRI) groups had significantly higher mean PLMIs than control and bupropion groups. Periodic leg movement indexes at thresholds considered to be of potential clinical significance were more statistically prevalent in the SSRI and venlafaxine groups compared with the control and bupropion groups. The odds ratio of having a PLMI greater than 20 was 5.15 for the SSRI group and 5.24 for the venlafaxine group compared with the control group. CONCLUSIONS: Venlafaxine and SSRI-induced PLM are likely to be the result of enhanced serotonergic availability and secondarily decreased dopaminergic effects. The results of this study might assist in the selection of antidepressants, especially in patients with pronounced sleep complaints.","author":[{"dropping-particle":"","family":"Frumkin","given":"Idan","non-dropping-particle":"","parse-names":false,"suffix":""},{"dropping-particle":"","family":"Lajoie","given":"Marc J.","non-dropping-particle":"","parse-names":false,"suffix":""},{"dropping-particle":"","family":"Gregg","given":"Christopher J.","non-dropping-particle":"","parse-names":false,"suffix":""},{"dropping-particle":"","family":"Hornung","given":"Gil","non-dropping-particle":"","parse-names":false,"suffix":""},{"dropping-particle":"","family":"Church","given":"George M.","non-dropping-particle":"","parse-names":false,"suffix":""},{"dropping-particle":"","family":"Pilpel","given":"Yitzhak","non-dropping-particle":"","parse-names":false,"suffix":""}],"container-title":"Proceedings of the National Academy of Sciences","id":"ITEM-1","issue":"21","issued":{"date-parts":[["2018"]]},"page":"E4940-E4949","title":"Codon usage of highly expressed genes affects proteome-wide translation efficiency","type":"article-journal","volume":"115"},"uris":["http://www.mendeley.com/documents/?uuid=f9fc6e8d-2c78-4805-a19b-2bce3282e115"]}],"mendeley":{"formattedCitation":"(18)","plainTextFormattedCitation":"(18)","previouslyFormattedCitation":"(18)"},"properties":{"noteIndex":0},"schema":"https://github.com/citation-style-language/schema/raw/master/csl-citation.json"}</w:instrText>
      </w:r>
      <w:r w:rsidR="0075268D" w:rsidRPr="00C51516">
        <w:rPr>
          <w:highlight w:val="yellow"/>
          <w:rPrChange w:id="942" w:author="Yoav Ram" w:date="2018-11-14T10:31:00Z">
            <w:rPr/>
          </w:rPrChange>
        </w:rPr>
        <w:fldChar w:fldCharType="separate"/>
      </w:r>
      <w:r w:rsidR="00667056" w:rsidRPr="00667056">
        <w:rPr>
          <w:noProof/>
          <w:highlight w:val="yellow"/>
        </w:rPr>
        <w:t>(18)</w:t>
      </w:r>
      <w:ins w:id="943" w:author="Yoav Ram" w:date="2018-11-14T10:31:00Z">
        <w:r w:rsidR="0075268D" w:rsidRPr="00C51516">
          <w:rPr>
            <w:highlight w:val="yellow"/>
            <w:rPrChange w:id="944" w:author="Yoav Ram" w:date="2018-11-14T10:31:00Z">
              <w:rPr/>
            </w:rPrChange>
          </w:rPr>
          <w:fldChar w:fldCharType="end"/>
        </w:r>
        <w:r w:rsidR="0075268D" w:rsidRPr="00C51516">
          <w:rPr>
            <w:highlight w:val="yellow"/>
            <w:rPrChange w:id="945" w:author="Yoav Ram" w:date="2018-11-14T10:31:00Z">
              <w:rPr/>
            </w:rPrChange>
          </w:rPr>
          <w:t>.</w:t>
        </w:r>
        <w:r w:rsidR="0075268D">
          <w:t xml:space="preserve"> </w:t>
        </w:r>
      </w:ins>
    </w:p>
    <w:p w14:paraId="3D5813A9" w14:textId="25572D29" w:rsidR="00AD1636" w:rsidRDefault="004B3D8A">
      <w:pPr>
        <w:pPrChange w:id="946" w:author="Yoav Ram" w:date="2018-11-13T12:41:00Z">
          <w:pPr>
            <w:spacing w:line="480" w:lineRule="auto"/>
            <w:ind w:firstLine="0"/>
          </w:pPr>
        </w:pPrChange>
      </w:pPr>
      <w:r w:rsidRPr="0025589C">
        <w:t xml:space="preserve">Our approach </w:t>
      </w:r>
      <w:r w:rsidR="00CD2EF9" w:rsidRPr="0025589C">
        <w:t xml:space="preserve">assumes </w:t>
      </w:r>
      <w:r w:rsidR="00AB2219" w:rsidRPr="0025589C">
        <w:t xml:space="preserve">only </w:t>
      </w:r>
      <w:r w:rsidR="00CD2EF9" w:rsidRPr="0025589C">
        <w:t xml:space="preserve">that the assayed strains grow in accordance with the growth and competition models: namely, that growth depends on </w:t>
      </w:r>
      <w:r w:rsidR="00AB2219" w:rsidRPr="0025589C">
        <w:t xml:space="preserve">availability </w:t>
      </w:r>
      <w:r w:rsidR="00AB2219">
        <w:t xml:space="preserve">of a limiting </w:t>
      </w:r>
      <w:r w:rsidR="00CD2EF9" w:rsidRPr="0025589C">
        <w:t>resource</w:t>
      </w:r>
      <w:r w:rsidR="002D0E2B" w:rsidRPr="0025589C">
        <w:t>. T</w:t>
      </w:r>
      <w:r w:rsidR="00CD2EF9" w:rsidRPr="0025589C">
        <w:t>herefore, this approach can be applied</w:t>
      </w:r>
      <w:r w:rsidR="00F4206B" w:rsidRPr="0025589C">
        <w:t xml:space="preserve"> </w:t>
      </w:r>
      <w:r w:rsidR="00510F80" w:rsidRPr="0025589C">
        <w:t xml:space="preserve">to </w:t>
      </w:r>
      <w:r w:rsidR="00CD2EF9" w:rsidRPr="0025589C">
        <w:t>data from a variety of organisms, experiments, and conditions.</w:t>
      </w:r>
      <w:r w:rsidR="00B47D12" w:rsidRPr="0025589C">
        <w:t xml:space="preserve"> </w:t>
      </w:r>
    </w:p>
    <w:p w14:paraId="7B147CFD" w14:textId="213B109A" w:rsidR="00AD1636" w:rsidRPr="00643E5F" w:rsidRDefault="007A7F01">
      <w:pPr>
        <w:pPrChange w:id="947" w:author="Yoav Ram" w:date="2018-11-13T12:41:00Z">
          <w:pPr>
            <w:spacing w:line="480" w:lineRule="auto"/>
            <w:ind w:firstLine="0"/>
          </w:pPr>
        </w:pPrChange>
      </w:pPr>
      <w:r w:rsidRPr="0025589C">
        <w:t xml:space="preserve">Growth curve experiments, in which only optical density is measured, require less effort and </w:t>
      </w:r>
      <w:r w:rsidR="008D1E85">
        <w:t xml:space="preserve">fewer </w:t>
      </w:r>
      <w:r w:rsidRPr="0025589C">
        <w:t xml:space="preserve">resources than pairwise competition experiments, in which the cell frequency or count of each strain </w:t>
      </w:r>
      <w:r w:rsidR="00B96C01" w:rsidRPr="0025589C">
        <w:t>must be determined</w:t>
      </w:r>
      <w:r w:rsidR="00FB039B" w:rsidRPr="0025589C">
        <w:t xml:space="preserve"> </w:t>
      </w:r>
      <w:r w:rsidRPr="0025589C">
        <w:fldChar w:fldCharType="begin" w:fldLock="1"/>
      </w:r>
      <w:r w:rsidR="00F74E04">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10.1371/journal.pone.0126210","ISSN":"1932-6203","author":[{"dropping-particle":"","family":"Wiser","given":"Michael J","non-dropping-particle":"","parse-names":false,"suffix":""},{"dropping-particle":"","family":"Lenski","given":"Richard E.","non-dropping-particle":"","parse-names":false,"suffix":""}],"container-title":"PLOS ONE","id":"ITEM-2","issue":"5","issued":{"date-parts":[["2015"]]},"page":"e0126210","title":"A Comparison of Methods to Measure Fitness in &lt;i&gt;Escherichia coli&lt;/i&gt;","type":"article-journal","volume":"10"},"uris":["http://www.mendeley.com/documents/?uuid=e02f4657-f10b-4980-a582-98ea370b5fce"]},{"id":"ITEM-3","itemData":{"DOI":"10.1126/science.1122469","ISSN":"1095-9203","PMID":"16543462","abstract":"Rapid evolution of asexual populations, such as that of cancer cells or of microorganisms developing drug resistance, can include the simultaneous spread of distinct beneficial mutations. We demonstrate that evolution in such cases is driven by the fitness effects and appearance times of only a small minority of favorable mutations. The complexity of the mutation-selection process is thereby greatly reduced, and much of the evolutionary dynamics can be encapsulated in two parameters-an effective selection coefficient and effective rate of beneficial mutations. We confirm this theoretical finding and estimate the effective parameters for evolving populations of fluorescently labeled Escherichia coli. The effective parameters constitute a simple description and provide a natural standard for comparing adaptation between species and across environments.","author":[{"dropping-particle":"","family":"Hegreness","given":"Matthew","non-dropping-particle":"","parse-names":false,"suffix":""},{"dropping-particle":"","family":"Shoresh","given":"Noam","non-dropping-particle":"","parse-names":false,"suffix":""},{"dropping-particle":"","family":"Hartl","given":"Daniel L.","non-dropping-particle":"","parse-names":false,"suffix":""},{"dropping-particle":"","family":"Kishony","given":"Roy","non-dropping-particle":"","parse-names":false,"suffix":""}],"container-title":"Science","id":"ITEM-3","issue":"5767","issued":{"date-parts":[["2006","3"]]},"note":"INTERESTING\n- Justification of the use of a standard selection coefficient in modeling asexual populations. \n- Measurements of the selection coefficient for laboratory e. coli \n- clonal interference\n- simulation - i dont understand, but what i see is that they use different distributions of mutations and get the same unimodal distribution of beneficial mutations. see Fig. 1 \n- competition of mutant clones of e coli - Fig 2. COOL.\n- comparing laboratory results with simulation\n-","page":"1615-7","title":"An equivalence principle for the incorporation of favorable mutations in asexual populations.","type":"article-journal","volume":"311"},"uris":["http://www.mendeley.com/documents/?uuid=df098aed-e9a8-43d7-8750-773e2a8a73f5"]},{"id":"ITEM-4","itemData":{"DOI":"10.1534/genetics.111.133454","ISSN":"1943-2631","PMID":"22042578","abstract":"Measuring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-4","issue":"1","issued":{"date-parts":[["2012","1"]]},"page":"175-86","title":"Measuring selection coefficients below 10&lt;sup&gt;-3&lt;/sup&gt;: method, questions, and prospects.","type":"article-journal","volume":"190"},"uris":["http://www.mendeley.com/documents/?uuid=cd2a6eab-05bb-4921-9afc-173b5ac40b8a"]}],"mendeley":{"formattedCitation":"(2, 3, 9, 19)","plainTextFormattedCitation":"(2, 3, 9, 19)","previouslyFormattedCitation":"(2, 3, 9, 19)"},"properties":{"noteIndex":0},"schema":"https://github.com/citation-style-language/schema/raw/master/csl-citation.json"}</w:instrText>
      </w:r>
      <w:r w:rsidRPr="0025589C">
        <w:fldChar w:fldCharType="separate"/>
      </w:r>
      <w:r w:rsidR="00667056" w:rsidRPr="00667056">
        <w:rPr>
          <w:noProof/>
        </w:rPr>
        <w:t>(2, 3, 9, 19)</w:t>
      </w:r>
      <w:r w:rsidRPr="0025589C">
        <w:fldChar w:fldCharType="end"/>
      </w:r>
      <w:r w:rsidRPr="0025589C">
        <w:t>.</w:t>
      </w:r>
      <w:r w:rsidR="00525B18" w:rsidRPr="0025589C">
        <w:t xml:space="preserve"> </w:t>
      </w:r>
      <w:r w:rsidRPr="0025589C">
        <w:t xml:space="preserve">Current </w:t>
      </w:r>
      <w:r w:rsidR="00B96C01" w:rsidRPr="0025589C">
        <w:t xml:space="preserve">approaches to </w:t>
      </w:r>
      <w:r w:rsidRPr="0025589C">
        <w:t>estimati</w:t>
      </w:r>
      <w:r w:rsidR="00B96C01" w:rsidRPr="0025589C">
        <w:t xml:space="preserve">ng </w:t>
      </w:r>
      <w:r w:rsidRPr="0025589C">
        <w:t>fitness from growth curves</w:t>
      </w:r>
      <w:r w:rsidR="005E3BFE" w:rsidRPr="0025589C">
        <w:t xml:space="preserve"> mostly</w:t>
      </w:r>
      <w:r w:rsidRPr="0025589C">
        <w:t xml:space="preserve"> use </w:t>
      </w:r>
      <w:r w:rsidR="00CA59A5">
        <w:t xml:space="preserve">either </w:t>
      </w:r>
      <w:r w:rsidRPr="0025589C">
        <w:t xml:space="preserve">the growth rate </w:t>
      </w:r>
      <w:r w:rsidR="00CA59A5">
        <w:t>and/</w:t>
      </w:r>
      <w:r w:rsidR="005E3BFE" w:rsidRPr="0025589C">
        <w:t xml:space="preserve">or the maximum population density </w:t>
      </w:r>
      <w:r w:rsidRPr="0025589C">
        <w:t xml:space="preserve">as a proxy </w:t>
      </w:r>
      <w:r w:rsidR="00B96C01" w:rsidRPr="0025589C">
        <w:t xml:space="preserve">for </w:t>
      </w:r>
      <w:r w:rsidRPr="0025589C">
        <w:t>fitness</w:t>
      </w:r>
      <w:r w:rsidR="00CA59A5">
        <w:t xml:space="preserve"> </w:t>
      </w:r>
      <w:r w:rsidR="00CA59A5">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CA59A5">
        <w:fldChar w:fldCharType="separate"/>
      </w:r>
      <w:r w:rsidR="00CA59A5" w:rsidRPr="00CA59A5">
        <w:rPr>
          <w:noProof/>
        </w:rPr>
        <w:t>(5)</w:t>
      </w:r>
      <w:r w:rsidR="00CA59A5">
        <w:fldChar w:fldCharType="end"/>
      </w:r>
      <w:r w:rsidRPr="0025589C">
        <w:t xml:space="preserve">. </w:t>
      </w:r>
      <w:r w:rsidR="005E3BFE" w:rsidRPr="0025589C">
        <w:t>However, t</w:t>
      </w:r>
      <w:r w:rsidRPr="0025589C">
        <w:t>he</w:t>
      </w:r>
      <w:r w:rsidR="00CA59A5">
        <w:t>se</w:t>
      </w:r>
      <w:r w:rsidRPr="0025589C">
        <w:t xml:space="preserve"> proxies </w:t>
      </w:r>
      <w:r w:rsidR="004A703D" w:rsidRPr="0025589C">
        <w:t xml:space="preserve">for </w:t>
      </w:r>
      <w:r w:rsidRPr="0025589C">
        <w:t>fitness</w:t>
      </w:r>
      <w:r w:rsidR="005E3BFE" w:rsidRPr="0025589C">
        <w:t xml:space="preserve"> based on a single growth parameter </w:t>
      </w:r>
      <w:r w:rsidRPr="0025589C">
        <w:t xml:space="preserve">cannot capture the full scope of effects </w:t>
      </w:r>
      <w:r w:rsidR="004A703D" w:rsidRPr="0025589C">
        <w:t xml:space="preserve">that </w:t>
      </w:r>
      <w:r w:rsidRPr="0025589C">
        <w:t>contribut</w:t>
      </w:r>
      <w:r w:rsidR="004A703D" w:rsidRPr="0025589C">
        <w:t xml:space="preserve">e </w:t>
      </w:r>
      <w:r w:rsidRPr="0025589C">
        <w:t xml:space="preserve">to differences in </w:t>
      </w:r>
      <w:r w:rsidR="004A703D" w:rsidRPr="0025589C">
        <w:t xml:space="preserve">overall </w:t>
      </w:r>
      <w:r w:rsidRPr="0025589C">
        <w:t>fitness</w:t>
      </w:r>
      <w:r w:rsidR="00FB039B" w:rsidRPr="0025589C">
        <w:t xml:space="preserve"> </w:t>
      </w:r>
      <w:r w:rsidR="00624088" w:rsidRPr="0025589C">
        <w:fldChar w:fldCharType="begin" w:fldLock="1"/>
      </w:r>
      <w:r w:rsidR="00F74E04">
        <w:instrText>ADDIN CSL_CITATION {"citationItems":[{"id":"ITEM-1","itemData":{"DOI":"10.1098/rspb.2009.2099","ISBN":"1471-2954 (Electronic)\\r0962-8452 (Linking)","ISSN":"0962-8452","PMID":"20129976","abstract":"The set of single-gene deletions in yeast can be used to evaluate the effect of mutation on fitness over the whole genome. The measurement of growth in pure culture or relative growth in mixtures has confirmed that most deletions have little effect in laboratory culture. Moreover, there is a sharp distinction between lethality and a very mild impairment of growth, with very few intermediate cases. Different components of fitness, such as growth rate and yield, are positively correlated. Growth is also positively correlated across environments, although new conditions of growth usually identify a few conditionally impaired strains. Double mutants on average show alleviating epistasis, although a few per cent of combinations are synthetic lethal. The properties of the yeast deletion set provide us with the first genome-wide account of fitness, although transferring these conclusions to the field is a task for the future.","author":[{"dropping-particle":"","family":"Bell","given":"Graham","non-dropping-particle":"","parse-names":false,"suffix":""}],"container-title":"Proceedings of the Royal Society B: Biological Sciences","id":"ITEM-1","issue":"1687","issued":{"date-parts":[["2010","5","22"]]},"page":"1459-1467","title":"Experimental genomics of fitness in yeast","type":"article-journal","volume":"277"},"uris":["http://www.mendeley.com/documents/?uuid=0d5cbc2a-de7d-4c8a-84cf-b6e928687089"]},{"id":"ITEM-2","itemData":{"DOI":"10.1016/j.cub.2018.01.009","ISSN":"09609822","PMID":"29429618","abstract":"Few studies have \"quantitatively\" probed how adaptive mutations result in increased fitness. Even in simple microbial evolution experiments, with full knowledge of the underlying mutations and specific growth conditions, it is challenging to determine where within a growth-saturation cycle those fitness gains occur. A common implicit assumption is that most benefits derive from an increased exponential growth rate. Here, we instead show that, in batch serial transfer experiments, adaptive mutants' fitness gains can be dominated by benefits that are accrued in one growth cycle, but not realized until the next growth cycle. For thousands of evolved clones (most with only a single mutation), we systematically varied the lengths of fermentation, respiration, and stationary phases to assess how their fitness, as measured by barcode sequencing, depends on these phases of the growth-saturation-dilution cycles. These data revealed that, whereas all adaptive lineages gained similar and modest benefits from fermentation, most of the benefits for the highest fitness mutants came instead from the time spent in respiration. From monoculture and high-resolution pairwise fitness competition experiments for a dozen of these clones, we determined that the benefits \"accrued\" during respiration are only largely \"realized\" later as a shorter duration of lag phase in the following growth cycle. These results reveal hidden complexities of the adaptive process even under ostensibly simple evolutionary conditions, in which fitness gains can accrue during time spent in a growth phase with little cell division, and reveal that the memory of those gains can be realized in the subsequent growth cycle.","author":[{"dropping-particle":"","family":"Li","given":"Yuping","non-dropping-particle":"","parse-names":false,"suffix":""},{"dropping-particle":"","family":"Venkataram","given":"Sandeep","non-dropping-particle":"","parse-names":false,"suffix":""},{"dropping-particle":"","family":"Agarwala","given":"Atish","non-dropping-particle":"","parse-names":false,"suffix":""},{"dropping-particle":"","family":"Dunn","given":"Barbara","non-dropping-particle":"","parse-names":false,"suffix":""},{"dropping-particle":"","family":"Petrov","given":"Dmitri A.","non-dropping-particle":"","parse-names":false,"suffix":""},{"dropping-particle":"","family":"Sherlock","given":"Gavin","non-dropping-particle":"","parse-names":false,"suffix":""},{"dropping-particle":"","family":"Fisher","given":"Daniel S.","non-dropping-particle":"","parse-names":false,"suffix":""}],"container-title":"Current Biology","id":"ITEM-2","issue":"4","issued":{"date-parts":[["2018","2","19"]]},"page":"515-525.e6","publisher":"Elsevier Ltd.","title":"Hidden Complexity of Yeast Adaptation under Simple Evolutionary Conditions","type":"article-journal","volume":"28"},"uris":["http://www.mendeley.com/documents/?uuid=b8b76fa5-b417-4dcb-82b1-c6055257821a"]}],"mendeley":{"formattedCitation":"(20, 21)","plainTextFormattedCitation":"(20, 21)","previouslyFormattedCitation":"(20, 21)"},"properties":{"noteIndex":0},"schema":"https://github.com/citation-style-language/schema/raw/master/csl-citation.json"}</w:instrText>
      </w:r>
      <w:r w:rsidR="00624088" w:rsidRPr="0025589C">
        <w:fldChar w:fldCharType="separate"/>
      </w:r>
      <w:r w:rsidR="00667056" w:rsidRPr="00667056">
        <w:rPr>
          <w:noProof/>
        </w:rPr>
        <w:t>(20, 21)</w:t>
      </w:r>
      <w:r w:rsidR="00624088" w:rsidRPr="0025589C">
        <w:fldChar w:fldCharType="end"/>
      </w:r>
      <w:r w:rsidR="00205988" w:rsidRPr="0025589C">
        <w:t>.</w:t>
      </w:r>
      <w:r w:rsidR="00CA59A5">
        <w:t xml:space="preserve"> Most obviously, they fail to account for the lag and deceleration </w:t>
      </w:r>
      <w:r w:rsidR="00CA59A5" w:rsidRPr="00A9402F">
        <w:t>phases of growth.</w:t>
      </w:r>
      <w:r w:rsidR="00414445" w:rsidRPr="00A9402F">
        <w:t xml:space="preserve"> </w:t>
      </w:r>
      <w:r w:rsidR="005756F6" w:rsidRPr="00A9402F">
        <w:t xml:space="preserve">In contrast, our new approach integrates several growth phases, allowing a more accurate estimation of relative growth and fitness from growth curve data. Different growth phases can also be integrated into a single parameter by measuring or calculating the </w:t>
      </w:r>
      <w:r w:rsidR="005756F6" w:rsidRPr="00A9402F">
        <w:rPr>
          <w:i/>
          <w:iCs/>
        </w:rPr>
        <w:t>area under the cur</w:t>
      </w:r>
      <w:r w:rsidR="005756F6" w:rsidRPr="00A9402F">
        <w:t xml:space="preserve">ve (AUC) </w:t>
      </w:r>
      <w:r w:rsidR="008D1E85">
        <w:t xml:space="preserve">for the mono-culture </w:t>
      </w:r>
      <w:r w:rsidR="005756F6" w:rsidRPr="00A9402F">
        <w:t>growth curve</w:t>
      </w:r>
      <w:r w:rsidR="008D1E85">
        <w:t>s</w:t>
      </w:r>
      <w:r w:rsidR="005756F6" w:rsidRPr="00A9402F">
        <w:t xml:space="preserve"> </w:t>
      </w:r>
      <w:r w:rsidR="005756F6" w:rsidRPr="00A9402F">
        <w:fldChar w:fldCharType="begin" w:fldLock="1"/>
      </w:r>
      <w:r w:rsidR="00667056">
        <w:instrText>ADDIN CSL_CITATION {"citationItems":[{"id":"ITEM-1","itemData":{"DOI":"10.1186/s12859-016-1016-7","ISSN":"14712105","PMID":"27094401","abstract":"BACKGROUND: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author":[{"dropping-particle":"","family":"Sprouffske","given":"Kathleen","non-dropping-particle":"","parse-names":false,"suffix":""},{"dropping-particle":"","family":"Wagner","given":"Andreas","non-dropping-particle":"","parse-names":false,"suffix":""}],"container-title":"BMC Bioinformatics","id":"ITEM-1","issue":"1","issued":{"date-parts":[["2016"]]},"page":"17-20","publisher":"BMC Bioinformatics","title":"Growthcurver: An R package for obtaining interpretable metrics from microbial growth curves","type":"article-journal","volume":"17"},"uris":["http://www.mendeley.com/documents/?uuid=a51127e5-1c9e-407b-9a68-3e7e3de0adf3"]}],"mendeley":{"formattedCitation":"(22)","plainTextFormattedCitation":"(22)","previouslyFormattedCitation":"(22)"},"properties":{"noteIndex":0},"schema":"https://github.com/citation-style-language/schema/raw/master/csl-citation.json"}</w:instrText>
      </w:r>
      <w:r w:rsidR="005756F6" w:rsidRPr="00A9402F">
        <w:fldChar w:fldCharType="separate"/>
      </w:r>
      <w:r w:rsidR="0075268D" w:rsidRPr="0075268D">
        <w:rPr>
          <w:noProof/>
        </w:rPr>
        <w:t>(22)</w:t>
      </w:r>
      <w:r w:rsidR="005756F6" w:rsidRPr="00A9402F">
        <w:fldChar w:fldCharType="end"/>
      </w:r>
      <w:r w:rsidR="008D1E85">
        <w:t xml:space="preserve">, see </w:t>
      </w:r>
      <w:r w:rsidR="008D1E85">
        <w:rPr>
          <w:b/>
          <w:bCs/>
        </w:rPr>
        <w:t>Figure 3</w:t>
      </w:r>
      <w:r w:rsidR="005756F6" w:rsidRPr="00A9402F">
        <w:t xml:space="preserve">. This approach is easy to understand and to implement, and the AUC seems to correlate with both the growth rate and the maximum density </w:t>
      </w:r>
      <w:r w:rsidR="005756F6" w:rsidRPr="00A9402F">
        <w:fldChar w:fldCharType="begin" w:fldLock="1"/>
      </w:r>
      <w:r w:rsidR="00667056">
        <w:instrText>ADDIN CSL_CITATION {"citationItems":[{"id":"ITEM-1","itemData":{"DOI":"10.1186/s12859-016-1016-7","ISSN":"14712105","PMID":"27094401","abstract":"BACKGROUND: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author":[{"dropping-particle":"","family":"Sprouffske","given":"Kathleen","non-dropping-particle":"","parse-names":false,"suffix":""},{"dropping-particle":"","family":"Wagner","given":"Andreas","non-dropping-particle":"","parse-names":false,"suffix":""}],"container-title":"BMC Bioinformatics","id":"ITEM-1","issue":"1","issued":{"date-parts":[["2016"]]},"page":"17-20","publisher":"BMC Bioinformatics","title":"Growthcurver: An R package for obtaining interpretable metrics from microbial growth curves","type":"article-journal","volume":"17"},"uris":["http://www.mendeley.com/documents/?uuid=a51127e5-1c9e-407b-9a68-3e7e3de0adf3"]}],"mendeley":{"formattedCitation":"(22)","plainTextFormattedCitation":"(22)","previouslyFormattedCitation":"(22)"},"properties":{"noteIndex":0},"schema":"https://github.com/citation-style-language/schema/raw/master/csl-citation.json"}</w:instrText>
      </w:r>
      <w:r w:rsidR="005756F6" w:rsidRPr="00A9402F">
        <w:fldChar w:fldCharType="separate"/>
      </w:r>
      <w:r w:rsidR="0075268D" w:rsidRPr="0075268D">
        <w:rPr>
          <w:noProof/>
        </w:rPr>
        <w:t>(22)</w:t>
      </w:r>
      <w:r w:rsidR="005756F6" w:rsidRPr="00A9402F">
        <w:fldChar w:fldCharType="end"/>
      </w:r>
      <w:r w:rsidR="005756F6" w:rsidRPr="00A9402F">
        <w:t xml:space="preserve">. But the biological interpretation of the AUC, how it is </w:t>
      </w:r>
      <w:r w:rsidR="005756F6" w:rsidRPr="00643E5F">
        <w:t>affected by the different growth parameters, and how it affects relative fitness</w:t>
      </w:r>
      <w:r w:rsidR="00D35BFD" w:rsidRPr="00643E5F">
        <w:t xml:space="preserve"> and competitions results</w:t>
      </w:r>
      <w:r w:rsidR="005756F6" w:rsidRPr="00643E5F">
        <w:t xml:space="preserve">, is unclear. </w:t>
      </w:r>
    </w:p>
    <w:p w14:paraId="3A5201AB" w14:textId="594D2FC3" w:rsidR="00257F74" w:rsidRDefault="00390455">
      <w:pPr>
        <w:pPrChange w:id="948" w:author="Yoav Ram" w:date="2018-11-14T10:01:00Z">
          <w:pPr>
            <w:spacing w:line="480" w:lineRule="auto"/>
            <w:ind w:firstLine="0"/>
          </w:pPr>
        </w:pPrChange>
      </w:pPr>
      <w:ins w:id="949" w:author="Yoav Ram" w:date="2018-11-14T09:47:00Z">
        <w:r w:rsidRPr="00BE030C">
          <w:rPr>
            <w:highlight w:val="yellow"/>
            <w:rPrChange w:id="950" w:author="Yoav Ram" w:date="2018-11-14T10:02:00Z">
              <w:rPr/>
            </w:rPrChange>
          </w:rPr>
          <w:t xml:space="preserve">Our approach is useful even for laboratories that have considerable experience </w:t>
        </w:r>
      </w:ins>
      <w:ins w:id="951" w:author="Yoav Ram" w:date="2018-11-14T11:17:00Z">
        <w:r w:rsidR="003B18C6">
          <w:rPr>
            <w:highlight w:val="yellow"/>
          </w:rPr>
          <w:t>performing</w:t>
        </w:r>
      </w:ins>
      <w:ins w:id="952" w:author="Yoav Ram" w:date="2018-11-14T09:47:00Z">
        <w:r w:rsidRPr="00BE030C">
          <w:rPr>
            <w:highlight w:val="yellow"/>
            <w:rPrChange w:id="953" w:author="Yoav Ram" w:date="2018-11-14T10:02:00Z">
              <w:rPr/>
            </w:rPrChange>
          </w:rPr>
          <w:t xml:space="preserve"> competition experiments. First, </w:t>
        </w:r>
      </w:ins>
      <w:ins w:id="954" w:author="Yoav Ram" w:date="2018-11-14T09:48:00Z">
        <w:r w:rsidRPr="00BE030C">
          <w:rPr>
            <w:highlight w:val="yellow"/>
            <w:rPrChange w:id="955" w:author="Yoav Ram" w:date="2018-11-14T10:02:00Z">
              <w:rPr/>
            </w:rPrChange>
          </w:rPr>
          <w:t xml:space="preserve">it can be used to predict </w:t>
        </w:r>
      </w:ins>
      <w:ins w:id="956" w:author="Yoav Ram" w:date="2018-11-14T09:50:00Z">
        <w:r w:rsidR="00E318D0" w:rsidRPr="00BE030C">
          <w:rPr>
            <w:highlight w:val="yellow"/>
            <w:rPrChange w:id="957" w:author="Yoav Ram" w:date="2018-11-14T10:02:00Z">
              <w:rPr/>
            </w:rPrChange>
          </w:rPr>
          <w:t xml:space="preserve">mixed growth </w:t>
        </w:r>
      </w:ins>
      <w:ins w:id="958" w:author="Yoav Ram" w:date="2018-11-14T11:17:00Z">
        <w:r w:rsidR="003B18C6">
          <w:rPr>
            <w:highlight w:val="yellow"/>
          </w:rPr>
          <w:t xml:space="preserve">even if it is </w:t>
        </w:r>
      </w:ins>
      <w:ins w:id="959" w:author="Yoav Ram" w:date="2018-11-14T11:18:00Z">
        <w:r w:rsidR="003B18C6">
          <w:rPr>
            <w:highlight w:val="yellow"/>
          </w:rPr>
          <w:t xml:space="preserve">very hard or </w:t>
        </w:r>
      </w:ins>
      <w:ins w:id="960" w:author="Yoav Ram" w:date="2018-11-14T11:17:00Z">
        <w:r w:rsidR="003B18C6">
          <w:rPr>
            <w:highlight w:val="yellow"/>
          </w:rPr>
          <w:t>im</w:t>
        </w:r>
      </w:ins>
      <w:ins w:id="961" w:author="Yoav Ram" w:date="2018-11-14T09:50:00Z">
        <w:r w:rsidR="00E318D0" w:rsidRPr="00BE030C">
          <w:rPr>
            <w:highlight w:val="yellow"/>
            <w:rPrChange w:id="962" w:author="Yoav Ram" w:date="2018-11-14T10:02:00Z">
              <w:rPr/>
            </w:rPrChange>
          </w:rPr>
          <w:t xml:space="preserve">possible to insert phenotypic or genetic markers to </w:t>
        </w:r>
      </w:ins>
      <w:ins w:id="963" w:author="Yoav Ram" w:date="2018-11-14T09:51:00Z">
        <w:r w:rsidR="00E318D0" w:rsidRPr="00BE030C">
          <w:rPr>
            <w:highlight w:val="yellow"/>
            <w:rPrChange w:id="964" w:author="Yoav Ram" w:date="2018-11-14T10:02:00Z">
              <w:rPr/>
            </w:rPrChange>
          </w:rPr>
          <w:t>the strains in question, for example with</w:t>
        </w:r>
      </w:ins>
      <w:ins w:id="965" w:author="Yoav Ram" w:date="2018-11-14T09:49:00Z">
        <w:r w:rsidR="00E318D0" w:rsidRPr="00BE030C">
          <w:rPr>
            <w:highlight w:val="yellow"/>
            <w:rPrChange w:id="966" w:author="Yoav Ram" w:date="2018-11-14T10:02:00Z">
              <w:rPr/>
            </w:rPrChange>
          </w:rPr>
          <w:t xml:space="preserve"> </w:t>
        </w:r>
      </w:ins>
      <w:ins w:id="967" w:author="Yoav Ram" w:date="2018-11-14T09:48:00Z">
        <w:r w:rsidRPr="00BE030C">
          <w:rPr>
            <w:highlight w:val="yellow"/>
            <w:rPrChange w:id="968" w:author="Yoav Ram" w:date="2018-11-14T10:02:00Z">
              <w:rPr/>
            </w:rPrChange>
          </w:rPr>
          <w:t>non-model organisms</w:t>
        </w:r>
      </w:ins>
      <w:ins w:id="969" w:author="Yoav Ram" w:date="2018-11-14T09:51:00Z">
        <w:r w:rsidR="00E318D0" w:rsidRPr="00BE030C">
          <w:rPr>
            <w:highlight w:val="yellow"/>
            <w:rPrChange w:id="970" w:author="Yoav Ram" w:date="2018-11-14T10:02:00Z">
              <w:rPr/>
            </w:rPrChange>
          </w:rPr>
          <w:t>. Second, our approach is useful for predicting results of competiti</w:t>
        </w:r>
      </w:ins>
      <w:ins w:id="971" w:author="Yoav Ram" w:date="2018-11-14T09:52:00Z">
        <w:r w:rsidR="00E318D0" w:rsidRPr="00BE030C">
          <w:rPr>
            <w:highlight w:val="yellow"/>
            <w:rPrChange w:id="972" w:author="Yoav Ram" w:date="2018-11-14T10:02:00Z">
              <w:rPr/>
            </w:rPrChange>
          </w:rPr>
          <w:t xml:space="preserve">ons that </w:t>
        </w:r>
      </w:ins>
      <w:ins w:id="973" w:author="Yoav Ram" w:date="2018-11-14T11:18:00Z">
        <w:r w:rsidR="003B18C6">
          <w:rPr>
            <w:highlight w:val="yellow"/>
          </w:rPr>
          <w:t>are impossible to</w:t>
        </w:r>
      </w:ins>
      <w:ins w:id="974" w:author="Yoav Ram" w:date="2018-11-14T09:52:00Z">
        <w:r w:rsidR="00E318D0" w:rsidRPr="00BE030C">
          <w:rPr>
            <w:highlight w:val="yellow"/>
            <w:rPrChange w:id="975" w:author="Yoav Ram" w:date="2018-11-14T10:02:00Z">
              <w:rPr/>
            </w:rPrChange>
          </w:rPr>
          <w:t xml:space="preserve"> perform</w:t>
        </w:r>
      </w:ins>
      <w:ins w:id="976" w:author="Yoav Ram" w:date="2018-11-14T09:59:00Z">
        <w:r w:rsidR="00E318D0" w:rsidRPr="00BE030C">
          <w:rPr>
            <w:highlight w:val="yellow"/>
            <w:rPrChange w:id="977" w:author="Yoav Ram" w:date="2018-11-14T10:02:00Z">
              <w:rPr/>
            </w:rPrChange>
          </w:rPr>
          <w:t xml:space="preserve">. </w:t>
        </w:r>
      </w:ins>
      <w:ins w:id="978" w:author="Yoav Ram" w:date="2018-11-14T09:52:00Z">
        <w:r w:rsidR="00E318D0" w:rsidRPr="00BE030C">
          <w:rPr>
            <w:highlight w:val="yellow"/>
            <w:rPrChange w:id="979" w:author="Yoav Ram" w:date="2018-11-14T10:02:00Z">
              <w:rPr/>
            </w:rPrChange>
          </w:rPr>
          <w:t>We demonstrate</w:t>
        </w:r>
      </w:ins>
      <w:ins w:id="980" w:author="Yoav Ram" w:date="2018-11-14T11:18:00Z">
        <w:r w:rsidR="003B18C6">
          <w:rPr>
            <w:highlight w:val="yellow"/>
          </w:rPr>
          <w:t>d</w:t>
        </w:r>
      </w:ins>
      <w:ins w:id="981" w:author="Yoav Ram" w:date="2018-11-14T09:52:00Z">
        <w:r w:rsidR="00E318D0" w:rsidRPr="00BE030C">
          <w:rPr>
            <w:highlight w:val="yellow"/>
            <w:rPrChange w:id="982" w:author="Yoav Ram" w:date="2018-11-14T10:02:00Z">
              <w:rPr/>
            </w:rPrChange>
          </w:rPr>
          <w:t xml:space="preserve"> this by</w:t>
        </w:r>
      </w:ins>
      <w:ins w:id="983" w:author="Yoav Ram" w:date="2018-11-14T09:54:00Z">
        <w:r w:rsidR="00E318D0" w:rsidRPr="00BE030C">
          <w:rPr>
            <w:highlight w:val="yellow"/>
            <w:rPrChange w:id="984" w:author="Yoav Ram" w:date="2018-11-14T10:02:00Z">
              <w:rPr/>
            </w:rPrChange>
          </w:rPr>
          <w:t xml:space="preserve"> measuring growth of an </w:t>
        </w:r>
      </w:ins>
      <w:ins w:id="985" w:author="Yoav Ram" w:date="2018-11-14T09:53:00Z">
        <w:r w:rsidR="00E318D0" w:rsidRPr="00BE030C">
          <w:rPr>
            <w:i/>
            <w:iCs/>
            <w:highlight w:val="yellow"/>
            <w:rPrChange w:id="986" w:author="Yoav Ram" w:date="2018-11-14T10:02:00Z">
              <w:rPr>
                <w:i/>
                <w:iCs/>
              </w:rPr>
            </w:rPrChange>
          </w:rPr>
          <w:t>E. coli</w:t>
        </w:r>
        <w:r w:rsidR="00E318D0" w:rsidRPr="00BE030C">
          <w:rPr>
            <w:highlight w:val="yellow"/>
            <w:rPrChange w:id="987" w:author="Yoav Ram" w:date="2018-11-14T10:02:00Z">
              <w:rPr/>
            </w:rPrChange>
          </w:rPr>
          <w:t xml:space="preserve"> strain with </w:t>
        </w:r>
      </w:ins>
      <w:ins w:id="988" w:author="Yoav Ram" w:date="2018-11-14T09:54:00Z">
        <w:r w:rsidR="00E318D0" w:rsidRPr="00BE030C">
          <w:rPr>
            <w:highlight w:val="yellow"/>
            <w:rPrChange w:id="989" w:author="Yoav Ram" w:date="2018-11-14T10:02:00Z">
              <w:rPr/>
            </w:rPrChange>
          </w:rPr>
          <w:t xml:space="preserve">or </w:t>
        </w:r>
      </w:ins>
      <w:ins w:id="990" w:author="Yoav Ram" w:date="2018-11-14T09:53:00Z">
        <w:r w:rsidR="00E318D0" w:rsidRPr="00BE030C">
          <w:rPr>
            <w:highlight w:val="yellow"/>
            <w:rPrChange w:id="991" w:author="Yoav Ram" w:date="2018-11-14T10:02:00Z">
              <w:rPr/>
            </w:rPrChange>
          </w:rPr>
          <w:t>without IPTG</w:t>
        </w:r>
      </w:ins>
      <w:ins w:id="992" w:author="Yoav Ram" w:date="2018-11-14T09:58:00Z">
        <w:r w:rsidR="00E318D0" w:rsidRPr="00BE030C">
          <w:rPr>
            <w:highlight w:val="yellow"/>
            <w:rPrChange w:id="993" w:author="Yoav Ram" w:date="2018-11-14T10:02:00Z">
              <w:rPr/>
            </w:rPrChange>
          </w:rPr>
          <w:t xml:space="preserve">, which induces expression of </w:t>
        </w:r>
      </w:ins>
      <w:ins w:id="994" w:author="Yoav Ram" w:date="2018-11-14T09:53:00Z">
        <w:r w:rsidR="00E318D0" w:rsidRPr="00BE030C">
          <w:rPr>
            <w:highlight w:val="yellow"/>
            <w:rPrChange w:id="995" w:author="Yoav Ram" w:date="2018-11-14T10:02:00Z">
              <w:rPr/>
            </w:rPrChange>
          </w:rPr>
          <w:t xml:space="preserve">the </w:t>
        </w:r>
        <w:r w:rsidR="00E318D0" w:rsidRPr="00BE030C">
          <w:rPr>
            <w:i/>
            <w:iCs/>
            <w:highlight w:val="yellow"/>
            <w:rPrChange w:id="996" w:author="Yoav Ram" w:date="2018-11-14T10:02:00Z">
              <w:rPr>
                <w:i/>
                <w:iCs/>
              </w:rPr>
            </w:rPrChange>
          </w:rPr>
          <w:t>lac</w:t>
        </w:r>
        <w:r w:rsidR="00E318D0" w:rsidRPr="00BE030C">
          <w:rPr>
            <w:highlight w:val="yellow"/>
            <w:rPrChange w:id="997" w:author="Yoav Ram" w:date="2018-11-14T10:02:00Z">
              <w:rPr/>
            </w:rPrChange>
          </w:rPr>
          <w:t xml:space="preserve"> operon</w:t>
        </w:r>
      </w:ins>
      <w:ins w:id="998" w:author="Yoav Ram" w:date="2018-11-14T09:57:00Z">
        <w:r w:rsidR="00E318D0" w:rsidRPr="00BE030C">
          <w:rPr>
            <w:highlight w:val="yellow"/>
            <w:rPrChange w:id="999" w:author="Yoav Ram" w:date="2018-11-14T10:02:00Z">
              <w:rPr/>
            </w:rPrChange>
          </w:rPr>
          <w:t>. Then,</w:t>
        </w:r>
      </w:ins>
      <w:ins w:id="1000" w:author="Yoav Ram" w:date="2018-11-14T09:53:00Z">
        <w:r w:rsidR="00E318D0" w:rsidRPr="00BE030C">
          <w:rPr>
            <w:highlight w:val="yellow"/>
            <w:rPrChange w:id="1001" w:author="Yoav Ram" w:date="2018-11-14T10:02:00Z">
              <w:rPr/>
            </w:rPrChange>
          </w:rPr>
          <w:t xml:space="preserve"> </w:t>
        </w:r>
      </w:ins>
      <w:ins w:id="1002" w:author="Yoav Ram" w:date="2018-11-14T09:57:00Z">
        <w:r w:rsidR="00E318D0" w:rsidRPr="00BE030C">
          <w:rPr>
            <w:highlight w:val="yellow"/>
            <w:rPrChange w:id="1003" w:author="Yoav Ram" w:date="2018-11-14T10:02:00Z">
              <w:rPr/>
            </w:rPrChange>
          </w:rPr>
          <w:t>we use</w:t>
        </w:r>
      </w:ins>
      <w:ins w:id="1004" w:author="Yoav Ram" w:date="2018-11-14T11:18:00Z">
        <w:r w:rsidR="003B18C6">
          <w:rPr>
            <w:highlight w:val="yellow"/>
          </w:rPr>
          <w:t>d</w:t>
        </w:r>
      </w:ins>
      <w:ins w:id="1005" w:author="Yoav Ram" w:date="2018-11-14T09:55:00Z">
        <w:r w:rsidR="00E318D0" w:rsidRPr="00BE030C">
          <w:rPr>
            <w:highlight w:val="yellow"/>
            <w:rPrChange w:id="1006" w:author="Yoav Ram" w:date="2018-11-14T10:02:00Z">
              <w:rPr/>
            </w:rPrChange>
          </w:rPr>
          <w:t xml:space="preserve"> our </w:t>
        </w:r>
      </w:ins>
      <w:ins w:id="1007" w:author="Yoav Ram" w:date="2018-11-14T11:18:00Z">
        <w:r w:rsidR="003B18C6">
          <w:rPr>
            <w:highlight w:val="yellow"/>
          </w:rPr>
          <w:t xml:space="preserve">computational approach to </w:t>
        </w:r>
      </w:ins>
      <w:ins w:id="1008" w:author="Yoav Ram" w:date="2018-11-14T09:53:00Z">
        <w:r w:rsidR="00E318D0" w:rsidRPr="00BE030C">
          <w:rPr>
            <w:highlight w:val="yellow"/>
            <w:rPrChange w:id="1009" w:author="Yoav Ram" w:date="2018-11-14T10:02:00Z">
              <w:rPr/>
            </w:rPrChange>
          </w:rPr>
          <w:t xml:space="preserve">predict </w:t>
        </w:r>
      </w:ins>
      <w:ins w:id="1010" w:author="Yoav Ram" w:date="2018-11-14T09:55:00Z">
        <w:r w:rsidR="00E318D0" w:rsidRPr="00BE030C">
          <w:rPr>
            <w:highlight w:val="yellow"/>
            <w:rPrChange w:id="1011" w:author="Yoav Ram" w:date="2018-11-14T10:02:00Z">
              <w:rPr/>
            </w:rPrChange>
          </w:rPr>
          <w:t xml:space="preserve">how </w:t>
        </w:r>
      </w:ins>
      <w:ins w:id="1012" w:author="Yoav Ram" w:date="2018-11-14T09:56:00Z">
        <w:r w:rsidR="00E318D0" w:rsidRPr="00BE030C">
          <w:rPr>
            <w:highlight w:val="yellow"/>
            <w:rPrChange w:id="1013" w:author="Yoav Ram" w:date="2018-11-14T10:02:00Z">
              <w:rPr/>
            </w:rPrChange>
          </w:rPr>
          <w:t xml:space="preserve">two populations of this strain would </w:t>
        </w:r>
      </w:ins>
      <w:ins w:id="1014" w:author="Yoav Ram" w:date="2018-11-14T09:55:00Z">
        <w:r w:rsidR="00E318D0" w:rsidRPr="00BE030C">
          <w:rPr>
            <w:highlight w:val="yellow"/>
            <w:rPrChange w:id="1015" w:author="Yoav Ram" w:date="2018-11-14T10:02:00Z">
              <w:rPr/>
            </w:rPrChange>
          </w:rPr>
          <w:t xml:space="preserve"> </w:t>
        </w:r>
      </w:ins>
      <w:ins w:id="1016" w:author="Yoav Ram" w:date="2018-11-14T09:56:00Z">
        <w:r w:rsidR="00E318D0" w:rsidRPr="00BE030C">
          <w:rPr>
            <w:highlight w:val="yellow"/>
            <w:rPrChange w:id="1017" w:author="Yoav Ram" w:date="2018-11-14T10:02:00Z">
              <w:rPr/>
            </w:rPrChange>
          </w:rPr>
          <w:t xml:space="preserve">grow if it was possible to compete them </w:t>
        </w:r>
      </w:ins>
      <w:ins w:id="1018" w:author="Yoav Ram" w:date="2018-11-14T09:55:00Z">
        <w:r w:rsidR="00E318D0" w:rsidRPr="00BE030C">
          <w:rPr>
            <w:highlight w:val="yellow"/>
            <w:rPrChange w:id="1019" w:author="Yoav Ram" w:date="2018-11-14T10:02:00Z">
              <w:rPr/>
            </w:rPrChange>
          </w:rPr>
          <w:t xml:space="preserve">in a mixed culture </w:t>
        </w:r>
      </w:ins>
      <w:ins w:id="1020" w:author="Yoav Ram" w:date="2018-11-14T09:56:00Z">
        <w:r w:rsidR="00E318D0" w:rsidRPr="00BE030C">
          <w:rPr>
            <w:highlight w:val="yellow"/>
            <w:rPrChange w:id="1021" w:author="Yoav Ram" w:date="2018-11-14T10:02:00Z">
              <w:rPr/>
            </w:rPrChange>
          </w:rPr>
          <w:t>while keeping their IPTG exposure</w:t>
        </w:r>
      </w:ins>
      <w:ins w:id="1022" w:author="Yoav Ram" w:date="2018-11-14T11:19:00Z">
        <w:r w:rsidR="003B18C6">
          <w:rPr>
            <w:highlight w:val="yellow"/>
          </w:rPr>
          <w:t>s</w:t>
        </w:r>
      </w:ins>
      <w:ins w:id="1023" w:author="Yoav Ram" w:date="2018-11-14T09:56:00Z">
        <w:r w:rsidR="00E318D0" w:rsidRPr="00BE030C">
          <w:rPr>
            <w:highlight w:val="yellow"/>
            <w:rPrChange w:id="1024" w:author="Yoav Ram" w:date="2018-11-14T10:02:00Z">
              <w:rPr/>
            </w:rPrChange>
          </w:rPr>
          <w:t xml:space="preserve"> different. </w:t>
        </w:r>
      </w:ins>
      <w:ins w:id="1025" w:author="Yoav Ram" w:date="2018-11-14T09:57:00Z">
        <w:r w:rsidR="00E318D0" w:rsidRPr="00BE030C">
          <w:rPr>
            <w:highlight w:val="yellow"/>
            <w:rPrChange w:id="1026" w:author="Yoav Ram" w:date="2018-11-14T10:02:00Z">
              <w:rPr/>
            </w:rPrChange>
          </w:rPr>
          <w:t xml:space="preserve">Finally, we used </w:t>
        </w:r>
      </w:ins>
      <w:ins w:id="1027" w:author="Yoav Ram" w:date="2018-11-14T11:19:00Z">
        <w:r w:rsidR="003B18C6">
          <w:rPr>
            <w:highlight w:val="yellow"/>
          </w:rPr>
          <w:t xml:space="preserve">this </w:t>
        </w:r>
      </w:ins>
      <w:ins w:id="1028" w:author="Yoav Ram" w:date="2018-11-14T09:57:00Z">
        <w:r w:rsidR="00E318D0" w:rsidRPr="00BE030C">
          <w:rPr>
            <w:highlight w:val="yellow"/>
            <w:rPrChange w:id="1029" w:author="Yoav Ram" w:date="2018-11-14T10:02:00Z">
              <w:rPr/>
            </w:rPrChange>
          </w:rPr>
          <w:t>predictio</w:t>
        </w:r>
      </w:ins>
      <w:ins w:id="1030" w:author="Yoav Ram" w:date="2018-11-14T09:58:00Z">
        <w:r w:rsidR="00E318D0" w:rsidRPr="00BE030C">
          <w:rPr>
            <w:highlight w:val="yellow"/>
            <w:rPrChange w:id="1031" w:author="Yoav Ram" w:date="2018-11-14T10:02:00Z">
              <w:rPr/>
            </w:rPrChange>
          </w:rPr>
          <w:t xml:space="preserve">n to estimate </w:t>
        </w:r>
      </w:ins>
      <w:ins w:id="1032" w:author="Yoav Ram" w:date="2018-11-14T09:53:00Z">
        <w:r w:rsidR="00E318D0" w:rsidRPr="00BE030C">
          <w:rPr>
            <w:highlight w:val="yellow"/>
            <w:rPrChange w:id="1033" w:author="Yoav Ram" w:date="2018-11-14T10:02:00Z">
              <w:rPr/>
            </w:rPrChange>
          </w:rPr>
          <w:t xml:space="preserve">the </w:t>
        </w:r>
      </w:ins>
      <w:ins w:id="1034" w:author="Yoav Ram" w:date="2018-11-14T09:54:00Z">
        <w:r w:rsidR="00E318D0" w:rsidRPr="00BE030C">
          <w:rPr>
            <w:highlight w:val="yellow"/>
            <w:rPrChange w:id="1035" w:author="Yoav Ram" w:date="2018-11-14T10:02:00Z">
              <w:rPr/>
            </w:rPrChange>
          </w:rPr>
          <w:t xml:space="preserve">fitness cost of expressing the </w:t>
        </w:r>
        <w:r w:rsidR="00E318D0" w:rsidRPr="00BE030C">
          <w:rPr>
            <w:i/>
            <w:iCs/>
            <w:highlight w:val="yellow"/>
            <w:rPrChange w:id="1036" w:author="Yoav Ram" w:date="2018-11-14T10:02:00Z">
              <w:rPr>
                <w:i/>
                <w:iCs/>
              </w:rPr>
            </w:rPrChange>
          </w:rPr>
          <w:t>lac</w:t>
        </w:r>
        <w:r w:rsidR="00E318D0" w:rsidRPr="00BE030C">
          <w:rPr>
            <w:highlight w:val="yellow"/>
            <w:rPrChange w:id="1037" w:author="Yoav Ram" w:date="2018-11-14T10:02:00Z">
              <w:rPr/>
            </w:rPrChange>
          </w:rPr>
          <w:t xml:space="preserve"> proteins</w:t>
        </w:r>
      </w:ins>
      <w:ins w:id="1038" w:author="Yoav Ram" w:date="2018-11-14T11:19:00Z">
        <w:r w:rsidR="003B18C6">
          <w:rPr>
            <w:highlight w:val="yellow"/>
          </w:rPr>
          <w:t xml:space="preserve"> (</w:t>
        </w:r>
      </w:ins>
      <w:ins w:id="1039" w:author="Yoav Ram" w:date="2018-11-14T11:20:00Z">
        <w:r w:rsidR="003B18C6" w:rsidRPr="003B18C6">
          <w:rPr>
            <w:b/>
            <w:bCs/>
            <w:highlight w:val="yellow"/>
            <w:rPrChange w:id="1040" w:author="Yoav Ram" w:date="2018-11-14T11:20:00Z">
              <w:rPr>
                <w:highlight w:val="yellow"/>
              </w:rPr>
            </w:rPrChange>
          </w:rPr>
          <w:fldChar w:fldCharType="begin"/>
        </w:r>
        <w:r w:rsidR="003B18C6" w:rsidRPr="003B18C6">
          <w:rPr>
            <w:b/>
            <w:bCs/>
            <w:highlight w:val="yellow"/>
            <w:rPrChange w:id="1041" w:author="Yoav Ram" w:date="2018-11-14T11:20:00Z">
              <w:rPr>
                <w:highlight w:val="yellow"/>
              </w:rPr>
            </w:rPrChange>
          </w:rPr>
          <w:instrText xml:space="preserve"> REF _Ref529890310 \h </w:instrText>
        </w:r>
      </w:ins>
      <w:r w:rsidR="003B18C6">
        <w:rPr>
          <w:b/>
          <w:bCs/>
          <w:highlight w:val="yellow"/>
        </w:rPr>
        <w:instrText xml:space="preserve"> \* MERGEFORMAT </w:instrText>
      </w:r>
      <w:r w:rsidR="003B18C6" w:rsidRPr="003B18C6">
        <w:rPr>
          <w:b/>
          <w:bCs/>
          <w:highlight w:val="yellow"/>
          <w:rPrChange w:id="1042" w:author="Yoav Ram" w:date="2018-11-14T11:20:00Z">
            <w:rPr>
              <w:b/>
              <w:bCs/>
              <w:highlight w:val="yellow"/>
            </w:rPr>
          </w:rPrChange>
        </w:rPr>
      </w:r>
      <w:r w:rsidR="003B18C6" w:rsidRPr="003B18C6">
        <w:rPr>
          <w:b/>
          <w:bCs/>
          <w:highlight w:val="yellow"/>
          <w:rPrChange w:id="1043" w:author="Yoav Ram" w:date="2018-11-14T11:20:00Z">
            <w:rPr>
              <w:highlight w:val="yellow"/>
            </w:rPr>
          </w:rPrChange>
        </w:rPr>
        <w:fldChar w:fldCharType="separate"/>
      </w:r>
      <w:ins w:id="1044" w:author="Yoav Ram" w:date="2018-11-14T11:20:00Z">
        <w:r w:rsidR="003B18C6" w:rsidRPr="003B18C6">
          <w:rPr>
            <w:b/>
            <w:bCs/>
            <w:color w:val="000000" w:themeColor="text1"/>
            <w:sz w:val="22"/>
            <w:szCs w:val="22"/>
            <w:rPrChange w:id="1045" w:author="Yoav Ram" w:date="2018-11-14T11:20:00Z">
              <w:rPr/>
            </w:rPrChange>
          </w:rPr>
          <w:t xml:space="preserve">Figure </w:t>
        </w:r>
        <w:r w:rsidR="003B18C6" w:rsidRPr="003B18C6">
          <w:rPr>
            <w:b/>
            <w:bCs/>
            <w:color w:val="000000" w:themeColor="text1"/>
            <w:sz w:val="22"/>
            <w:szCs w:val="22"/>
            <w:rPrChange w:id="1046" w:author="Yoav Ram" w:date="2018-11-14T11:20:00Z">
              <w:rPr>
                <w:noProof/>
              </w:rPr>
            </w:rPrChange>
          </w:rPr>
          <w:t>7</w:t>
        </w:r>
        <w:r w:rsidR="003B18C6" w:rsidRPr="003B18C6">
          <w:rPr>
            <w:b/>
            <w:bCs/>
            <w:highlight w:val="yellow"/>
            <w:rPrChange w:id="1047" w:author="Yoav Ram" w:date="2018-11-14T11:20:00Z">
              <w:rPr>
                <w:highlight w:val="yellow"/>
              </w:rPr>
            </w:rPrChange>
          </w:rPr>
          <w:fldChar w:fldCharType="end"/>
        </w:r>
      </w:ins>
      <w:ins w:id="1048" w:author="Yoav Ram" w:date="2018-11-14T11:19:00Z">
        <w:r w:rsidR="003B18C6">
          <w:rPr>
            <w:highlight w:val="yellow"/>
          </w:rPr>
          <w:t>)</w:t>
        </w:r>
      </w:ins>
      <w:ins w:id="1049" w:author="Yoav Ram" w:date="2018-11-14T09:58:00Z">
        <w:r w:rsidR="00E318D0" w:rsidRPr="00BE030C">
          <w:rPr>
            <w:highlight w:val="yellow"/>
            <w:rPrChange w:id="1050" w:author="Yoav Ram" w:date="2018-11-14T10:02:00Z">
              <w:rPr/>
            </w:rPrChange>
          </w:rPr>
          <w:t xml:space="preserve">. </w:t>
        </w:r>
      </w:ins>
      <w:ins w:id="1051" w:author="Yoav Ram" w:date="2018-11-14T09:59:00Z">
        <w:r w:rsidR="00D5398E" w:rsidRPr="00BE030C">
          <w:rPr>
            <w:highlight w:val="yellow"/>
            <w:rPrChange w:id="1052" w:author="Yoav Ram" w:date="2018-11-14T10:02:00Z">
              <w:rPr/>
            </w:rPrChange>
          </w:rPr>
          <w:t xml:space="preserve">We suggest </w:t>
        </w:r>
      </w:ins>
      <w:ins w:id="1053" w:author="Yoav Ram" w:date="2018-11-14T11:20:00Z">
        <w:r w:rsidR="003B18C6">
          <w:rPr>
            <w:highlight w:val="yellow"/>
          </w:rPr>
          <w:t xml:space="preserve">that </w:t>
        </w:r>
      </w:ins>
      <w:ins w:id="1054" w:author="Yoav Ram" w:date="2018-11-14T09:59:00Z">
        <w:r w:rsidR="00D5398E" w:rsidRPr="00BE030C">
          <w:rPr>
            <w:highlight w:val="yellow"/>
            <w:rPrChange w:id="1055" w:author="Yoav Ram" w:date="2018-11-14T10:02:00Z">
              <w:rPr/>
            </w:rPrChange>
          </w:rPr>
          <w:t xml:space="preserve">our approach </w:t>
        </w:r>
      </w:ins>
      <w:ins w:id="1056" w:author="Yoav Ram" w:date="2018-11-14T11:20:00Z">
        <w:r w:rsidR="003B18C6">
          <w:rPr>
            <w:highlight w:val="yellow"/>
          </w:rPr>
          <w:t xml:space="preserve">be </w:t>
        </w:r>
      </w:ins>
      <w:ins w:id="1057" w:author="Yoav Ram" w:date="2018-11-14T09:59:00Z">
        <w:r w:rsidR="00D5398E" w:rsidRPr="00BE030C">
          <w:rPr>
            <w:highlight w:val="yellow"/>
            <w:rPrChange w:id="1058" w:author="Yoav Ram" w:date="2018-11-14T10:02:00Z">
              <w:rPr/>
            </w:rPrChange>
          </w:rPr>
          <w:t xml:space="preserve">can similarly applied to </w:t>
        </w:r>
      </w:ins>
      <w:ins w:id="1059" w:author="Yoav Ram" w:date="2018-11-14T10:00:00Z">
        <w:r w:rsidR="00D5398E" w:rsidRPr="00BE030C">
          <w:rPr>
            <w:highlight w:val="yellow"/>
            <w:rPrChange w:id="1060" w:author="Yoav Ram" w:date="2018-11-14T10:02:00Z">
              <w:rPr/>
            </w:rPrChange>
          </w:rPr>
          <w:t xml:space="preserve">predict the relative growth of </w:t>
        </w:r>
      </w:ins>
      <w:ins w:id="1061" w:author="Yoav Ram" w:date="2018-11-14T09:59:00Z">
        <w:r w:rsidR="00D5398E" w:rsidRPr="00BE030C">
          <w:rPr>
            <w:highlight w:val="yellow"/>
            <w:rPrChange w:id="1062" w:author="Yoav Ram" w:date="2018-11-14T10:02:00Z">
              <w:rPr/>
            </w:rPrChange>
          </w:rPr>
          <w:t>strains experienc</w:t>
        </w:r>
      </w:ins>
      <w:ins w:id="1063" w:author="Yoav Ram" w:date="2018-11-14T10:00:00Z">
        <w:r w:rsidR="00D5398E" w:rsidRPr="00BE030C">
          <w:rPr>
            <w:highlight w:val="yellow"/>
            <w:rPrChange w:id="1064" w:author="Yoav Ram" w:date="2018-11-14T10:02:00Z">
              <w:rPr/>
            </w:rPrChange>
          </w:rPr>
          <w:t>ing</w:t>
        </w:r>
      </w:ins>
      <w:ins w:id="1065" w:author="Yoav Ram" w:date="2018-11-14T09:59:00Z">
        <w:r w:rsidR="00D5398E" w:rsidRPr="00BE030C">
          <w:rPr>
            <w:highlight w:val="yellow"/>
            <w:rPrChange w:id="1066" w:author="Yoav Ram" w:date="2018-11-14T10:02:00Z">
              <w:rPr/>
            </w:rPrChange>
          </w:rPr>
          <w:t xml:space="preserve"> different drug</w:t>
        </w:r>
      </w:ins>
      <w:ins w:id="1067" w:author="Yoav Ram" w:date="2018-11-14T10:00:00Z">
        <w:r w:rsidR="00D5398E" w:rsidRPr="00BE030C">
          <w:rPr>
            <w:highlight w:val="yellow"/>
            <w:rPrChange w:id="1068" w:author="Yoav Ram" w:date="2018-11-14T10:02:00Z">
              <w:rPr/>
            </w:rPrChange>
          </w:rPr>
          <w:t xml:space="preserve"> </w:t>
        </w:r>
        <w:r w:rsidR="00D5398E" w:rsidRPr="00BE030C">
          <w:rPr>
            <w:highlight w:val="yellow"/>
            <w:rPrChange w:id="1069" w:author="Yoav Ram" w:date="2018-11-14T10:02:00Z">
              <w:rPr/>
            </w:rPrChange>
          </w:rPr>
          <w:lastRenderedPageBreak/>
          <w:t>or nutrient</w:t>
        </w:r>
      </w:ins>
      <w:ins w:id="1070" w:author="Yoav Ram" w:date="2018-11-14T09:59:00Z">
        <w:r w:rsidR="00D5398E" w:rsidRPr="00BE030C">
          <w:rPr>
            <w:highlight w:val="yellow"/>
            <w:rPrChange w:id="1071" w:author="Yoav Ram" w:date="2018-11-14T10:02:00Z">
              <w:rPr/>
            </w:rPrChange>
          </w:rPr>
          <w:t xml:space="preserve"> concentrations.</w:t>
        </w:r>
      </w:ins>
      <w:ins w:id="1072" w:author="Yoav Ram" w:date="2018-11-14T10:01:00Z">
        <w:r w:rsidR="00BE030C">
          <w:t xml:space="preserve"> </w:t>
        </w:r>
      </w:ins>
      <w:ins w:id="1073" w:author="Yoav Ram" w:date="2018-11-14T09:51:00Z">
        <w:r w:rsidR="00E318D0">
          <w:t>Third</w:t>
        </w:r>
      </w:ins>
      <w:ins w:id="1074" w:author="Yoav Ram" w:date="2018-11-14T09:50:00Z">
        <w:r w:rsidR="00E318D0">
          <w:t xml:space="preserve">, </w:t>
        </w:r>
      </w:ins>
      <w:del w:id="1075" w:author="Yoav Ram" w:date="2018-11-14T09:50:00Z">
        <w:r w:rsidR="005756F6" w:rsidRPr="00643E5F" w:rsidDel="00E318D0">
          <w:delText xml:space="preserve">Even </w:delText>
        </w:r>
      </w:del>
      <w:ins w:id="1076" w:author="Yoav Ram" w:date="2018-11-14T09:50:00Z">
        <w:r w:rsidR="00E318D0">
          <w:t>e</w:t>
        </w:r>
        <w:r w:rsidR="00E318D0" w:rsidRPr="00643E5F">
          <w:t xml:space="preserve">ven </w:t>
        </w:r>
      </w:ins>
      <w:r w:rsidR="005756F6" w:rsidRPr="00643E5F">
        <w:t xml:space="preserve">when competition experiments can be performed, they cannot explain how differences in fitness relate to differences in growth: is strain 1 fitter than strain 2 due to faster growth rate or due to shorter lag phase? By inferring relative fitness from growth parameters, our approach sheds light on the source of differences in fitness. Furthermore, one can change specific growth parameters and simulate competitions, thereby </w:t>
      </w:r>
      <w:r w:rsidR="00D35BFD" w:rsidRPr="00643E5F">
        <w:t>predicting</w:t>
      </w:r>
      <w:r w:rsidR="005756F6" w:rsidRPr="00643E5F">
        <w:t xml:space="preserve"> the effect</w:t>
      </w:r>
      <w:r w:rsidR="007D15C7" w:rsidRPr="00643E5F">
        <w:t>s</w:t>
      </w:r>
      <w:r w:rsidR="005756F6" w:rsidRPr="00643E5F">
        <w:t xml:space="preserve"> of </w:t>
      </w:r>
      <w:r w:rsidR="00A9402F" w:rsidRPr="00643E5F">
        <w:t>such changes</w:t>
      </w:r>
      <w:r w:rsidR="005756F6" w:rsidRPr="00643E5F">
        <w:t xml:space="preserve"> on competitions. </w:t>
      </w:r>
    </w:p>
    <w:p w14:paraId="7DAB55D9" w14:textId="4F116F5A" w:rsidR="00BE030C" w:rsidRPr="0025589C" w:rsidRDefault="00257F74">
      <w:pPr>
        <w:pPrChange w:id="1077" w:author="Yoav Ram" w:date="2018-11-14T10:02:00Z">
          <w:pPr>
            <w:spacing w:line="480" w:lineRule="auto"/>
            <w:ind w:firstLine="0"/>
          </w:pPr>
        </w:pPrChange>
      </w:pPr>
      <w:r w:rsidRPr="00F22259">
        <w:t xml:space="preserve">Another interesting approach </w:t>
      </w:r>
      <w:r w:rsidR="00F35683">
        <w:t>to</w:t>
      </w:r>
      <w:r w:rsidR="00F35683" w:rsidRPr="00F22259">
        <w:t xml:space="preserve"> </w:t>
      </w:r>
      <w:r w:rsidRPr="00F22259">
        <w:t xml:space="preserve">relating differences in growth during different growth phases to fitness has recently been described by Li et al. (11). This work </w:t>
      </w:r>
      <w:r w:rsidR="00E423B2" w:rsidRPr="00F22259">
        <w:t>assumes</w:t>
      </w:r>
      <w:r w:rsidRPr="00F22259">
        <w:t xml:space="preserve"> that if a </w:t>
      </w:r>
      <w:r w:rsidR="00E423B2" w:rsidRPr="00F22259">
        <w:t>strain</w:t>
      </w:r>
      <w:r w:rsidRPr="00F22259">
        <w:t xml:space="preserve"> grows faster in </w:t>
      </w:r>
      <w:r w:rsidR="00E423B2" w:rsidRPr="00F22259">
        <w:t xml:space="preserve">a specific </w:t>
      </w:r>
      <w:r w:rsidRPr="00F22259">
        <w:t xml:space="preserve">growth </w:t>
      </w:r>
      <w:r w:rsidR="00E423B2" w:rsidRPr="00F22259">
        <w:t>phase, prolonging</w:t>
      </w:r>
      <w:r w:rsidRPr="00F22259">
        <w:t xml:space="preserve"> that phase while keeping other phases </w:t>
      </w:r>
      <w:r w:rsidR="00E423B2" w:rsidRPr="00F22259">
        <w:t xml:space="preserve">fixed will increase the strain’s relative </w:t>
      </w:r>
      <w:r w:rsidRPr="00F22259">
        <w:t>fitness. “Fitness profiles” – measurements of relative fitness with systematically varied growth phase</w:t>
      </w:r>
      <w:r w:rsidR="00F22259" w:rsidRPr="00F22259">
        <w:t xml:space="preserve"> duration</w:t>
      </w:r>
      <w:r w:rsidRPr="00F22259">
        <w:t>s</w:t>
      </w:r>
      <w:r w:rsidR="00F22259" w:rsidRPr="00F22259">
        <w:t xml:space="preserve"> </w:t>
      </w:r>
      <w:r w:rsidRPr="00F22259">
        <w:t xml:space="preserve">– were characterized and used to find the underlying cause of fitness gain in strains that previously evolved </w:t>
      </w:r>
      <w:r w:rsidR="00FE67CC">
        <w:t>in</w:t>
      </w:r>
      <w:r w:rsidRPr="00F22259">
        <w:t xml:space="preserve"> a glucose-limited environment.</w:t>
      </w:r>
      <w:r w:rsidR="00F22259">
        <w:t xml:space="preserve"> </w:t>
      </w:r>
      <w:r w:rsidR="007E1ADA" w:rsidRPr="00643E5F">
        <w:t>This is a very promising approach, but also very labor intensive and expensive compared to our approach.</w:t>
      </w:r>
    </w:p>
    <w:p w14:paraId="666C5538" w14:textId="508728DD" w:rsidR="00096E8A" w:rsidRPr="0025589C" w:rsidRDefault="00833635">
      <w:pPr>
        <w:pPrChange w:id="1078" w:author="Yoav Ram" w:date="2018-11-13T12:41:00Z">
          <w:pPr>
            <w:spacing w:line="480" w:lineRule="auto"/>
            <w:ind w:firstLine="0"/>
          </w:pPr>
        </w:pPrChange>
      </w:pPr>
      <w:r w:rsidRPr="0025589C">
        <w:t>We have released</w:t>
      </w:r>
      <w:r w:rsidR="004B3D8A" w:rsidRPr="0025589C">
        <w:t xml:space="preserve"> </w:t>
      </w:r>
      <w:r w:rsidR="004B3D8A" w:rsidRPr="0025589C">
        <w:rPr>
          <w:i/>
          <w:iCs/>
        </w:rPr>
        <w:t>Curveball</w:t>
      </w:r>
      <w:r w:rsidR="004B3D8A" w:rsidRPr="0025589C">
        <w:t>,</w:t>
      </w:r>
      <w:r w:rsidRPr="0025589C">
        <w:t xml:space="preserve"> an open-source software package which implements </w:t>
      </w:r>
      <w:r w:rsidR="004B3D8A" w:rsidRPr="0025589C">
        <w:t xml:space="preserve">our new approach </w:t>
      </w:r>
      <w:r w:rsidRPr="0025589C">
        <w:t>(</w:t>
      </w:r>
      <w:r w:rsidR="00DE1D24">
        <w:rPr>
          <w:rStyle w:val="Hyperlink"/>
        </w:rPr>
        <w:fldChar w:fldCharType="begin"/>
      </w:r>
      <w:r w:rsidR="00DE1D24">
        <w:rPr>
          <w:rStyle w:val="Hyperlink"/>
        </w:rPr>
        <w:instrText xml:space="preserve"> HYPERLINK "http://curveball.yoavram.com" </w:instrText>
      </w:r>
      <w:r w:rsidR="00DE1D24">
        <w:rPr>
          <w:rStyle w:val="Hyperlink"/>
        </w:rPr>
        <w:fldChar w:fldCharType="separate"/>
      </w:r>
      <w:r w:rsidRPr="0025589C">
        <w:rPr>
          <w:rStyle w:val="Hyperlink"/>
        </w:rPr>
        <w:t>http://curveball.yoavram.com</w:t>
      </w:r>
      <w:r w:rsidR="00DE1D24">
        <w:rPr>
          <w:rStyle w:val="Hyperlink"/>
        </w:rPr>
        <w:fldChar w:fldCharType="end"/>
      </w:r>
      <w:r w:rsidRPr="0025589C">
        <w:t>). This software is written in Python</w:t>
      </w:r>
      <w:r w:rsidR="00FB039B" w:rsidRPr="0025589C">
        <w:t xml:space="preserve"> </w:t>
      </w:r>
      <w:r w:rsidRPr="0025589C">
        <w:fldChar w:fldCharType="begin" w:fldLock="1"/>
      </w:r>
      <w:r w:rsidR="00667056">
        <w:instrText>ADDIN CSL_CITATION {"citationItems":[{"id":"ITEM-1","itemData":{"author":[{"dropping-particle":"","family":"Rossum","given":"Guido","non-dropping-particle":"Van","parse-names":false,"suffix":""},{"dropping-particle":"","family":"others","given":"","non-dropping-particle":"","parse-names":false,"suffix":""}],"container-title":"USENIX Annual Technical Conference","id":"ITEM-1","issued":{"date-parts":[["2007"]]},"title":"Python Programming Language.","type":"paper-conference"},"uris":["http://www.mendeley.com/documents/?uuid=93df79a9-55dd-427f-8aa0-45b586c4be37"]}],"mendeley":{"formattedCitation":"(23)","plainTextFormattedCitation":"(23)","previouslyFormattedCitation":"(23)"},"properties":{"noteIndex":0},"schema":"https://github.com/citation-style-language/schema/raw/master/csl-citation.json"}</w:instrText>
      </w:r>
      <w:r w:rsidRPr="0025589C">
        <w:fldChar w:fldCharType="separate"/>
      </w:r>
      <w:r w:rsidR="0075268D" w:rsidRPr="0075268D">
        <w:rPr>
          <w:noProof/>
        </w:rPr>
        <w:t>(23)</w:t>
      </w:r>
      <w:r w:rsidRPr="0025589C">
        <w:fldChar w:fldCharType="end"/>
      </w:r>
      <w:r w:rsidR="005327AF">
        <w:t>, an open-source and free programming language,</w:t>
      </w:r>
      <w:r w:rsidRPr="0025589C" w:rsidDel="00912FD4">
        <w:t xml:space="preserve"> </w:t>
      </w:r>
      <w:r w:rsidRPr="0025589C">
        <w:t>and includes a user interface that does not require prior knowledge in programming.</w:t>
      </w:r>
      <w:ins w:id="1079" w:author="Yoav Ram" w:date="2018-11-14T10:32:00Z">
        <w:r w:rsidR="00C51516">
          <w:t xml:space="preserve"> </w:t>
        </w:r>
      </w:ins>
      <w:ins w:id="1080" w:author="Yoav Ram" w:date="2018-11-14T11:20:00Z">
        <w:r w:rsidR="00F80842" w:rsidRPr="00F80842">
          <w:rPr>
            <w:i/>
            <w:iCs/>
            <w:highlight w:val="yellow"/>
            <w:rPrChange w:id="1081" w:author="Yoav Ram" w:date="2018-11-14T11:20:00Z">
              <w:rPr>
                <w:i/>
                <w:iCs/>
              </w:rPr>
            </w:rPrChange>
          </w:rPr>
          <w:t>Curveball</w:t>
        </w:r>
        <w:r w:rsidR="00F80842" w:rsidRPr="00F80842">
          <w:rPr>
            <w:highlight w:val="yellow"/>
          </w:rPr>
          <w:t xml:space="preserve"> </w:t>
        </w:r>
      </w:ins>
      <w:ins w:id="1082" w:author="Yoav Ram" w:date="2018-11-14T10:32:00Z">
        <w:r w:rsidR="00C51516" w:rsidRPr="00C51516">
          <w:rPr>
            <w:highlight w:val="yellow"/>
            <w:rPrChange w:id="1083" w:author="Yoav Ram" w:date="2018-11-14T10:32:00Z">
              <w:rPr/>
            </w:rPrChange>
          </w:rPr>
          <w:t xml:space="preserve">has already been successfully used to estimate relative fitness in </w:t>
        </w:r>
        <w:r w:rsidR="00C51516" w:rsidRPr="00C51516">
          <w:rPr>
            <w:i/>
            <w:iCs/>
            <w:highlight w:val="yellow"/>
            <w:rPrChange w:id="1084" w:author="Yoav Ram" w:date="2018-11-14T10:32:00Z">
              <w:rPr>
                <w:i/>
                <w:iCs/>
              </w:rPr>
            </w:rPrChange>
          </w:rPr>
          <w:t xml:space="preserve">E. coli </w:t>
        </w:r>
        <w:r w:rsidR="00C51516" w:rsidRPr="007A46A3">
          <w:rPr>
            <w:highlight w:val="yellow"/>
          </w:rPr>
          <w:fldChar w:fldCharType="begin" w:fldLock="1"/>
        </w:r>
      </w:ins>
      <w:r w:rsidR="00F74E04">
        <w:rPr>
          <w:highlight w:val="yellow"/>
        </w:rPr>
        <w:instrText>ADDIN CSL_CITATION {"citationItems":[{"id":"ITEM-1","itemData":{"DOI":"10.1073/pnas.1719375115","ISSN":"0027-8424","PMID":"16005440","abstract":"BACKGROUND: Frequent electroencephalographic arousals or awakenings associated with periodic leg movements (PLM) might be responsible in part for the complaints of sleep disturbances made by patients treated with antidepressants. Past studies, however, have determined the effects of only certain limited antidepressants, generally in small numbers of subjects, and never in a head-to-head study. METHODS: A total of 274 consecutive patients taking antidepressants and 69 control subjects not taking antidepressants met criteria among patients referred for overnight diagnostic polysomnography. Periodic leg movements were visually counted and the PLM index (PLMI) was calculated. RESULTS: The venlafaxine and selective serotonin reuptake inhibitor (SSRI) groups had significantly higher mean PLMIs than control and bupropion groups. Periodic leg movement indexes at thresholds considered to be of potential clinical significance were more statistically prevalent in the SSRI and venlafaxine groups compared with the control and bupropion groups. The odds ratio of having a PLMI greater than 20 was 5.15 for the SSRI group and 5.24 for the venlafaxine group compared with the control group. CONCLUSIONS: Venlafaxine and SSRI-induced PLM are likely to be the result of enhanced serotonergic availability and secondarily decreased dopaminergic effects. The results of this study might assist in the selection of antidepressants, especially in patients with pronounced sleep complaints.","author":[{"dropping-particle":"","family":"Frumkin","given":"Idan","non-dropping-particle":"","parse-names":false,"suffix":""},{"dropping-particle":"","family":"Lajoie","given":"Marc J.","non-dropping-particle":"","parse-names":false,"suffix":""},{"dropping-particle":"","family":"Gregg","given":"Christopher J.","non-dropping-particle":"","parse-names":false,"suffix":""},{"dropping-particle":"","family":"Hornung","given":"Gil","non-dropping-particle":"","parse-names":false,"suffix":""},{"dropping-particle":"","family":"Church","given":"George M.","non-dropping-particle":"","parse-names":false,"suffix":""},{"dropping-particle":"","family":"Pilpel","given":"Yitzhak","non-dropping-particle":"","parse-names":false,"suffix":""}],"container-title":"Proceedings of the National Academy of Sciences","id":"ITEM-1","issue":"21","issued":{"date-parts":[["2018"]]},"page":"E4940-E4949","title":"Codon usage of highly expressed genes affects proteome-wide translation efficiency","type":"article-journal","volume":"115"},"uris":["http://www.mendeley.com/documents/?uuid=f9fc6e8d-2c78-4805-a19b-2bce3282e115"]}],"mendeley":{"formattedCitation":"(18)","plainTextFormattedCitation":"(18)","previouslyFormattedCitation":"(18)"},"properties":{"noteIndex":0},"schema":"https://github.com/citation-style-language/schema/raw/master/csl-citation.json"}</w:instrText>
      </w:r>
      <w:ins w:id="1085" w:author="Yoav Ram" w:date="2018-11-14T10:32:00Z">
        <w:r w:rsidR="00C51516" w:rsidRPr="00C51516">
          <w:rPr>
            <w:highlight w:val="yellow"/>
            <w:rPrChange w:id="1086" w:author="Yoav Ram" w:date="2018-11-14T10:32:00Z">
              <w:rPr>
                <w:highlight w:val="yellow"/>
              </w:rPr>
            </w:rPrChange>
          </w:rPr>
          <w:fldChar w:fldCharType="separate"/>
        </w:r>
      </w:ins>
      <w:r w:rsidR="00667056" w:rsidRPr="00667056">
        <w:rPr>
          <w:noProof/>
          <w:highlight w:val="yellow"/>
        </w:rPr>
        <w:t>(18)</w:t>
      </w:r>
      <w:ins w:id="1087" w:author="Yoav Ram" w:date="2018-11-14T10:32:00Z">
        <w:r w:rsidR="00C51516" w:rsidRPr="00C51516">
          <w:rPr>
            <w:highlight w:val="yellow"/>
            <w:rPrChange w:id="1088" w:author="Yoav Ram" w:date="2018-11-14T10:32:00Z">
              <w:rPr>
                <w:highlight w:val="yellow"/>
              </w:rPr>
            </w:rPrChange>
          </w:rPr>
          <w:fldChar w:fldCharType="end"/>
        </w:r>
        <w:r w:rsidR="00C51516" w:rsidRPr="00C51516">
          <w:rPr>
            <w:highlight w:val="yellow"/>
          </w:rPr>
          <w:t>.</w:t>
        </w:r>
      </w:ins>
      <w:r w:rsidRPr="0025589C">
        <w:t xml:space="preserve"> It is </w:t>
      </w:r>
      <w:r w:rsidRPr="00D35BFD">
        <w:rPr>
          <w:i/>
          <w:iCs/>
        </w:rPr>
        <w:t>free</w:t>
      </w:r>
      <w:r w:rsidRPr="0025589C">
        <w:t xml:space="preserve"> and </w:t>
      </w:r>
      <w:r w:rsidRPr="00D35BFD">
        <w:rPr>
          <w:i/>
          <w:iCs/>
        </w:rPr>
        <w:t>open</w:t>
      </w:r>
      <w:r w:rsidR="000F53ED">
        <w:t xml:space="preserve"> (i.e. </w:t>
      </w:r>
      <w:r w:rsidR="000F53ED">
        <w:rPr>
          <w:i/>
          <w:iCs/>
        </w:rPr>
        <w:t>libre</w:t>
      </w:r>
      <w:r w:rsidR="000F53ED">
        <w:t xml:space="preserve"> and </w:t>
      </w:r>
      <w:r w:rsidR="000F53ED">
        <w:rPr>
          <w:i/>
          <w:iCs/>
        </w:rPr>
        <w:t>gratis</w:t>
      </w:r>
      <w:r w:rsidR="000F53ED">
        <w:t>)</w:t>
      </w:r>
      <w:r w:rsidRPr="0025589C">
        <w:t xml:space="preserve">, </w:t>
      </w:r>
      <w:r w:rsidR="00E541DF">
        <w:t>so</w:t>
      </w:r>
      <w:r w:rsidRPr="0025589C">
        <w:t xml:space="preserve"> that additional data formats, growth and competition models, and other analyses </w:t>
      </w:r>
      <w:del w:id="1089" w:author="Yoav Ram" w:date="2018-11-14T11:21:00Z">
        <w:r w:rsidRPr="0025589C" w:rsidDel="00F80842">
          <w:delText xml:space="preserve">can </w:delText>
        </w:r>
      </w:del>
      <w:ins w:id="1090" w:author="Yoav Ram" w:date="2018-11-14T11:21:00Z">
        <w:r w:rsidR="00F80842">
          <w:t>could</w:t>
        </w:r>
        <w:r w:rsidR="00F80842" w:rsidRPr="0025589C">
          <w:t xml:space="preserve"> </w:t>
        </w:r>
      </w:ins>
      <w:r w:rsidRPr="0025589C">
        <w:t>be added by the community to extend its utility.</w:t>
      </w:r>
    </w:p>
    <w:p w14:paraId="24785C74" w14:textId="77777777" w:rsidR="007A7F01" w:rsidRPr="0025589C" w:rsidRDefault="007A7F01">
      <w:pPr>
        <w:pStyle w:val="Heading2"/>
        <w:spacing w:line="360" w:lineRule="auto"/>
        <w:ind w:firstLine="284"/>
        <w:pPrChange w:id="1091" w:author="Yoav Ram" w:date="2018-11-13T12:41:00Z">
          <w:pPr>
            <w:pStyle w:val="Heading2"/>
          </w:pPr>
        </w:pPrChange>
      </w:pPr>
      <w:r w:rsidRPr="0025589C">
        <w:t>Conclusions</w:t>
      </w:r>
    </w:p>
    <w:p w14:paraId="0ED019BF" w14:textId="52454734" w:rsidR="007942A2" w:rsidRPr="0025589C" w:rsidRDefault="007A7F01">
      <w:pPr>
        <w:pPrChange w:id="1092" w:author="Yoav Ram" w:date="2018-11-13T12:41:00Z">
          <w:pPr>
            <w:spacing w:line="480" w:lineRule="auto"/>
            <w:ind w:firstLine="0"/>
          </w:pPr>
        </w:pPrChange>
      </w:pPr>
      <w:r w:rsidRPr="0025589C">
        <w:t xml:space="preserve">We developed and tested a new </w:t>
      </w:r>
      <w:r w:rsidR="00740A2F" w:rsidRPr="0025589C">
        <w:t xml:space="preserve">approach </w:t>
      </w:r>
      <w:r w:rsidR="003E1692">
        <w:t>for</w:t>
      </w:r>
      <w:r w:rsidR="003E1692" w:rsidRPr="0025589C">
        <w:t xml:space="preserve"> analyz</w:t>
      </w:r>
      <w:r w:rsidR="003E1692">
        <w:t>ing</w:t>
      </w:r>
      <w:r w:rsidR="003E1692" w:rsidRPr="0025589C">
        <w:t xml:space="preserve"> </w:t>
      </w:r>
      <w:r w:rsidRPr="0025589C">
        <w:t>growth curve</w:t>
      </w:r>
      <w:r w:rsidR="000D44AC" w:rsidRPr="0025589C">
        <w:t xml:space="preserve"> data</w:t>
      </w:r>
      <w:r w:rsidRPr="0025589C">
        <w:t xml:space="preserve">, </w:t>
      </w:r>
      <w:r w:rsidR="004A703D" w:rsidRPr="0025589C">
        <w:t xml:space="preserve">and applied it to </w:t>
      </w:r>
      <w:r w:rsidRPr="0025589C">
        <w:t xml:space="preserve">predict </w:t>
      </w:r>
      <w:r w:rsidR="00CA59A5">
        <w:t xml:space="preserve">the relative </w:t>
      </w:r>
      <w:r w:rsidRPr="0025589C">
        <w:t>growth</w:t>
      </w:r>
      <w:ins w:id="1093" w:author="Yoav Ram" w:date="2018-11-14T10:36:00Z">
        <w:r w:rsidR="008E66B1">
          <w:t xml:space="preserve"> and fitness</w:t>
        </w:r>
      </w:ins>
      <w:r w:rsidRPr="0025589C">
        <w:t xml:space="preserve"> </w:t>
      </w:r>
      <w:r w:rsidR="004A703D" w:rsidRPr="0025589C">
        <w:t>of individual</w:t>
      </w:r>
      <w:r w:rsidR="000D44AC" w:rsidRPr="0025589C">
        <w:t xml:space="preserve"> </w:t>
      </w:r>
      <w:r w:rsidR="004A703D" w:rsidRPr="0025589C">
        <w:t>s</w:t>
      </w:r>
      <w:r w:rsidR="000D44AC" w:rsidRPr="0025589C">
        <w:t>trains</w:t>
      </w:r>
      <w:r w:rsidR="004A703D" w:rsidRPr="0025589C">
        <w:t xml:space="preserve"> within</w:t>
      </w:r>
      <w:r w:rsidRPr="0025589C">
        <w:t xml:space="preserve"> </w:t>
      </w:r>
      <w:r w:rsidR="000D44AC" w:rsidRPr="0025589C">
        <w:t xml:space="preserve">a </w:t>
      </w:r>
      <w:r w:rsidRPr="0025589C">
        <w:t xml:space="preserve">mixed culture. </w:t>
      </w:r>
      <w:r w:rsidR="004A703D" w:rsidRPr="0025589C">
        <w:t>Th</w:t>
      </w:r>
      <w:r w:rsidR="00740A2F" w:rsidRPr="0025589C">
        <w:t xml:space="preserve">is approach can </w:t>
      </w:r>
      <w:r w:rsidR="00FB039B" w:rsidRPr="0025589C">
        <w:t>improve</w:t>
      </w:r>
      <w:r w:rsidRPr="0025589C">
        <w:t xml:space="preserve"> fitness estimation from growth curve</w:t>
      </w:r>
      <w:r w:rsidR="000D44AC" w:rsidRPr="0025589C">
        <w:t xml:space="preserve"> data</w:t>
      </w:r>
      <w:r w:rsidRPr="0025589C">
        <w:t xml:space="preserve">, has a clear biological interpretation, and can be used to predict and interpret growth in a mixed culture and </w:t>
      </w:r>
      <w:r w:rsidR="008E3515" w:rsidRPr="0025589C">
        <w:t xml:space="preserve">results of </w:t>
      </w:r>
      <w:r w:rsidRPr="0025589C">
        <w:t>competition experiments.</w:t>
      </w:r>
      <w:bookmarkStart w:id="1094" w:name="_Ref439853427"/>
    </w:p>
    <w:p w14:paraId="605BF98C" w14:textId="77777777" w:rsidR="00643E5F" w:rsidRDefault="00643E5F">
      <w:pPr>
        <w:spacing w:after="200"/>
        <w:rPr>
          <w:rFonts w:eastAsiaTheme="majorEastAsia"/>
          <w:b/>
          <w:bCs/>
          <w:kern w:val="32"/>
          <w:sz w:val="28"/>
          <w:szCs w:val="28"/>
        </w:rPr>
        <w:pPrChange w:id="1095" w:author="Yoav Ram" w:date="2018-11-13T12:41:00Z">
          <w:pPr>
            <w:spacing w:after="200" w:line="480" w:lineRule="auto"/>
            <w:ind w:firstLine="0"/>
          </w:pPr>
        </w:pPrChange>
      </w:pPr>
      <w:bookmarkStart w:id="1096" w:name="_Ref455590789"/>
      <w:r>
        <w:br w:type="page"/>
      </w:r>
    </w:p>
    <w:p w14:paraId="607869F5" w14:textId="70895A59" w:rsidR="007A7F01" w:rsidRPr="0025589C" w:rsidRDefault="007A7F01">
      <w:pPr>
        <w:pStyle w:val="Heading1"/>
        <w:spacing w:line="360" w:lineRule="auto"/>
        <w:ind w:firstLine="284"/>
        <w:pPrChange w:id="1097" w:author="Yoav Ram" w:date="2018-11-13T12:41:00Z">
          <w:pPr>
            <w:pStyle w:val="Heading1"/>
          </w:pPr>
        </w:pPrChange>
      </w:pPr>
      <w:bookmarkStart w:id="1098" w:name="_Ref529956456"/>
      <w:r w:rsidRPr="0025589C">
        <w:lastRenderedPageBreak/>
        <w:t>Materials and Methods</w:t>
      </w:r>
      <w:bookmarkEnd w:id="1094"/>
      <w:bookmarkEnd w:id="1096"/>
      <w:bookmarkEnd w:id="1098"/>
    </w:p>
    <w:p w14:paraId="6840A7B2" w14:textId="7DD21C5D" w:rsidR="00EC4487" w:rsidRPr="00EC4487" w:rsidRDefault="007A7F01">
      <w:pPr>
        <w:pPrChange w:id="1099" w:author="Yoav Ram" w:date="2018-11-14T11:26:00Z">
          <w:pPr>
            <w:spacing w:line="480" w:lineRule="auto"/>
            <w:ind w:firstLine="0"/>
          </w:pPr>
        </w:pPrChange>
      </w:pPr>
      <w:r w:rsidRPr="0025589C">
        <w:rPr>
          <w:b/>
          <w:bCs/>
        </w:rPr>
        <w:t>Strains and plasmids</w:t>
      </w:r>
      <w:ins w:id="1100" w:author="Yoav Ram" w:date="2018-11-14T11:22:00Z">
        <w:r w:rsidR="00EC4487">
          <w:rPr>
            <w:b/>
            <w:bCs/>
          </w:rPr>
          <w:t xml:space="preserve">: </w:t>
        </w:r>
      </w:ins>
      <w:del w:id="1101" w:author="Yoav Ram" w:date="2018-11-14T11:26:00Z">
        <w:r w:rsidRPr="0025589C" w:rsidDel="00862800">
          <w:rPr>
            <w:b/>
            <w:bCs/>
          </w:rPr>
          <w:delText xml:space="preserve">. </w:delText>
        </w:r>
      </w:del>
      <w:del w:id="1102" w:author="Yoav Ram" w:date="2018-11-14T11:22:00Z">
        <w:r w:rsidRPr="0025589C" w:rsidDel="00EC4487">
          <w:rPr>
            <w:i/>
            <w:iCs/>
          </w:rPr>
          <w:delText xml:space="preserve">Escherichia </w:delText>
        </w:r>
      </w:del>
      <w:ins w:id="1103" w:author="Yoav Ram" w:date="2018-11-14T11:22:00Z">
        <w:r w:rsidR="00EC4487">
          <w:rPr>
            <w:i/>
            <w:iCs/>
          </w:rPr>
          <w:t>E.</w:t>
        </w:r>
        <w:r w:rsidR="00EC4487" w:rsidRPr="0025589C">
          <w:rPr>
            <w:i/>
            <w:iCs/>
          </w:rPr>
          <w:t xml:space="preserve"> </w:t>
        </w:r>
      </w:ins>
      <w:r w:rsidRPr="0025589C">
        <w:rPr>
          <w:i/>
          <w:iCs/>
        </w:rPr>
        <w:t>coli</w:t>
      </w:r>
      <w:r w:rsidRPr="0025589C">
        <w:t xml:space="preserve"> strains </w:t>
      </w:r>
      <w:r w:rsidR="00B87DFE" w:rsidRPr="0025589C">
        <w:t xml:space="preserve">used were </w:t>
      </w:r>
      <w:r w:rsidRPr="0025589C">
        <w:t>DH5α</w:t>
      </w:r>
      <w:r w:rsidR="00CB1737" w:rsidRPr="0025589C">
        <w:t xml:space="preserve"> (Berman lab, Tel-Aviv University)</w:t>
      </w:r>
      <w:r w:rsidRPr="0025589C">
        <w:t>, TG1</w:t>
      </w:r>
      <w:r w:rsidR="00B030EA" w:rsidRPr="0025589C">
        <w:t xml:space="preserve"> (Ron lab, Tel-Aviv University)</w:t>
      </w:r>
      <w:r w:rsidRPr="0025589C">
        <w:t>, JM109</w:t>
      </w:r>
      <w:r w:rsidR="00B030EA" w:rsidRPr="0025589C">
        <w:t xml:space="preserve"> (Nir lab, Tel-Aviv University)</w:t>
      </w:r>
      <w:r w:rsidRPr="0025589C">
        <w:t>, and K12 MG1655</w:t>
      </w:r>
      <w:r w:rsidR="007942A2" w:rsidRPr="0025589C">
        <w:t>-</w:t>
      </w:r>
      <w:r w:rsidRPr="0025589C">
        <w:t>Δfnr</w:t>
      </w:r>
      <w:r w:rsidR="00B030EA" w:rsidRPr="0025589C">
        <w:t xml:space="preserve"> (Ron lab, Tel-Aviv University)</w:t>
      </w:r>
      <w:r w:rsidRPr="0025589C">
        <w:t>. Plasmids</w:t>
      </w:r>
      <w:r w:rsidR="001F3A92" w:rsidRPr="0025589C">
        <w:t xml:space="preserve"> </w:t>
      </w:r>
      <w:r w:rsidRPr="0025589C">
        <w:t>contain a GFP or RFP gene</w:t>
      </w:r>
      <w:r w:rsidR="005327AF">
        <w:t>,</w:t>
      </w:r>
      <w:r w:rsidRPr="0025589C">
        <w:t xml:space="preserve"> and genes conferring resistance to kanamycin (Kan</w:t>
      </w:r>
      <w:r w:rsidRPr="0025589C">
        <w:rPr>
          <w:vertAlign w:val="superscript"/>
        </w:rPr>
        <w:t>R</w:t>
      </w:r>
      <w:r w:rsidRPr="0025589C">
        <w:t>) and chloramphenicol (Cap</w:t>
      </w:r>
      <w:r w:rsidRPr="0025589C">
        <w:rPr>
          <w:vertAlign w:val="superscript"/>
        </w:rPr>
        <w:t>R</w:t>
      </w:r>
      <w:r w:rsidRPr="0025589C">
        <w:t xml:space="preserve">) </w:t>
      </w:r>
      <w:r w:rsidR="00C35103" w:rsidRPr="0025589C">
        <w:t>(</w:t>
      </w:r>
      <w:r w:rsidR="000D44AC" w:rsidRPr="0025589C">
        <w:t>Milo lab, Weizmann Institute of Science</w:t>
      </w:r>
      <w:r w:rsidR="00FB039B" w:rsidRPr="0025589C">
        <w:t xml:space="preserve"> </w:t>
      </w:r>
      <w:r w:rsidR="00C35103" w:rsidRPr="0025589C">
        <w:fldChar w:fldCharType="begin" w:fldLock="1"/>
      </w:r>
      <w:r w:rsidR="00667056">
        <w:instrText>ADDIN CSL_CITATION {"citationItems":[{"id":"ITEM-1","itemData":{"DOI":"10.1093/nar/gkt151","ISSN":"0305-1048","author":[{"dropping-particle":"","family":"Zelcbuch","given":"L.","non-dropping-particle":"","parse-names":false,"suffix":""},{"dropping-particle":"","family":"Antonovsky","given":"N.","non-dropping-particle":"","parse-names":false,"suffix":""},{"dropping-particle":"","family":"Bar-Even","given":"A.","non-dropping-particle":"","parse-names":false,"suffix":""},{"dropping-particle":"","family":"Levin-Karp","given":"A.","non-dropping-particle":"","parse-names":false,"suffix":""},{"dropping-particle":"","family":"Barenholz","given":"U.","non-dropping-particle":"","parse-names":false,"suffix":""},{"dropping-particle":"","family":"Dayagi","given":"M.","non-dropping-particle":"","parse-names":false,"suffix":""},{"dropping-particle":"","family":"Liebermeister","given":"W.","non-dropping-particle":"","parse-names":false,"suffix":""},{"dropping-particle":"","family":"Flamholz","given":"A.","non-dropping-particle":"","parse-names":false,"suffix":""},{"dropping-particle":"","family":"Noor","given":"E.","non-dropping-particle":"","parse-names":false,"suffix":""},{"dropping-particle":"","family":"Amram","given":"S.","non-dropping-particle":"","parse-names":false,"suffix":""},{"dropping-particle":"","family":"Brandis","given":"A.","non-dropping-particle":"","parse-names":false,"suffix":""},{"dropping-particle":"","family":"Bareia","given":"T.","non-dropping-particle":"","parse-names":false,"suffix":""},{"dropping-particle":"","family":"Yofe","given":"I.","non-dropping-particle":"","parse-names":false,"suffix":""},{"dropping-particle":"","family":"Jubran","given":"H.","non-dropping-particle":"","parse-names":false,"suffix":""},{"dropping-particle":"","family":"Milo","given":"R.","non-dropping-particle":"","parse-names":false,"suffix":""}],"container-title":"Nucleic Acids Research","id":"ITEM-1","issue":"9","issued":{"date-parts":[["2013"]]},"page":"e98-e98","title":"Spanning high-dimensional expression space using ribosome-binding site combinatorics","type":"article-journal","volume":"41"},"uris":["http://www.mendeley.com/documents/?uuid=185255d4-2c34-4db4-bbbd-593223fd89bd"]}],"mendeley":{"formattedCitation":"(24)","plainTextFormattedCitation":"(24)","previouslyFormattedCitation":"(24)"},"properties":{"noteIndex":0},"schema":"https://github.com/citation-style-language/schema/raw/master/csl-citation.json"}</w:instrText>
      </w:r>
      <w:r w:rsidR="00C35103" w:rsidRPr="0025589C">
        <w:fldChar w:fldCharType="separate"/>
      </w:r>
      <w:r w:rsidR="0075268D" w:rsidRPr="0075268D">
        <w:rPr>
          <w:noProof/>
        </w:rPr>
        <w:t>(24)</w:t>
      </w:r>
      <w:r w:rsidR="00C35103" w:rsidRPr="0025589C">
        <w:fldChar w:fldCharType="end"/>
      </w:r>
      <w:r w:rsidR="00C35103" w:rsidRPr="0025589C">
        <w:t>)</w:t>
      </w:r>
      <w:r w:rsidRPr="0025589C">
        <w:t>.</w:t>
      </w:r>
      <w:ins w:id="1104" w:author="Yoav Ram" w:date="2018-11-14T11:26:00Z">
        <w:r w:rsidR="00862800">
          <w:t xml:space="preserve"> </w:t>
        </w:r>
        <w:r w:rsidR="00862800" w:rsidRPr="00862800">
          <w:rPr>
            <w:highlight w:val="yellow"/>
            <w:rPrChange w:id="1105" w:author="Yoav Ram" w:date="2018-11-14T11:29:00Z">
              <w:rPr/>
            </w:rPrChange>
          </w:rPr>
          <w:t xml:space="preserve">The </w:t>
        </w:r>
        <w:r w:rsidR="00862800" w:rsidRPr="00862800">
          <w:rPr>
            <w:i/>
            <w:iCs/>
            <w:highlight w:val="yellow"/>
            <w:rPrChange w:id="1106" w:author="Yoav Ram" w:date="2018-11-14T11:29:00Z">
              <w:rPr>
                <w:i/>
                <w:iCs/>
              </w:rPr>
            </w:rPrChange>
          </w:rPr>
          <w:t>lacI</w:t>
        </w:r>
        <w:r w:rsidR="00862800" w:rsidRPr="00862800">
          <w:rPr>
            <w:highlight w:val="yellow"/>
            <w:rPrChange w:id="1107" w:author="Yoav Ram" w:date="2018-11-14T11:29:00Z">
              <w:rPr/>
            </w:rPrChange>
          </w:rPr>
          <w:t xml:space="preserve"> </w:t>
        </w:r>
        <w:r w:rsidR="00862800" w:rsidRPr="00862800">
          <w:rPr>
            <w:i/>
            <w:iCs/>
            <w:highlight w:val="yellow"/>
            <w:rPrChange w:id="1108" w:author="Yoav Ram" w:date="2018-11-14T11:29:00Z">
              <w:rPr>
                <w:i/>
                <w:iCs/>
              </w:rPr>
            </w:rPrChange>
          </w:rPr>
          <w:t>E. coli</w:t>
        </w:r>
      </w:ins>
      <w:del w:id="1109" w:author="Yoav Ram" w:date="2018-11-14T11:26:00Z">
        <w:r w:rsidRPr="00862800" w:rsidDel="00862800">
          <w:rPr>
            <w:highlight w:val="yellow"/>
            <w:rPrChange w:id="1110" w:author="Yoav Ram" w:date="2018-11-14T11:29:00Z">
              <w:rPr/>
            </w:rPrChange>
          </w:rPr>
          <w:delText xml:space="preserve"> </w:delText>
        </w:r>
      </w:del>
      <w:ins w:id="1111" w:author="Yoav Ram" w:date="2018-11-14T11:26:00Z">
        <w:r w:rsidR="00862800" w:rsidRPr="00862800">
          <w:rPr>
            <w:highlight w:val="yellow"/>
            <w:rPrChange w:id="1112" w:author="Yoav Ram" w:date="2018-11-14T11:29:00Z">
              <w:rPr/>
            </w:rPrChange>
          </w:rPr>
          <w:t xml:space="preserve"> </w:t>
        </w:r>
      </w:ins>
      <w:ins w:id="1113" w:author="Yoav Ram" w:date="2018-11-14T11:23:00Z">
        <w:r w:rsidR="00EC4487" w:rsidRPr="00862800">
          <w:rPr>
            <w:highlight w:val="yellow"/>
            <w:rPrChange w:id="1114" w:author="Yoav Ram" w:date="2018-11-14T11:29:00Z">
              <w:rPr/>
            </w:rPrChange>
          </w:rPr>
          <w:t xml:space="preserve">strains </w:t>
        </w:r>
      </w:ins>
      <w:ins w:id="1115" w:author="Yoav Ram" w:date="2018-11-14T11:26:00Z">
        <w:r w:rsidR="00862800" w:rsidRPr="00862800">
          <w:rPr>
            <w:highlight w:val="yellow"/>
            <w:rPrChange w:id="1116" w:author="Yoav Ram" w:date="2018-11-14T11:29:00Z">
              <w:rPr/>
            </w:rPrChange>
          </w:rPr>
          <w:t xml:space="preserve">were </w:t>
        </w:r>
      </w:ins>
      <w:ins w:id="1117" w:author="Yoav Ram" w:date="2018-11-14T11:23:00Z">
        <w:r w:rsidR="00EC4487" w:rsidRPr="00862800">
          <w:rPr>
            <w:highlight w:val="yellow"/>
            <w:rPrChange w:id="1118" w:author="Yoav Ram" w:date="2018-11-14T11:29:00Z">
              <w:rPr/>
            </w:rPrChange>
          </w:rPr>
          <w:t xml:space="preserve">selected from populations previously evolved by Cooper and Lenski </w:t>
        </w:r>
        <w:r w:rsidR="00EC4487" w:rsidRPr="00862800">
          <w:rPr>
            <w:highlight w:val="yellow"/>
            <w:rPrChange w:id="1119" w:author="Yoav Ram" w:date="2018-11-14T11:29:00Z">
              <w:rPr/>
            </w:rPrChange>
          </w:rPr>
          <w:fldChar w:fldCharType="begin" w:fldLock="1"/>
        </w:r>
      </w:ins>
      <w:r w:rsidR="00986895">
        <w:rPr>
          <w:highlight w:val="yellow"/>
        </w:rPr>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(15)","plainTextFormattedCitation":"(15)","previouslyFormattedCitation":"(15)"},"properties":{"noteIndex":0},"schema":"https://github.com/citation-style-language/schema/raw/master/csl-citation.json"}</w:instrText>
      </w:r>
      <w:r w:rsidR="00EC4487" w:rsidRPr="00862800">
        <w:rPr>
          <w:highlight w:val="yellow"/>
          <w:rPrChange w:id="1120" w:author="Yoav Ram" w:date="2018-11-14T11:29:00Z">
            <w:rPr/>
          </w:rPrChange>
        </w:rPr>
        <w:fldChar w:fldCharType="separate"/>
      </w:r>
      <w:r w:rsidR="00EC4487" w:rsidRPr="00862800">
        <w:rPr>
          <w:noProof/>
          <w:highlight w:val="yellow"/>
          <w:rPrChange w:id="1121" w:author="Yoav Ram" w:date="2018-11-14T11:29:00Z">
            <w:rPr>
              <w:noProof/>
            </w:rPr>
          </w:rPrChange>
        </w:rPr>
        <w:t>(15)</w:t>
      </w:r>
      <w:ins w:id="1122" w:author="Yoav Ram" w:date="2018-11-14T11:23:00Z">
        <w:r w:rsidR="00EC4487" w:rsidRPr="00862800">
          <w:rPr>
            <w:highlight w:val="yellow"/>
            <w:rPrChange w:id="1123" w:author="Yoav Ram" w:date="2018-11-14T11:29:00Z">
              <w:rPr/>
            </w:rPrChange>
          </w:rPr>
          <w:fldChar w:fldCharType="end"/>
        </w:r>
        <w:r w:rsidR="00EC4487" w:rsidRPr="00862800">
          <w:rPr>
            <w:highlight w:val="yellow"/>
            <w:rPrChange w:id="1124" w:author="Yoav Ram" w:date="2018-11-14T11:29:00Z">
              <w:rPr/>
            </w:rPrChange>
          </w:rPr>
          <w:t>.</w:t>
        </w:r>
      </w:ins>
      <w:ins w:id="1125" w:author="Yoav Ram" w:date="2018-11-14T11:25:00Z">
        <w:r w:rsidR="00EC4487">
          <w:t xml:space="preserve"> </w:t>
        </w:r>
      </w:ins>
    </w:p>
    <w:p w14:paraId="0685D757" w14:textId="6F57819C" w:rsidR="007A7F01" w:rsidRPr="0025589C" w:rsidRDefault="00C0791B">
      <w:pPr>
        <w:pPrChange w:id="1126" w:author="Yoav Ram" w:date="2018-11-13T12:41:00Z">
          <w:pPr>
            <w:spacing w:line="480" w:lineRule="auto"/>
            <w:ind w:firstLine="0"/>
          </w:pPr>
        </w:pPrChange>
      </w:pPr>
      <w:r w:rsidRPr="0025589C">
        <w:rPr>
          <w:b/>
          <w:bCs/>
        </w:rPr>
        <w:t>Media.</w:t>
      </w:r>
      <w:r w:rsidRPr="0025589C">
        <w:t xml:space="preserve"> </w:t>
      </w:r>
      <w:del w:id="1127" w:author="Yoav Ram" w:date="2018-11-14T11:27:00Z">
        <w:r w:rsidR="007A7F01" w:rsidRPr="00862800" w:rsidDel="00862800">
          <w:delText>All e</w:delText>
        </w:r>
      </w:del>
      <w:ins w:id="1128" w:author="Yoav Ram" w:date="2018-11-14T11:27:00Z">
        <w:r w:rsidR="00862800" w:rsidRPr="00862800">
          <w:t>E</w:t>
        </w:r>
      </w:ins>
      <w:r w:rsidR="007A7F01" w:rsidRPr="00862800">
        <w:t xml:space="preserve">xperiments </w:t>
      </w:r>
      <w:del w:id="1129" w:author="Yoav Ram" w:date="2018-11-14T11:27:00Z">
        <w:r w:rsidR="007A7F01" w:rsidRPr="00862800" w:rsidDel="00862800">
          <w:delText xml:space="preserve">were performed </w:delText>
        </w:r>
      </w:del>
      <w:ins w:id="1130" w:author="Yoav Ram" w:date="2018-11-14T11:27:00Z">
        <w:r w:rsidR="00862800">
          <w:t xml:space="preserve">were performed </w:t>
        </w:r>
      </w:ins>
      <w:r w:rsidR="007A7F01" w:rsidRPr="0025589C">
        <w:t>in LB media</w:t>
      </w:r>
      <w:r w:rsidR="00B87DFE" w:rsidRPr="0025589C">
        <w:t xml:space="preserve"> (</w:t>
      </w:r>
      <w:r w:rsidR="00B030EA" w:rsidRPr="0025589C">
        <w:t>5 g/L Bacto yeast extract (BD</w:t>
      </w:r>
      <w:r w:rsidR="006748EC" w:rsidRPr="0025589C">
        <w:t>,</w:t>
      </w:r>
      <w:r w:rsidR="00B030EA" w:rsidRPr="0025589C">
        <w:t xml:space="preserve"> 212750), 10 g/L Bacto Tryptone (B</w:t>
      </w:r>
      <w:r w:rsidR="0099154F" w:rsidRPr="0025589C">
        <w:t>D</w:t>
      </w:r>
      <w:r w:rsidR="008179CB" w:rsidRPr="0025589C">
        <w:t>,</w:t>
      </w:r>
      <w:r w:rsidR="0099154F" w:rsidRPr="0025589C">
        <w:t xml:space="preserve"> 211705), 10 g/L NaCl (Bio-Lab, </w:t>
      </w:r>
      <w:r w:rsidR="009E70D1" w:rsidRPr="0025589C">
        <w:t>1903</w:t>
      </w:r>
      <w:r w:rsidR="000E7382" w:rsidRPr="0025589C">
        <w:t>05</w:t>
      </w:r>
      <w:r w:rsidR="00B030EA" w:rsidRPr="0025589C">
        <w:t>), DDW 1 L</w:t>
      </w:r>
      <w:r w:rsidR="00B87DFE" w:rsidRPr="0025589C">
        <w:t>)</w:t>
      </w:r>
      <w:r w:rsidR="007A7F01" w:rsidRPr="0025589C">
        <w:t xml:space="preserve"> with 30 μg/mL kanamycin</w:t>
      </w:r>
      <w:r w:rsidR="00B87DFE" w:rsidRPr="0025589C">
        <w:t xml:space="preserve"> (</w:t>
      </w:r>
      <w:r w:rsidR="004F0742" w:rsidRPr="0025589C">
        <w:t>Caisson Labs, K003</w:t>
      </w:r>
      <w:r w:rsidR="00B87DFE" w:rsidRPr="0025589C">
        <w:t>)</w:t>
      </w:r>
      <w:r w:rsidR="007A7F01" w:rsidRPr="0025589C">
        <w:t xml:space="preserve"> and 34 μg/mL chloramphenicol</w:t>
      </w:r>
      <w:r w:rsidR="00B87DFE" w:rsidRPr="0025589C">
        <w:t xml:space="preserve"> (</w:t>
      </w:r>
      <w:r w:rsidR="004F0742" w:rsidRPr="0025589C">
        <w:t>Duchefa Biochemie, C0113</w:t>
      </w:r>
      <w:r w:rsidR="00B87DFE" w:rsidRPr="0025589C">
        <w:t>)</w:t>
      </w:r>
      <w:r w:rsidR="007A7F01" w:rsidRPr="0025589C">
        <w:t xml:space="preserve">. </w:t>
      </w:r>
      <w:r w:rsidR="000D44AC" w:rsidRPr="0025589C">
        <w:t>Green or red</w:t>
      </w:r>
      <w:r w:rsidR="00B87DFE" w:rsidRPr="0025589C">
        <w:t xml:space="preserve"> fluorescence of each strain </w:t>
      </w:r>
      <w:r w:rsidR="000D44AC" w:rsidRPr="0025589C">
        <w:t xml:space="preserve">was </w:t>
      </w:r>
      <w:r w:rsidR="007A7F01" w:rsidRPr="0025589C">
        <w:t xml:space="preserve">confirmed </w:t>
      </w:r>
      <w:r w:rsidR="00B87DFE" w:rsidRPr="0025589C">
        <w:t xml:space="preserve">by </w:t>
      </w:r>
      <w:r w:rsidR="007A7F01" w:rsidRPr="0025589C">
        <w:t>fluorescen</w:t>
      </w:r>
      <w:r w:rsidR="00B87DFE" w:rsidRPr="0025589C">
        <w:t>ce</w:t>
      </w:r>
      <w:r w:rsidR="007A7F01" w:rsidRPr="0025589C">
        <w:t xml:space="preserve"> microscopy (Nikon Eclipe Ti,</w:t>
      </w:r>
      <w:r w:rsidR="00BF6B81">
        <w:t xml:space="preserve"> S1 Figure</w:t>
      </w:r>
      <w:r w:rsidR="007A7F01" w:rsidRPr="0025589C">
        <w:t>).</w:t>
      </w:r>
      <w:ins w:id="1131" w:author="Yoav Ram" w:date="2018-11-14T11:27:00Z">
        <w:r w:rsidR="00862800">
          <w:t xml:space="preserve"> </w:t>
        </w:r>
        <w:r w:rsidR="00862800" w:rsidRPr="00862800">
          <w:rPr>
            <w:highlight w:val="yellow"/>
            <w:rPrChange w:id="1132" w:author="Yoav Ram" w:date="2018-11-14T11:29:00Z">
              <w:rPr/>
            </w:rPrChange>
          </w:rPr>
          <w:t xml:space="preserve">Experiments </w:t>
        </w:r>
      </w:ins>
      <w:ins w:id="1133" w:author="Yoav Ram" w:date="2018-11-14T11:29:00Z">
        <w:r w:rsidR="00862800">
          <w:rPr>
            <w:highlight w:val="yellow"/>
          </w:rPr>
          <w:t xml:space="preserve">with </w:t>
        </w:r>
        <w:r w:rsidR="00862800">
          <w:rPr>
            <w:i/>
            <w:iCs/>
            <w:highlight w:val="yellow"/>
          </w:rPr>
          <w:t>lacI</w:t>
        </w:r>
        <w:r w:rsidR="00862800">
          <w:rPr>
            <w:highlight w:val="yellow"/>
          </w:rPr>
          <w:t xml:space="preserve"> strains</w:t>
        </w:r>
      </w:ins>
      <w:ins w:id="1134" w:author="Yoav Ram" w:date="2018-11-14T11:27:00Z">
        <w:r w:rsidR="00862800" w:rsidRPr="00862800">
          <w:rPr>
            <w:highlight w:val="yellow"/>
            <w:rPrChange w:id="1135" w:author="Yoav Ram" w:date="2018-11-14T11:29:00Z">
              <w:rPr/>
            </w:rPrChange>
          </w:rPr>
          <w:t xml:space="preserve"> were </w:t>
        </w:r>
      </w:ins>
      <w:ins w:id="1136" w:author="Yoav Ram" w:date="2018-11-14T11:28:00Z">
        <w:r w:rsidR="00862800" w:rsidRPr="00862800">
          <w:rPr>
            <w:highlight w:val="yellow"/>
            <w:rPrChange w:id="1137" w:author="Yoav Ram" w:date="2018-11-14T11:29:00Z">
              <w:rPr/>
            </w:rPrChange>
          </w:rPr>
          <w:t>performed</w:t>
        </w:r>
      </w:ins>
      <w:ins w:id="1138" w:author="Yoav Ram" w:date="2018-11-14T11:27:00Z">
        <w:r w:rsidR="00862800" w:rsidRPr="00862800">
          <w:rPr>
            <w:highlight w:val="yellow"/>
            <w:rPrChange w:id="1139" w:author="Yoav Ram" w:date="2018-11-14T11:29:00Z">
              <w:rPr/>
            </w:rPrChange>
          </w:rPr>
          <w:t xml:space="preserve"> </w:t>
        </w:r>
      </w:ins>
      <w:ins w:id="1140" w:author="Yoav Ram" w:date="2018-11-14T11:28:00Z">
        <w:r w:rsidR="00862800" w:rsidRPr="00862800">
          <w:rPr>
            <w:highlight w:val="yellow"/>
            <w:rPrChange w:id="1141" w:author="Yoav Ram" w:date="2018-11-14T11:29:00Z">
              <w:rPr/>
            </w:rPrChange>
          </w:rPr>
          <w:t>in DM (</w:t>
        </w:r>
        <w:r w:rsidR="00862800" w:rsidRPr="00862800">
          <w:rPr>
            <w:rFonts w:ascii="Courier New" w:hAnsi="Courier New" w:cs="Courier New"/>
            <w:highlight w:val="yellow"/>
            <w:rPrChange w:id="1142" w:author="Yoav Ram" w:date="2018-11-14T11:29:00Z">
              <w:rPr>
                <w:rFonts w:ascii="Courier New" w:hAnsi="Courier New" w:cs="Courier New"/>
              </w:rPr>
            </w:rPrChange>
          </w:rPr>
          <w:t>﻿</w:t>
        </w:r>
        <w:r w:rsidR="00862800" w:rsidRPr="00862800">
          <w:rPr>
            <w:highlight w:val="yellow"/>
            <w:rPrChange w:id="1143" w:author="Yoav Ram" w:date="2018-11-14T11:29:00Z">
              <w:rPr/>
            </w:rPrChange>
          </w:rPr>
          <w:t>Davis minimal brot) with 0.2% glycerol.</w:t>
        </w:r>
      </w:ins>
    </w:p>
    <w:p w14:paraId="57A2D755" w14:textId="00D9D005" w:rsidR="007A7F01" w:rsidRPr="0025589C" w:rsidRDefault="007A7F01">
      <w:pPr>
        <w:pPrChange w:id="1144" w:author="Yoav Ram" w:date="2018-11-13T12:41:00Z">
          <w:pPr>
            <w:spacing w:line="480" w:lineRule="auto"/>
            <w:ind w:firstLine="0"/>
          </w:pPr>
        </w:pPrChange>
      </w:pPr>
      <w:r w:rsidRPr="0025589C">
        <w:rPr>
          <w:b/>
          <w:bCs/>
        </w:rPr>
        <w:t>Growth and competition experiment</w:t>
      </w:r>
      <w:r w:rsidR="00B02278" w:rsidRPr="0025589C">
        <w:rPr>
          <w:b/>
          <w:bCs/>
        </w:rPr>
        <w:t>s</w:t>
      </w:r>
      <w:r w:rsidRPr="0025589C">
        <w:rPr>
          <w:b/>
          <w:bCs/>
        </w:rPr>
        <w:t xml:space="preserve">. </w:t>
      </w:r>
      <w:del w:id="1145" w:author="Yoav Ram" w:date="2018-11-14T11:30:00Z">
        <w:r w:rsidR="00B030EA" w:rsidRPr="0025589C" w:rsidDel="00862800">
          <w:delText>All e</w:delText>
        </w:r>
      </w:del>
      <w:del w:id="1146" w:author="Yoav Ram" w:date="2018-11-14T11:33:00Z">
        <w:r w:rsidR="00B030EA" w:rsidRPr="0025589C" w:rsidDel="00862800">
          <w:delText>xperiments were performed at</w:delText>
        </w:r>
        <w:r w:rsidR="00B030EA" w:rsidRPr="0025589C" w:rsidDel="00862800">
          <w:rPr>
            <w:b/>
            <w:bCs/>
          </w:rPr>
          <w:delText xml:space="preserve"> </w:delText>
        </w:r>
        <w:r w:rsidR="00CB1737" w:rsidRPr="0025589C" w:rsidDel="00862800">
          <w:delText xml:space="preserve">30°C. </w:delText>
        </w:r>
      </w:del>
      <w:r w:rsidRPr="0025589C">
        <w:t xml:space="preserve">Strains were inoculated into 3 ml LB+Cap+Kan and grown overnight with shaking. Saturated overnight cultures were diluted into fresh media so that the </w:t>
      </w:r>
      <w:r w:rsidR="00B87DFE" w:rsidRPr="0025589C">
        <w:t xml:space="preserve">initial </w:t>
      </w:r>
      <w:r w:rsidRPr="0025589C">
        <w:t xml:space="preserve">OD was </w:t>
      </w:r>
      <w:r w:rsidR="00B87DFE" w:rsidRPr="0025589C">
        <w:t xml:space="preserve">detectable </w:t>
      </w:r>
      <w:r w:rsidRPr="0025589C">
        <w:t>above the OD of media</w:t>
      </w:r>
      <w:r w:rsidR="00B87DFE" w:rsidRPr="0025589C">
        <w:t xml:space="preserve"> alone</w:t>
      </w:r>
      <w:r w:rsidRPr="0025589C">
        <w:t xml:space="preserve"> (1:1-1:20 dilution rate). In experiment</w:t>
      </w:r>
      <w:r w:rsidR="005327AF">
        <w:t xml:space="preserve"> B,</w:t>
      </w:r>
      <w:r w:rsidRPr="0025589C">
        <w:t xml:space="preserve"> </w:t>
      </w:r>
      <w:r w:rsidR="005327AF">
        <w:t>to avoid</w:t>
      </w:r>
      <w:r w:rsidR="00B87DFE" w:rsidRPr="0025589C">
        <w:t xml:space="preserve"> a </w:t>
      </w:r>
      <w:r w:rsidRPr="0025589C">
        <w:t>lag phase, cultures were pre-grown until the exponential growth phase was reached</w:t>
      </w:r>
      <w:r w:rsidR="00865D57" w:rsidRPr="0025589C">
        <w:t xml:space="preserve"> as determined by OD measurements (4-6 h). </w:t>
      </w:r>
      <w:r w:rsidRPr="0025589C">
        <w:t xml:space="preserve">Cells were then inoculated into 100 μL LB+Cap+Kan in a 96-well </w:t>
      </w:r>
      <w:r w:rsidR="00560BED">
        <w:t>flat-bottom microplate (Costar) in three sub-experiments:</w:t>
      </w:r>
    </w:p>
    <w:p w14:paraId="1D2BB099" w14:textId="765375FF" w:rsidR="007A7F01" w:rsidRPr="0025589C" w:rsidRDefault="007A7F01">
      <w:pPr>
        <w:pStyle w:val="ListParagraph"/>
        <w:numPr>
          <w:ilvl w:val="0"/>
          <w:numId w:val="1"/>
        </w:numPr>
        <w:ind w:firstLine="284"/>
        <w:pPrChange w:id="1147" w:author="Yoav Ram" w:date="2018-11-13T12:41:00Z">
          <w:pPr>
            <w:pStyle w:val="ListParagraph"/>
            <w:numPr>
              <w:numId w:val="1"/>
            </w:numPr>
            <w:spacing w:line="480" w:lineRule="auto"/>
            <w:ind w:left="0" w:firstLine="0"/>
          </w:pPr>
        </w:pPrChange>
      </w:pPr>
      <w:r w:rsidRPr="0025589C">
        <w:t>3</w:t>
      </w:r>
      <w:r w:rsidR="002D0E2B" w:rsidRPr="0025589C">
        <w:t>2</w:t>
      </w:r>
      <w:r w:rsidRPr="0025589C">
        <w:t xml:space="preserve"> wells contain</w:t>
      </w:r>
      <w:r w:rsidR="00865D57" w:rsidRPr="0025589C">
        <w:t>ed</w:t>
      </w:r>
      <w:r w:rsidRPr="0025589C">
        <w:t xml:space="preserve"> a </w:t>
      </w:r>
      <w:del w:id="1148" w:author="Yoav Ram" w:date="2018-11-14T10:57:00Z">
        <w:r w:rsidRPr="0025589C" w:rsidDel="00420670">
          <w:delText>monoculture</w:delText>
        </w:r>
      </w:del>
      <w:ins w:id="1149" w:author="Yoav Ram" w:date="2018-11-14T10:57:00Z">
        <w:r w:rsidR="00420670">
          <w:t xml:space="preserve">mono-culture </w:t>
        </w:r>
      </w:ins>
      <w:r w:rsidRPr="0025589C">
        <w:t xml:space="preserve"> of </w:t>
      </w:r>
      <w:r w:rsidR="00865D57" w:rsidRPr="0025589C">
        <w:t>the</w:t>
      </w:r>
      <w:r w:rsidRPr="0025589C">
        <w:t xml:space="preserve"> GFP-labeled strain</w:t>
      </w:r>
    </w:p>
    <w:p w14:paraId="30229375" w14:textId="11D9C13B" w:rsidR="007A7F01" w:rsidRPr="0025589C" w:rsidRDefault="007A7F01">
      <w:pPr>
        <w:pStyle w:val="ListParagraph"/>
        <w:numPr>
          <w:ilvl w:val="0"/>
          <w:numId w:val="1"/>
        </w:numPr>
        <w:ind w:firstLine="284"/>
        <w:pPrChange w:id="1150" w:author="Yoav Ram" w:date="2018-11-13T12:41:00Z">
          <w:pPr>
            <w:pStyle w:val="ListParagraph"/>
            <w:numPr>
              <w:numId w:val="1"/>
            </w:numPr>
            <w:spacing w:line="480" w:lineRule="auto"/>
            <w:ind w:left="0" w:firstLine="0"/>
          </w:pPr>
        </w:pPrChange>
      </w:pPr>
      <w:r w:rsidRPr="0025589C">
        <w:t xml:space="preserve">30 wells </w:t>
      </w:r>
      <w:r w:rsidR="00865D57" w:rsidRPr="0025589C">
        <w:t xml:space="preserve">contained </w:t>
      </w:r>
      <w:r w:rsidRPr="0025589C">
        <w:t xml:space="preserve">a </w:t>
      </w:r>
      <w:del w:id="1151" w:author="Yoav Ram" w:date="2018-11-14T10:57:00Z">
        <w:r w:rsidRPr="0025589C" w:rsidDel="00420670">
          <w:delText>monoculture</w:delText>
        </w:r>
      </w:del>
      <w:ins w:id="1152" w:author="Yoav Ram" w:date="2018-11-14T10:57:00Z">
        <w:r w:rsidR="00420670">
          <w:t xml:space="preserve">mono-culture </w:t>
        </w:r>
      </w:ins>
      <w:r w:rsidRPr="0025589C">
        <w:t xml:space="preserve"> of </w:t>
      </w:r>
      <w:r w:rsidR="00865D57" w:rsidRPr="0025589C">
        <w:t xml:space="preserve">the </w:t>
      </w:r>
      <w:r w:rsidRPr="0025589C">
        <w:t>RFP-labeled strain</w:t>
      </w:r>
    </w:p>
    <w:p w14:paraId="397FB9FC" w14:textId="405A5787" w:rsidR="007A7F01" w:rsidRPr="0025589C" w:rsidRDefault="007A7F01">
      <w:pPr>
        <w:pStyle w:val="ListParagraph"/>
        <w:numPr>
          <w:ilvl w:val="0"/>
          <w:numId w:val="1"/>
        </w:numPr>
        <w:ind w:firstLine="284"/>
        <w:pPrChange w:id="1153" w:author="Yoav Ram" w:date="2018-11-13T12:41:00Z">
          <w:pPr>
            <w:pStyle w:val="ListParagraph"/>
            <w:numPr>
              <w:numId w:val="1"/>
            </w:numPr>
            <w:spacing w:line="480" w:lineRule="auto"/>
            <w:ind w:left="0" w:firstLine="0"/>
          </w:pPr>
        </w:pPrChange>
      </w:pPr>
      <w:r w:rsidRPr="0025589C">
        <w:t>3</w:t>
      </w:r>
      <w:r w:rsidR="002D0E2B" w:rsidRPr="0025589C">
        <w:t>2</w:t>
      </w:r>
      <w:r w:rsidRPr="0025589C">
        <w:t xml:space="preserve"> wells contain</w:t>
      </w:r>
      <w:r w:rsidR="00560BED">
        <w:t>ing a mixed culture of both GFP</w:t>
      </w:r>
      <w:r w:rsidRPr="0025589C">
        <w:t xml:space="preserve"> and RFP-labeled strains</w:t>
      </w:r>
    </w:p>
    <w:p w14:paraId="740EC126" w14:textId="77777777" w:rsidR="007A7F01" w:rsidRPr="0025589C" w:rsidRDefault="007A7F01">
      <w:pPr>
        <w:pStyle w:val="ListParagraph"/>
        <w:numPr>
          <w:ilvl w:val="0"/>
          <w:numId w:val="1"/>
        </w:numPr>
        <w:ind w:firstLine="284"/>
        <w:pPrChange w:id="1154" w:author="Yoav Ram" w:date="2018-11-13T12:41:00Z">
          <w:pPr>
            <w:pStyle w:val="ListParagraph"/>
            <w:numPr>
              <w:numId w:val="1"/>
            </w:numPr>
            <w:spacing w:line="480" w:lineRule="auto"/>
            <w:ind w:left="0" w:firstLine="0"/>
          </w:pPr>
        </w:pPrChange>
      </w:pPr>
      <w:r w:rsidRPr="0025589C">
        <w:t xml:space="preserve">2 wells </w:t>
      </w:r>
      <w:r w:rsidR="00865D57" w:rsidRPr="0025589C">
        <w:t>contained only growth medium</w:t>
      </w:r>
    </w:p>
    <w:p w14:paraId="7514CF61" w14:textId="474E0E1B" w:rsidR="007A7F01" w:rsidRPr="0025589C" w:rsidRDefault="007A7F01">
      <w:pPr>
        <w:rPr>
          <w:vertAlign w:val="subscript"/>
        </w:rPr>
        <w:pPrChange w:id="1155" w:author="Yoav Ram" w:date="2018-11-13T12:41:00Z">
          <w:pPr>
            <w:spacing w:line="480" w:lineRule="auto"/>
            <w:ind w:firstLine="0"/>
          </w:pPr>
        </w:pPrChange>
      </w:pPr>
      <w:r w:rsidRPr="0025589C">
        <w:t xml:space="preserve"> The cultures were grown</w:t>
      </w:r>
      <w:ins w:id="1156" w:author="Yoav Ram" w:date="2018-11-14T11:33:00Z">
        <w:r w:rsidR="00862800">
          <w:t xml:space="preserve"> at </w:t>
        </w:r>
        <w:r w:rsidR="00862800" w:rsidRPr="0025589C">
          <w:t>30°C</w:t>
        </w:r>
      </w:ins>
      <w:r w:rsidRPr="0025589C">
        <w:t xml:space="preserve"> in an automatic microplate reader (Tecan infinite F200 Pro)</w:t>
      </w:r>
      <w:r w:rsidR="00CD2EF9" w:rsidRPr="0025589C">
        <w:t xml:space="preserve">, shaking at 886.9 RPM, </w:t>
      </w:r>
      <w:r w:rsidR="00865D57" w:rsidRPr="0025589C">
        <w:t>until they reached stationary phase</w:t>
      </w:r>
      <w:r w:rsidRPr="0025589C">
        <w:t>. OD</w:t>
      </w:r>
      <w:r w:rsidRPr="0025589C">
        <w:rPr>
          <w:vertAlign w:val="subscript"/>
        </w:rPr>
        <w:t>595</w:t>
      </w:r>
      <w:r w:rsidRPr="0025589C">
        <w:t xml:space="preserve"> readings were taken every 15 minutes with continuous shaking between readings.</w:t>
      </w:r>
    </w:p>
    <w:p w14:paraId="3A64B0C1" w14:textId="26B9FAB0" w:rsidR="007A7F01" w:rsidRDefault="007A7F01">
      <w:pPr>
        <w:rPr>
          <w:ins w:id="1157" w:author="Yoav Ram" w:date="2018-11-14T11:30:00Z"/>
        </w:rPr>
      </w:pPr>
      <w:r w:rsidRPr="0025589C">
        <w:t xml:space="preserve">Samples were </w:t>
      </w:r>
      <w:r w:rsidR="00865D57" w:rsidRPr="0025589C">
        <w:t xml:space="preserve">collected </w:t>
      </w:r>
      <w:r w:rsidRPr="0025589C">
        <w:t>from the incubated microplate at the beginning of the experiment and once an hour for 6-8 hours: 1-10 µL were removed from 4 wells (different wells for each sample), and diluted into cold PBS buffer (DPBS with calcium and magnesium</w:t>
      </w:r>
      <w:r w:rsidR="000D44AC" w:rsidRPr="0025589C">
        <w:t xml:space="preserve">; </w:t>
      </w:r>
      <w:r w:rsidRPr="0025589C">
        <w:t>B</w:t>
      </w:r>
      <w:r w:rsidR="00CB76DE" w:rsidRPr="0025589C">
        <w:t xml:space="preserve">iological </w:t>
      </w:r>
      <w:r w:rsidRPr="0025589C">
        <w:t>I</w:t>
      </w:r>
      <w:r w:rsidR="00CB76DE" w:rsidRPr="0025589C">
        <w:t>ndustries</w:t>
      </w:r>
      <w:r w:rsidR="008179CB" w:rsidRPr="0025589C">
        <w:t>,</w:t>
      </w:r>
      <w:r w:rsidRPr="0025589C">
        <w:t xml:space="preserve"> 02-020-1). These samples were analyzed with a fluorescent cell sorter (Miltenyi Biotec MACSQuant VYB)</w:t>
      </w:r>
      <w:r w:rsidR="00C0791B" w:rsidRPr="0025589C">
        <w:t xml:space="preserve">. </w:t>
      </w:r>
      <w:r w:rsidRPr="0025589C">
        <w:t xml:space="preserve">GFP </w:t>
      </w:r>
      <w:r w:rsidR="00C0791B" w:rsidRPr="0025589C">
        <w:t xml:space="preserve">was </w:t>
      </w:r>
      <w:r w:rsidRPr="0025589C">
        <w:t xml:space="preserve">detected </w:t>
      </w:r>
      <w:r w:rsidR="00865D57" w:rsidRPr="0025589C">
        <w:t xml:space="preserve">using </w:t>
      </w:r>
      <w:r w:rsidR="00C0791B" w:rsidRPr="0025589C">
        <w:t xml:space="preserve">a </w:t>
      </w:r>
      <w:r w:rsidRPr="0025589C">
        <w:t>488nm/520(50)nm FITC laser</w:t>
      </w:r>
      <w:r w:rsidR="00C0791B" w:rsidRPr="0025589C">
        <w:t xml:space="preserve">. </w:t>
      </w:r>
      <w:r w:rsidRPr="0025589C">
        <w:t xml:space="preserve">RFP </w:t>
      </w:r>
      <w:r w:rsidR="00C0791B" w:rsidRPr="0025589C">
        <w:t xml:space="preserve">was </w:t>
      </w:r>
      <w:r w:rsidRPr="0025589C">
        <w:t xml:space="preserve">detected with </w:t>
      </w:r>
      <w:r w:rsidR="00C0791B" w:rsidRPr="0025589C">
        <w:t xml:space="preserve">a </w:t>
      </w:r>
      <w:r w:rsidRPr="0025589C">
        <w:t xml:space="preserve">561nm/615(20)nm dsRed laser. Samples were diluted </w:t>
      </w:r>
      <w:r w:rsidR="00865D57" w:rsidRPr="0025589C">
        <w:t xml:space="preserve">further </w:t>
      </w:r>
      <w:r w:rsidRPr="0025589C">
        <w:t>to eliminate "double" event (events detected as both "green" and "red" due to high cell density) and noise in the cell sorter</w:t>
      </w:r>
      <w:r w:rsidR="00BF6B81">
        <w:t xml:space="preserve"> </w:t>
      </w:r>
      <w:r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Pr="0025589C">
        <w:fldChar w:fldCharType="separate"/>
      </w:r>
      <w:r w:rsidR="00A10657" w:rsidRPr="00A10657">
        <w:rPr>
          <w:noProof/>
        </w:rPr>
        <w:t>(2)</w:t>
      </w:r>
      <w:r w:rsidRPr="0025589C">
        <w:fldChar w:fldCharType="end"/>
      </w:r>
      <w:r w:rsidRPr="0025589C">
        <w:t>.</w:t>
      </w:r>
    </w:p>
    <w:p w14:paraId="47D2F4C6" w14:textId="62BFE94C" w:rsidR="00862800" w:rsidRPr="00862800" w:rsidRDefault="00862800">
      <w:pPr>
        <w:pPrChange w:id="1158" w:author="Yoav Ram" w:date="2018-11-13T12:41:00Z">
          <w:pPr>
            <w:spacing w:line="480" w:lineRule="auto"/>
            <w:ind w:firstLine="0"/>
          </w:pPr>
        </w:pPrChange>
      </w:pPr>
      <w:ins w:id="1159" w:author="Yoav Ram" w:date="2018-11-14T11:30:00Z">
        <w:r>
          <w:lastRenderedPageBreak/>
          <w:t xml:space="preserve">Experiments with the </w:t>
        </w:r>
        <w:r>
          <w:rPr>
            <w:i/>
            <w:iCs/>
          </w:rPr>
          <w:t>lacI</w:t>
        </w:r>
        <w:r>
          <w:t xml:space="preserve"> strains were similar: </w:t>
        </w:r>
      </w:ins>
      <w:ins w:id="1160" w:author="Yoav Ram" w:date="2018-11-14T11:31:00Z">
        <w:r>
          <w:t>strains</w:t>
        </w:r>
      </w:ins>
      <w:ins w:id="1161" w:author="Yoav Ram" w:date="2018-11-14T11:30:00Z">
        <w:r w:rsidRPr="00862800">
          <w:t xml:space="preserve"> </w:t>
        </w:r>
      </w:ins>
      <w:ins w:id="1162" w:author="Yoav Ram" w:date="2018-11-14T11:31:00Z">
        <w:r>
          <w:t xml:space="preserve">were </w:t>
        </w:r>
      </w:ins>
      <w:ins w:id="1163" w:author="Yoav Ram" w:date="2018-11-14T11:30:00Z">
        <w:r w:rsidRPr="00862800">
          <w:t>inoculated into 1 mL of LB media and grown overnight</w:t>
        </w:r>
      </w:ins>
      <w:ins w:id="1164" w:author="Yoav Ram" w:date="2018-11-14T11:39:00Z">
        <w:r w:rsidR="00F0786E">
          <w:t>.</w:t>
        </w:r>
      </w:ins>
      <w:ins w:id="1165" w:author="Yoav Ram" w:date="2018-11-14T11:32:00Z">
        <w:r w:rsidRPr="00862800">
          <w:t xml:space="preserve"> </w:t>
        </w:r>
        <w:r w:rsidRPr="0025589C">
          <w:t xml:space="preserve">Saturated overnight cultures were diluted </w:t>
        </w:r>
        <w:r>
          <w:t xml:space="preserve">and </w:t>
        </w:r>
      </w:ins>
      <w:ins w:id="1166" w:author="Yoav Ram" w:date="2018-11-14T11:30:00Z">
        <w:r w:rsidRPr="00862800">
          <w:t xml:space="preserve">preconditioned to the DM </w:t>
        </w:r>
      </w:ins>
      <w:ins w:id="1167" w:author="Yoav Ram" w:date="2018-11-14T11:32:00Z">
        <w:r>
          <w:t xml:space="preserve">media </w:t>
        </w:r>
      </w:ins>
      <w:ins w:id="1168" w:author="Yoav Ram" w:date="2018-11-14T11:30:00Z">
        <w:r w:rsidRPr="00862800">
          <w:t>supplemented with glycerol by transferring 1 μL into 1</w:t>
        </w:r>
      </w:ins>
      <w:ins w:id="1169" w:author="Yoav Ram" w:date="2018-11-14T11:32:00Z">
        <w:r>
          <w:t xml:space="preserve"> </w:t>
        </w:r>
      </w:ins>
      <w:ins w:id="1170" w:author="Yoav Ram" w:date="2018-11-14T11:30:00Z">
        <w:r w:rsidRPr="00862800">
          <w:t xml:space="preserve">mL of said growth media and incubated </w:t>
        </w:r>
      </w:ins>
      <w:ins w:id="1171" w:author="Yoav Ram" w:date="2018-11-14T11:33:00Z">
        <w:r>
          <w:t xml:space="preserve">for 24 hours. On the next day, </w:t>
        </w:r>
      </w:ins>
      <w:ins w:id="1172" w:author="Yoav Ram" w:date="2018-11-14T11:34:00Z">
        <w:r>
          <w:t xml:space="preserve">2 </w:t>
        </w:r>
        <w:r w:rsidRPr="00862800">
          <w:t>μL</w:t>
        </w:r>
        <w:r>
          <w:t xml:space="preserve"> of the preconditioned culture was transferred into 89 </w:t>
        </w:r>
        <w:r w:rsidRPr="00862800">
          <w:t>μL</w:t>
        </w:r>
        <w:r>
          <w:t xml:space="preserve"> of the same media</w:t>
        </w:r>
      </w:ins>
      <w:ins w:id="1173" w:author="Yoav Ram" w:date="2018-11-14T11:39:00Z">
        <w:r w:rsidR="00F0786E">
          <w:t>, with variable IPTG concentrations,</w:t>
        </w:r>
      </w:ins>
      <w:ins w:id="1174" w:author="Yoav Ram" w:date="2018-11-14T11:34:00Z">
        <w:r>
          <w:t xml:space="preserve"> in a 96-well microplate</w:t>
        </w:r>
      </w:ins>
      <w:ins w:id="1175" w:author="Yoav Ram" w:date="2018-11-14T11:39:00Z">
        <w:r w:rsidR="00F0786E">
          <w:t>. The microbplate</w:t>
        </w:r>
      </w:ins>
      <w:ins w:id="1176" w:author="Yoav Ram" w:date="2018-11-14T11:34:00Z">
        <w:r>
          <w:t xml:space="preserve"> then incubated in a microbplate reader (VersaMax)</w:t>
        </w:r>
      </w:ins>
      <w:ins w:id="1177" w:author="Yoav Ram" w:date="2018-11-14T11:35:00Z">
        <w:r>
          <w:t xml:space="preserve"> </w:t>
        </w:r>
        <w:r w:rsidRPr="00862800">
          <w:t xml:space="preserve">at </w:t>
        </w:r>
        <w:r w:rsidRPr="0025589C">
          <w:t>3</w:t>
        </w:r>
        <w:r>
          <w:t>7</w:t>
        </w:r>
        <w:r w:rsidRPr="0025589C">
          <w:t>°C</w:t>
        </w:r>
        <w:r>
          <w:t xml:space="preserve"> until cells reached stationary phase. OD</w:t>
        </w:r>
        <w:r w:rsidRPr="00862800">
          <w:rPr>
            <w:vertAlign w:val="subscript"/>
            <w:rPrChange w:id="1178" w:author="Yoav Ram" w:date="2018-11-14T11:36:00Z">
              <w:rPr/>
            </w:rPrChange>
          </w:rPr>
          <w:t>450</w:t>
        </w:r>
      </w:ins>
      <w:ins w:id="1179" w:author="Yoav Ram" w:date="2018-11-14T11:36:00Z">
        <w:r>
          <w:t xml:space="preserve"> readings were taken</w:t>
        </w:r>
      </w:ins>
      <w:ins w:id="1180" w:author="Yoav Ram" w:date="2018-11-14T11:35:00Z">
        <w:r>
          <w:t xml:space="preserve"> every 5 minutes</w:t>
        </w:r>
      </w:ins>
      <w:ins w:id="1181" w:author="Yoav Ram" w:date="2018-11-14T11:36:00Z">
        <w:r>
          <w:t>.</w:t>
        </w:r>
      </w:ins>
    </w:p>
    <w:p w14:paraId="28754787" w14:textId="70C7203A" w:rsidR="007A7F01" w:rsidRPr="00F51414" w:rsidRDefault="007A7F01">
      <w:pPr>
        <w:pPrChange w:id="1182" w:author="Yoav Ram" w:date="2018-11-13T12:41:00Z">
          <w:pPr>
            <w:spacing w:line="480" w:lineRule="auto"/>
            <w:ind w:firstLine="0"/>
          </w:pPr>
        </w:pPrChange>
      </w:pPr>
      <w:r w:rsidRPr="0025589C">
        <w:rPr>
          <w:b/>
          <w:bCs/>
        </w:rPr>
        <w:t xml:space="preserve">Data analysis. </w:t>
      </w:r>
      <w:r w:rsidR="00C0791B" w:rsidRPr="0025589C">
        <w:t>Fluorescent cell sorter output data was analyzed using R</w:t>
      </w:r>
      <w:r w:rsidR="00BF6B81">
        <w:t xml:space="preserve"> </w:t>
      </w:r>
      <w:r w:rsidR="00C0791B" w:rsidRPr="0025589C">
        <w:fldChar w:fldCharType="begin" w:fldLock="1"/>
      </w:r>
      <w:r w:rsidR="00667056">
        <w:instrText>ADDIN CSL_CITATION {"citationItems":[{"id":"ITEM-1","itemData":{"author":[{"dropping-particle":"","family":"R Development Core Team","given":"","non-dropping-particle":"","parse-names":false,"suffix":""}],"id":"ITEM-1","issued":{"date-parts":[["2012"]]},"note":"{ISBN} 3-900051-07-0","number":"2.14.2","publisher-place":"Vienna, Austria","title":"R: A Language and Environment for Statistical Computing","type":"article"},"uris":["http://www.mendeley.com/documents/?uuid=f8738ff1-39ca-496d-9354-d325c713aacd"]}],"mendeley":{"formattedCitation":"(25)","plainTextFormattedCitation":"(25)","previouslyFormattedCitation":"(25)"},"properties":{"noteIndex":0},"schema":"https://github.com/citation-style-language/schema/raw/master/csl-citation.json"}</w:instrText>
      </w:r>
      <w:r w:rsidR="00C0791B" w:rsidRPr="0025589C">
        <w:fldChar w:fldCharType="separate"/>
      </w:r>
      <w:r w:rsidR="0075268D" w:rsidRPr="0075268D">
        <w:rPr>
          <w:noProof/>
        </w:rPr>
        <w:t>(25)</w:t>
      </w:r>
      <w:r w:rsidR="00C0791B" w:rsidRPr="0025589C">
        <w:fldChar w:fldCharType="end"/>
      </w:r>
      <w:r w:rsidR="00C0791B" w:rsidRPr="0025589C">
        <w:t xml:space="preserve"> with the </w:t>
      </w:r>
      <w:r w:rsidR="00C0791B" w:rsidRPr="0025589C">
        <w:rPr>
          <w:i/>
          <w:iCs/>
        </w:rPr>
        <w:t>flowPeaks</w:t>
      </w:r>
      <w:r w:rsidR="00C0791B" w:rsidRPr="0025589C">
        <w:t xml:space="preserve"> package that implements an unsupervised flow cytometry clustering algorithm</w:t>
      </w:r>
      <w:r w:rsidR="00BF6B81">
        <w:t xml:space="preserve"> </w:t>
      </w:r>
      <w:r w:rsidR="00C0791B" w:rsidRPr="0025589C">
        <w:fldChar w:fldCharType="begin" w:fldLock="1"/>
      </w:r>
      <w:r w:rsidR="00667056">
        <w:instrText>ADDIN CSL_CITATION {"citationItems":[{"id":"ITEM-1","itemData":{"DOI":"10.1093/bioinformatics/bts300","ISSN":"1367-4803","PMID":"22595209","abstract":"MOTIVATION: For flow cytometry data, there are two common approaches to the unsupervised clustering problem: one is based on the finite mixture model and the other on spatial exploration of the histograms. The former is computationally slow and has difficulty to identify clusters of irregular shapes. The latter approach cannot be applied directly to high-dimensional data as the computational time and memory become unmanageable and the estimated histogram is unreliable. An algorithm without these two problems would be very useful.\\n\\nRESULTS: In this article, we combine ideas from the finite mixture model and histogram spatial exploration. This new algorithm, which we call flowPeaks, can be applied directly to high-dimensional data and identify irregular shape clusters. The algorithm first uses K-means algorithm with a large K to partition the cell population into many small clusters. These partitioned data allow the generation of a smoothed density function using the finite mixture model. All local peaks are exhaustively searched by exploring the density function and the cells are clustered by the associated local peak. The algorithm flowPeaks is automatic, fast and reliable and robust to cluster shape and outliers. This algorithm has been applied to flow cytometry data and it has been compared with state of the art algorithms, including Misty Mountain, FLOCK, flowMeans, flowMerge and FLAME.\\n\\nAVAILABILITY: The R package flowPeaks is available at https://github.com/yongchao/flowPeaks.\\n\\nCONTACT: yongchao.ge@mssm.edu\\n\\nSUPPLEMENTARY INFORMATION: Supplementary data are available at Bioinformatics online.","author":[{"dropping-particle":"","family":"Ge","given":"Yongchao","non-dropping-particle":"","parse-names":false,"suffix":""},{"dropping-particle":"","family":"Sealfon","given":"Stuart C.","non-dropping-particle":"","parse-names":false,"suffix":""}],"container-title":"Bioinformatics","id":"ITEM-1","issue":"15","issued":{"date-parts":[["2012","8","1"]]},"page":"2052-2058","title":"flowPeaks: a fast unsupervised clustering for flow cytometry data via K-means and density peak finding","type":"article-journal","volume":"28"},"uris":["http://www.mendeley.com/documents/?uuid=80386fca-b3cd-4e57-8e3a-21461b2739a7"]}],"mendeley":{"formattedCitation":"(26)","plainTextFormattedCitation":"(26)","previouslyFormattedCitation":"(26)"},"properties":{"noteIndex":0},"schema":"https://github.com/citation-style-language/schema/raw/master/csl-citation.json"}</w:instrText>
      </w:r>
      <w:r w:rsidR="00C0791B" w:rsidRPr="0025589C">
        <w:fldChar w:fldCharType="separate"/>
      </w:r>
      <w:r w:rsidR="0075268D" w:rsidRPr="0075268D">
        <w:rPr>
          <w:noProof/>
        </w:rPr>
        <w:t>(26)</w:t>
      </w:r>
      <w:r w:rsidR="00C0791B" w:rsidRPr="0025589C">
        <w:fldChar w:fldCharType="end"/>
      </w:r>
      <w:r w:rsidR="00C0791B" w:rsidRPr="0025589C">
        <w:t xml:space="preserve">. </w:t>
      </w:r>
      <w:r w:rsidRPr="0025589C">
        <w:t xml:space="preserve">Growth curve data were analyzed using </w:t>
      </w:r>
      <w:r w:rsidRPr="0025589C">
        <w:rPr>
          <w:i/>
          <w:iCs/>
        </w:rPr>
        <w:t>Curveball</w:t>
      </w:r>
      <w:r w:rsidRPr="0025589C">
        <w:t>, a new open-source software written</w:t>
      </w:r>
      <w:r w:rsidR="007942A2" w:rsidRPr="0025589C">
        <w:t xml:space="preserve"> in</w:t>
      </w:r>
      <w:r w:rsidRPr="0025589C">
        <w:t xml:space="preserve"> Python</w:t>
      </w:r>
      <w:r w:rsidR="00BF6B81">
        <w:t xml:space="preserve"> </w:t>
      </w:r>
      <w:r w:rsidRPr="0025589C">
        <w:fldChar w:fldCharType="begin" w:fldLock="1"/>
      </w:r>
      <w:r w:rsidR="00667056">
        <w:instrText>ADDIN CSL_CITATION {"citationItems":[{"id":"ITEM-1","itemData":{"author":[{"dropping-particle":"","family":"Rossum","given":"Guido","non-dropping-particle":"Van","parse-names":false,"suffix":""},{"dropping-particle":"","family":"others","given":"","non-dropping-particle":"","parse-names":false,"suffix":""}],"container-title":"USENIX Annual Technical Conference","id":"ITEM-1","issued":{"date-parts":[["2007"]]},"title":"Python Programming Language.","type":"paper-conference"},"uris":["http://www.mendeley.com/documents/?uuid=93df79a9-55dd-427f-8aa0-45b586c4be37"]}],"mendeley":{"formattedCitation":"(23)","plainTextFormattedCitation":"(23)","previouslyFormattedCitation":"(23)"},"properties":{"noteIndex":0},"schema":"https://github.com/citation-style-language/schema/raw/master/csl-citation.json"}</w:instrText>
      </w:r>
      <w:r w:rsidRPr="0025589C">
        <w:fldChar w:fldCharType="separate"/>
      </w:r>
      <w:r w:rsidR="0075268D" w:rsidRPr="0075268D">
        <w:rPr>
          <w:noProof/>
        </w:rPr>
        <w:t>(23)</w:t>
      </w:r>
      <w:r w:rsidRPr="0025589C">
        <w:fldChar w:fldCharType="end"/>
      </w:r>
      <w:r w:rsidR="000D44AC" w:rsidRPr="0025589C">
        <w:t xml:space="preserve"> that </w:t>
      </w:r>
      <w:r w:rsidRPr="0025589C">
        <w:t xml:space="preserve">implements the </w:t>
      </w:r>
      <w:r w:rsidR="000D44AC" w:rsidRPr="0025589C">
        <w:t xml:space="preserve">approach </w:t>
      </w:r>
      <w:r w:rsidRPr="0025589C">
        <w:t xml:space="preserve">presented in this manuscript. </w:t>
      </w:r>
      <w:r w:rsidR="000D44AC" w:rsidRPr="0025589C">
        <w:t xml:space="preserve">The software </w:t>
      </w:r>
      <w:r w:rsidRPr="0025589C">
        <w:t xml:space="preserve">includes both </w:t>
      </w:r>
      <w:r w:rsidR="00865D57" w:rsidRPr="0025589C">
        <w:t xml:space="preserve">a </w:t>
      </w:r>
      <w:r w:rsidRPr="0025589C">
        <w:t>programmatic interface (API) and a command line interface (CLI), and therefore does</w:t>
      </w:r>
      <w:r w:rsidR="00865D57" w:rsidRPr="0025589C">
        <w:t xml:space="preserve"> </w:t>
      </w:r>
      <w:r w:rsidRPr="0025589C">
        <w:t>n</w:t>
      </w:r>
      <w:r w:rsidR="00865D57" w:rsidRPr="0025589C">
        <w:t>o</w:t>
      </w:r>
      <w:r w:rsidRPr="0025589C">
        <w:t xml:space="preserve">t require programming skills. </w:t>
      </w:r>
      <w:r w:rsidR="000D44AC" w:rsidRPr="0025589C">
        <w:t xml:space="preserve">The source code </w:t>
      </w:r>
      <w:r w:rsidRPr="0025589C">
        <w:t xml:space="preserve">makes use of several </w:t>
      </w:r>
      <w:r w:rsidR="00912FD4" w:rsidRPr="0025589C">
        <w:t>P</w:t>
      </w:r>
      <w:r w:rsidRPr="0025589C">
        <w:t>ython packages: NumPy</w:t>
      </w:r>
      <w:r w:rsidR="00605D62">
        <w:t xml:space="preserve"> </w:t>
      </w:r>
      <w:r w:rsidRPr="0025589C">
        <w:fldChar w:fldCharType="begin" w:fldLock="1"/>
      </w:r>
      <w:r w:rsidR="00667056">
        <w:instrText>ADDIN CSL_CITATION {"citationItems":[{"id":"ITEM-1","itemData":{"DOI":"10.1109/MCSE.2011.37","ISSN":"1521-9615","author":[{"dropping-particle":"","family":"Walt","given":"Stéfan","non-dropping-particle":"van der","parse-names":false,"suffix":""},{"dropping-particle":"","family":"Colbert","given":"S Chris","non-dropping-particle":"","parse-names":false,"suffix":""},{"dropping-particle":"","family":"Varoquaux","given":"Gaël","non-dropping-particle":"","parse-names":false,"suffix":""}],"container-title":"Computing in Science &amp; Engineering","id":"ITEM-1","issue":"2","issued":{"date-parts":[["2011","3"]]},"page":"22-30","title":"The NumPy Array: A Structure for Efficient Numerical Computation","type":"article-journal","volume":"13"},"uris":["http://www.mendeley.com/documents/?uuid=26c85fd4-15f3-4014-8bc9-658dc2aa7527"]}],"mendeley":{"formattedCitation":"(27)","plainTextFormattedCitation":"(27)","previouslyFormattedCitation":"(27)"},"properties":{"noteIndex":0},"schema":"https://github.com/citation-style-language/schema/raw/master/csl-citation.json"}</w:instrText>
      </w:r>
      <w:r w:rsidRPr="0025589C">
        <w:fldChar w:fldCharType="separate"/>
      </w:r>
      <w:r w:rsidR="0075268D" w:rsidRPr="0075268D">
        <w:rPr>
          <w:noProof/>
        </w:rPr>
        <w:t>(27)</w:t>
      </w:r>
      <w:r w:rsidRPr="0025589C">
        <w:fldChar w:fldCharType="end"/>
      </w:r>
      <w:r w:rsidRPr="0025589C">
        <w:t>, SciPy</w:t>
      </w:r>
      <w:r w:rsidR="00605D62">
        <w:t xml:space="preserve"> </w:t>
      </w:r>
      <w:r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Pr="0025589C">
        <w:fldChar w:fldCharType="separate"/>
      </w:r>
      <w:r w:rsidR="0075268D" w:rsidRPr="0075268D">
        <w:rPr>
          <w:noProof/>
        </w:rPr>
        <w:t>(28)</w:t>
      </w:r>
      <w:r w:rsidRPr="0025589C">
        <w:fldChar w:fldCharType="end"/>
      </w:r>
      <w:r w:rsidRPr="0025589C">
        <w:t>, Matplotlib</w:t>
      </w:r>
      <w:r w:rsidR="00605D62">
        <w:t xml:space="preserve"> </w:t>
      </w:r>
      <w:r w:rsidRPr="0025589C">
        <w:fldChar w:fldCharType="begin" w:fldLock="1"/>
      </w:r>
      <w:r w:rsidR="00667056">
        <w:instrText>ADDIN CSL_CITATION {"citationItems":[{"id":"ITEM-1","itemData":{"DOI":"10.1109/MCSE.2007.55","ISSN":"1521-9615","author":[{"dropping-particle":"","family":"Hunter","given":"John D.","non-dropping-particle":"","parse-names":false,"suffix":""}],"container-title":"Computing in Science &amp; Engineering","id":"ITEM-1","issue":"3","issued":{"date-parts":[["2007"]]},"page":"90-95","title":"Matplotlib: A 2D Graphics Environment","type":"article-journal","volume":"9"},"uris":["http://www.mendeley.com/documents/?uuid=b3bda753-179e-4938-81cb-e7ad511261b7"]}],"mendeley":{"formattedCitation":"(29)","plainTextFormattedCitation":"(29)","previouslyFormattedCitation":"(29)"},"properties":{"noteIndex":0},"schema":"https://github.com/citation-style-language/schema/raw/master/csl-citation.json"}</w:instrText>
      </w:r>
      <w:r w:rsidRPr="0025589C">
        <w:fldChar w:fldCharType="separate"/>
      </w:r>
      <w:r w:rsidR="0075268D" w:rsidRPr="0075268D">
        <w:rPr>
          <w:noProof/>
        </w:rPr>
        <w:t>(29)</w:t>
      </w:r>
      <w:r w:rsidRPr="0025589C">
        <w:fldChar w:fldCharType="end"/>
      </w:r>
      <w:r w:rsidRPr="0025589C">
        <w:t>, Pandas</w:t>
      </w:r>
      <w:r w:rsidR="00605D62">
        <w:t xml:space="preserve"> </w:t>
      </w:r>
      <w:r w:rsidRPr="0025589C">
        <w:fldChar w:fldCharType="begin" w:fldLock="1"/>
      </w:r>
      <w:r w:rsidR="00667056">
        <w:instrText>ADDIN CSL_CITATION {"citationItems":[{"id":"ITEM-1","itemData":{"author":[{"dropping-particle":"","family":"McKinney","given":"Wes","non-dropping-particle":"","parse-names":false,"suffix":""}],"container-title":"Proceedings of the 9th Python in Science Conference","editor":[{"dropping-particle":"","family":"Walt","given":"Stéfan","non-dropping-particle":"van der","parse-names":false,"suffix":""},{"dropping-particle":"","family":"Millman","given":"Jarrod","non-dropping-particle":"","parse-names":false,"suffix":""}],"id":"ITEM-1","issued":{"date-parts":[["2010"]]},"page":"51-56","title":"Data Structures for Statistical Computing in Python","type":"paper-conference"},"uris":["http://www.mendeley.com/documents/?uuid=d90e56d0-e14a-4bb9-80b8-32e8c01e389f"]}],"mendeley":{"formattedCitation":"(30)","plainTextFormattedCitation":"(30)","previouslyFormattedCitation":"(30)"},"properties":{"noteIndex":0},"schema":"https://github.com/citation-style-language/schema/raw/master/csl-citation.json"}</w:instrText>
      </w:r>
      <w:r w:rsidRPr="0025589C">
        <w:fldChar w:fldCharType="separate"/>
      </w:r>
      <w:r w:rsidR="0075268D" w:rsidRPr="0075268D">
        <w:rPr>
          <w:noProof/>
        </w:rPr>
        <w:t>(30)</w:t>
      </w:r>
      <w:r w:rsidRPr="0025589C">
        <w:fldChar w:fldCharType="end"/>
      </w:r>
      <w:r w:rsidRPr="0025589C">
        <w:t>, Seaborn</w:t>
      </w:r>
      <w:r w:rsidR="00605D62">
        <w:t xml:space="preserve"> </w:t>
      </w:r>
      <w:r w:rsidR="00532013" w:rsidRPr="0025589C">
        <w:fldChar w:fldCharType="begin" w:fldLock="1"/>
      </w:r>
      <w:r w:rsidR="00667056">
        <w:instrText>ADDIN CSL_CITATION {"citationItems":[{"id":"ITEM-1","itemData":{"DOI":"10.5281/zenodo.45133","author":[{"dropping-particle":"","family":"Waskom","given":"Michael","non-dropping-particle":"","parse-names":false,"suffix":""},{"dropping-particle":"","family":"Botvinnik","given":"Olga","non-dropping-particle":"","parse-names":false,"suffix":""},{"dropping-particle":"","family":"drewokane","given":"","non-dropping-particle":"","parse-names":false,"suffix":""},{"dropping-particle":"","family":"Hobson","given":"Paul","non-dropping-particle":"","parse-names":false,"suffix":""},{"dropping-particle":"","family":"Halchenko","given":"Yaroslav","non-dropping-particle":"","parse-names":false,"suffix":""},{"dropping-particle":"","family":"Lukauskas","given":"Saulius","non-dropping-particle":"","parse-names":false,"suffix":""},{"dropping-particle":"","family":"Warmenhoven","given":"Jordi","non-dropping-particle":"","parse-names":false,"suffix":""},{"dropping-particle":"","family":"Cole","given":"John B","non-dropping-particle":"","parse-names":false,"suffix":""},{"dropping-particle":"","family":"Hoyer","given":"Stephan","non-dropping-particle":"","parse-names":false,"suffix":""},{"dropping-particle":"","family":"Vanderplas","given":"Jake","non-dropping-particle":"","parse-names":false,"suffix":""},{"dropping-particle":"","family":"gkunter","given":"","non-dropping-particle":"","parse-names":false,"suffix":""},{"dropping-particle":"","family":"Villalba","given":"Santi","non-dropping-particle":"","parse-names":false,"suffix":""},{"dropping-particle":"","family":"Quintero","given":"Eric","non-dropping-particle":"","parse-names":false,"suffix":""},{"dropping-particle":"","family":"Martin","given":"Marcel","non-dropping-particle":"","parse-names":false,"suffix":""},{"dropping-particle":"","family":"Miles","given":"Alistair","non-dropping-particle":"","parse-names":false,"suffix":""},{"dropping-particle":"","family":"Meyer","given":"Kyle","non-dropping-particle":"","parse-names":false,"suffix":""},{"dropping-particle":"","family":"Augspurger","given":"Tom","non-dropping-particle":"","parse-names":false,"suffix":""},{"dropping-particle":"","family":"Yarkoni","given":"Tal","non-dropping-particle":"","parse-names":false,"suffix":""},{"dropping-particle":"","family":"Bachant","given":"Pete","non-dropping-particle":"","parse-names":false,"suffix":""},{"dropping-particle":"","family":"Evans","given":"Constantine","non-dropping-particle":"","parse-names":false,"suffix":""},{"dropping-particle":"","family":"Fitzgerald","given":"Clark","non-dropping-particle":"","parse-names":false,"suffix":""},{"dropping-particle":"","family":"Nagy","given":"Tamas","non-dropping-particle":"","parse-names":false,"suffix":""},{"dropping-particle":"","family":"Ziegler","given":"Erik","non-dropping-particle":"","parse-names":false,"suffix":""},{"dropping-particle":"","family":"Megies","given":"Tobias","non-dropping-particle":"","parse-names":false,"suffix":""},{"dropping-particle":"","family":"Wehner","given":"Daniel","non-dropping-particle":"","parse-names":false,"suffix":""},{"dropping-particle":"","family":"St-Jean","given":"Samuel","non-dropping-particle":"","parse-names":false,"suffix":""},{"dropping-particle":"","family":"Coelho","given":"Luis Pedro","non-dropping-particle":"","parse-names":false,"suffix":""},{"dropping-particle":"","family":"Hitz","given":"Gregory","non-dropping-particle":"","parse-names":false,"suffix":""},{"dropping-particle":"","family":"Lee","given":"Antony","non-dropping-particle":"","parse-names":false,"suffix":""},{"dropping-particle":"","family":"Rocher","given":"Luc","non-dropping-particle":"","parse-names":false,"suffix":""}],"id":"ITEM-1","issued":{"date-parts":[["2016","1"]]},"title":"seaborn: v0.7.0 (January 2016)","type":"article"},"uris":["http://www.mendeley.com/documents/?uuid=b2de90b5-8e80-49a0-8ede-1078c3ac695d"]}],"mendeley":{"formattedCitation":"(31)","plainTextFormattedCitation":"(31)","previouslyFormattedCitation":"(31)"},"properties":{"noteIndex":0},"schema":"https://github.com/citation-style-language/schema/raw/master/csl-citation.json"}</w:instrText>
      </w:r>
      <w:r w:rsidR="00532013" w:rsidRPr="0025589C">
        <w:fldChar w:fldCharType="separate"/>
      </w:r>
      <w:r w:rsidR="0075268D" w:rsidRPr="0075268D">
        <w:rPr>
          <w:noProof/>
        </w:rPr>
        <w:t>(31)</w:t>
      </w:r>
      <w:r w:rsidR="00532013" w:rsidRPr="0025589C">
        <w:fldChar w:fldCharType="end"/>
      </w:r>
      <w:r w:rsidRPr="0025589C">
        <w:t>, LMFIT</w:t>
      </w:r>
      <w:r w:rsidR="00605D62">
        <w:t xml:space="preserve"> </w:t>
      </w:r>
      <w:r w:rsidRPr="0025589C">
        <w:fldChar w:fldCharType="begin" w:fldLock="1"/>
      </w:r>
      <w:r w:rsidR="00667056">
        <w:instrText>ADDIN CSL_CITATION {"citationItems":[{"id":"ITEM-1","itemData":{"DOI":"10.5281/zenodo.11813","author":[{"dropping-particle":"","family":"Newville","given":"Matthew","non-dropping-particle":"","parse-names":false,"suffix":""},{"dropping-particle":"","family":"Ingargiola","given":"Antonino","non-dropping-particle":"","parse-names":false,"suffix":""},{"dropping-particle":"","family":"Stensitzki","given":"Till","non-dropping-particle":"","parse-names":false,"suffix":""},{"dropping-particle":"","family":"Allen","given":"Daniel B.","non-dropping-particle":"","parse-names":false,"suffix":""}],"id":"ITEM-1","issued":{"date-parts":[["2014","9","21"]]},"title":"LMFIT: Non-Linear Least-Square Minimization and Curve-Fitting for Python","type":"article-journal"},"uris":["http://www.mendeley.com/documents/?uuid=b27e9422-dbf1-4362-9b8b-7ca94863acd6"]}],"mendeley":{"formattedCitation":"(32)","plainTextFormattedCitation":"(32)","previouslyFormattedCitation":"(32)"},"properties":{"noteIndex":0},"schema":"https://github.com/citation-style-language/schema/raw/master/csl-citation.json"}</w:instrText>
      </w:r>
      <w:r w:rsidRPr="0025589C">
        <w:fldChar w:fldCharType="separate"/>
      </w:r>
      <w:r w:rsidR="0075268D" w:rsidRPr="0075268D">
        <w:rPr>
          <w:noProof/>
        </w:rPr>
        <w:t>(32)</w:t>
      </w:r>
      <w:r w:rsidRPr="0025589C">
        <w:fldChar w:fldCharType="end"/>
      </w:r>
      <w:r w:rsidRPr="0025589C">
        <w:t>, Scikit-learn</w:t>
      </w:r>
      <w:r w:rsidR="00605D62">
        <w:t xml:space="preserve"> </w:t>
      </w:r>
      <w:r w:rsidRPr="0025589C">
        <w:fldChar w:fldCharType="begin" w:fldLock="1"/>
      </w:r>
      <w:r w:rsidR="00667056">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730d133a-5e08-44b4-b222-6114e054ba94"]}],"mendeley":{"formattedCitation":"(33)","plainTextFormattedCitation":"(33)","previouslyFormattedCitation":"(33)"},"properties":{"noteIndex":0},"schema":"https://github.com/citation-style-language/schema/raw/master/csl-citation.json"}</w:instrText>
      </w:r>
      <w:r w:rsidRPr="0025589C">
        <w:fldChar w:fldCharType="separate"/>
      </w:r>
      <w:r w:rsidR="0075268D" w:rsidRPr="0075268D">
        <w:rPr>
          <w:noProof/>
        </w:rPr>
        <w:t>(33)</w:t>
      </w:r>
      <w:r w:rsidRPr="0025589C">
        <w:fldChar w:fldCharType="end"/>
      </w:r>
      <w:r w:rsidRPr="0025589C">
        <w:t>, and SymPy</w:t>
      </w:r>
      <w:r w:rsidR="00605D62">
        <w:t xml:space="preserve"> </w:t>
      </w:r>
      <w:r w:rsidRPr="0025589C">
        <w:fldChar w:fldCharType="begin" w:fldLock="1"/>
      </w:r>
      <w:r w:rsidR="00667056">
        <w:instrText>ADDIN CSL_CITATION {"citationItems":[{"id":"ITEM-1","itemData":{"author":[{"dropping-particle":"","family":"SymPy Development Team","given":"","non-dropping-particle":"","parse-names":false,"suffix":""}],"id":"ITEM-1","issued":{"date-parts":[["2014"]]},"title":"SymPy: Python library for symbolic mathematics","type":"article"},"uris":["http://www.mendeley.com/documents/?uuid=af911149-1f65-4a6c-94a3-b1d8a3f37117"]}],"mendeley":{"formattedCitation":"(34)","plainTextFormattedCitation":"(34)","previouslyFormattedCitation":"(34)"},"properties":{"noteIndex":0},"schema":"https://github.com/citation-style-language/schema/raw/master/csl-citation.json"}</w:instrText>
      </w:r>
      <w:r w:rsidRPr="0025589C">
        <w:fldChar w:fldCharType="separate"/>
      </w:r>
      <w:r w:rsidR="0075268D" w:rsidRPr="0075268D">
        <w:rPr>
          <w:noProof/>
        </w:rPr>
        <w:t>(34)</w:t>
      </w:r>
      <w:r w:rsidRPr="0025589C">
        <w:fldChar w:fldCharType="end"/>
      </w:r>
      <w:r w:rsidRPr="0025589C">
        <w:t xml:space="preserve">. </w:t>
      </w:r>
      <w:ins w:id="1183" w:author="Yoav Ram" w:date="2018-11-14T11:36:00Z">
        <w:r w:rsidR="00F51414">
          <w:t xml:space="preserve">Growth curves of the </w:t>
        </w:r>
        <w:r w:rsidR="00F51414">
          <w:rPr>
            <w:i/>
            <w:iCs/>
          </w:rPr>
          <w:t>lacI</w:t>
        </w:r>
        <w:r w:rsidR="00F51414">
          <w:t xml:space="preserve"> strains were </w:t>
        </w:r>
      </w:ins>
      <w:ins w:id="1184" w:author="Yoav Ram" w:date="2018-11-14T11:37:00Z">
        <w:r w:rsidR="00F51414">
          <w:t xml:space="preserve">independently </w:t>
        </w:r>
      </w:ins>
      <w:ins w:id="1185" w:author="Yoav Ram" w:date="2018-11-14T11:36:00Z">
        <w:r w:rsidR="00F51414">
          <w:t xml:space="preserve">analyzed using the same model </w:t>
        </w:r>
      </w:ins>
      <w:ins w:id="1186" w:author="Yoav Ram" w:date="2018-11-14T11:37:00Z">
        <w:r w:rsidR="00F51414">
          <w:t xml:space="preserve"> but different software implementation.</w:t>
        </w:r>
      </w:ins>
    </w:p>
    <w:p w14:paraId="3645BC11" w14:textId="1637F818" w:rsidR="003616D0" w:rsidRPr="0025589C" w:rsidRDefault="00C7159E">
      <w:pPr>
        <w:pPrChange w:id="1187" w:author="Yoav Ram" w:date="2018-11-13T12:41:00Z">
          <w:pPr>
            <w:spacing w:line="480" w:lineRule="auto"/>
            <w:ind w:firstLine="0"/>
          </w:pPr>
        </w:pPrChange>
      </w:pPr>
      <w:r w:rsidRPr="0025589C">
        <w:rPr>
          <w:b/>
          <w:bCs/>
        </w:rPr>
        <w:t>Fitting growth models</w:t>
      </w:r>
      <w:r w:rsidR="003616D0" w:rsidRPr="0025589C">
        <w:rPr>
          <w:b/>
          <w:bCs/>
        </w:rPr>
        <w:t>.</w:t>
      </w:r>
      <w:r w:rsidR="003616D0" w:rsidRPr="0025589C">
        <w:t xml:space="preserve"> To fit </w:t>
      </w:r>
      <w:r w:rsidR="00A8110B">
        <w:t xml:space="preserve">growth </w:t>
      </w:r>
      <w:r w:rsidR="003616D0" w:rsidRPr="0025589C">
        <w:t>models</w:t>
      </w:r>
      <w:r w:rsidR="00A8110B">
        <w:t xml:space="preserve"> (eq</w:t>
      </w:r>
      <w:r w:rsidR="00327F6F">
        <w:t>s</w:t>
      </w:r>
      <w:r w:rsidR="00A8110B">
        <w:t>. 2)</w:t>
      </w:r>
      <w:r w:rsidR="003616D0" w:rsidRPr="0025589C">
        <w:t xml:space="preserve"> to </w:t>
      </w:r>
      <w:r w:rsidR="00327F6F">
        <w:t xml:space="preserve">mono-culture </w:t>
      </w:r>
      <w:r w:rsidR="00A8110B">
        <w:t xml:space="preserve">density </w:t>
      </w:r>
      <w:r w:rsidR="003616D0" w:rsidRPr="0025589C">
        <w:t>data we use</w:t>
      </w:r>
      <w:r w:rsidR="00C0791B" w:rsidRPr="0025589C">
        <w:t>d</w:t>
      </w:r>
      <w:r w:rsidR="003616D0" w:rsidRPr="0025589C">
        <w:t xml:space="preserve"> the least</w:t>
      </w:r>
      <w:r w:rsidR="00C0791B" w:rsidRPr="0025589C">
        <w:t>-</w:t>
      </w:r>
      <w:r w:rsidR="003616D0" w:rsidRPr="0025589C">
        <w:t>sq</w:t>
      </w:r>
      <w:r w:rsidR="00C0791B" w:rsidRPr="0025589C">
        <w:t>uares</w:t>
      </w:r>
      <w:r w:rsidR="003616D0" w:rsidRPr="0025589C">
        <w:t xml:space="preserve"> non-linear curve fitting procedure</w:t>
      </w:r>
      <w:r w:rsidR="00A8110B">
        <w:t xml:space="preserve"> in SciPy’s </w:t>
      </w:r>
      <w:r w:rsidR="00A8110B">
        <w:rPr>
          <w:i/>
          <w:iCs/>
        </w:rPr>
        <w:t>least_squares</w:t>
      </w:r>
      <w:r w:rsidR="00A8110B">
        <w:t xml:space="preserve"> function</w:t>
      </w:r>
      <w:r w:rsidR="00FB039B" w:rsidRPr="0025589C">
        <w:t xml:space="preserve"> </w:t>
      </w:r>
      <w:r w:rsidR="003616D0"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003616D0" w:rsidRPr="0025589C">
        <w:fldChar w:fldCharType="separate"/>
      </w:r>
      <w:r w:rsidR="0075268D" w:rsidRPr="0075268D">
        <w:rPr>
          <w:noProof/>
        </w:rPr>
        <w:t>(28)</w:t>
      </w:r>
      <w:r w:rsidR="003616D0" w:rsidRPr="0025589C">
        <w:fldChar w:fldCharType="end"/>
      </w:r>
      <w:r w:rsidR="003616D0" w:rsidRPr="0025589C">
        <w:t xml:space="preserve">. We then calculate the Bayesian Information Criteria (BIC) of several </w:t>
      </w:r>
      <w:r w:rsidR="007942A2" w:rsidRPr="0025589C">
        <w:t>nested models</w:t>
      </w:r>
      <w:r w:rsidR="003616D0" w:rsidRPr="0025589C">
        <w:t xml:space="preserve">, defined by fixing some of the </w:t>
      </w:r>
      <w:r w:rsidR="00A8110B">
        <w:t xml:space="preserve">growth </w:t>
      </w:r>
      <w:r w:rsidR="003616D0" w:rsidRPr="0025589C">
        <w:t xml:space="preserve">parameters (see </w:t>
      </w:r>
      <w:r w:rsidR="00262B0E" w:rsidRPr="00876E70">
        <w:rPr>
          <w:b/>
          <w:bCs/>
        </w:rPr>
        <w:t>Appendix</w:t>
      </w:r>
      <w:r w:rsidR="00C0791B" w:rsidRPr="00876E70">
        <w:rPr>
          <w:b/>
          <w:bCs/>
        </w:rPr>
        <w:t xml:space="preserve"> </w:t>
      </w:r>
      <w:r w:rsidR="00756174" w:rsidRPr="00876E70">
        <w:rPr>
          <w:b/>
          <w:bCs/>
        </w:rPr>
        <w:t>1</w:t>
      </w:r>
      <w:r w:rsidR="007942A2" w:rsidRPr="0025589C">
        <w:t xml:space="preserve">, </w:t>
      </w:r>
      <w:r w:rsidR="00605D62" w:rsidRPr="005327AF">
        <w:rPr>
          <w:b/>
          <w:bCs/>
        </w:rPr>
        <w:t>Table</w:t>
      </w:r>
      <w:r w:rsidR="005327AF" w:rsidRPr="005327AF">
        <w:rPr>
          <w:b/>
          <w:bCs/>
        </w:rPr>
        <w:t xml:space="preserve"> S1</w:t>
      </w:r>
      <w:r w:rsidR="00605D62">
        <w:t>,</w:t>
      </w:r>
      <w:r w:rsidR="00327F6F">
        <w:t xml:space="preserve"> and</w:t>
      </w:r>
      <w:r w:rsidR="005327AF">
        <w:t xml:space="preserve"> </w:t>
      </w:r>
      <w:r w:rsidR="005327AF" w:rsidRPr="005327AF">
        <w:rPr>
          <w:b/>
          <w:bCs/>
        </w:rPr>
        <w:fldChar w:fldCharType="begin"/>
      </w:r>
      <w:r w:rsidR="005327AF" w:rsidRPr="005327AF">
        <w:rPr>
          <w:b/>
          <w:bCs/>
        </w:rPr>
        <w:instrText xml:space="preserve"> REF _Ref509484308 \h </w:instrText>
      </w:r>
      <w:r w:rsidR="005327AF">
        <w:rPr>
          <w:b/>
          <w:bCs/>
        </w:rPr>
        <w:instrText xml:space="preserve"> \* MERGEFORMAT </w:instrText>
      </w:r>
      <w:r w:rsidR="005327AF" w:rsidRPr="005327AF">
        <w:rPr>
          <w:b/>
          <w:bCs/>
        </w:rPr>
      </w:r>
      <w:r w:rsidR="005327AF" w:rsidRPr="005327AF">
        <w:rPr>
          <w:b/>
          <w:bCs/>
        </w:rPr>
        <w:fldChar w:fldCharType="separate"/>
      </w:r>
      <w:r w:rsidR="00E66975" w:rsidRPr="00E66975">
        <w:rPr>
          <w:b/>
          <w:bCs/>
        </w:rPr>
        <w:t>Figure S2</w:t>
      </w:r>
      <w:r w:rsidR="005327AF" w:rsidRPr="005327AF">
        <w:rPr>
          <w:b/>
          <w:bCs/>
        </w:rPr>
        <w:fldChar w:fldCharType="end"/>
      </w:r>
      <w:r w:rsidR="003616D0" w:rsidRPr="0025589C">
        <w:t>). BIC is given by:</w:t>
      </w:r>
    </w:p>
    <w:p w14:paraId="2C4CB098" w14:textId="77777777" w:rsidR="003616D0" w:rsidRPr="0025589C" w:rsidRDefault="003616D0">
      <w:pPr>
        <w:jc w:val="center"/>
        <w:pPrChange w:id="1188" w:author="Yoav Ram" w:date="2018-11-13T12:41:00Z">
          <w:pPr>
            <w:spacing w:line="480" w:lineRule="auto"/>
            <w:ind w:firstLine="0"/>
            <w:jc w:val="center"/>
          </w:pPr>
        </w:pPrChange>
      </w:pPr>
      <m:oMath>
        <m:r>
          <w:rPr>
            <w:rFonts w:ascii="Cambria Math" w:hAnsi="Cambria Math"/>
          </w:rPr>
          <m:t>BIC=n</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r>
                                  <m:rPr>
                                    <m:sty m:val="p"/>
                                  </m:rPr>
                                  <w:rPr>
                                    <w:rFonts w:ascii="Helvetica" w:eastAsia="Helvetica" w:hAnsi="Helvetica" w:cs="Helvetica"/>
                                  </w:rPr>
                                  <m:t>-</m:t>
                                </m:r>
                                <m:acc>
                                  <m:accPr>
                                    <m:ctrlPr>
                                      <w:rPr>
                                        <w:rFonts w:ascii="Cambria Math" w:hAnsi="Cambria Math"/>
                                      </w:rPr>
                                    </m:ctrlPr>
                                  </m:accPr>
                                  <m:e>
                                    <m:r>
                                      <w:rPr>
                                        <w:rFonts w:ascii="Cambria Math" w:hAnsi="Cambria Math"/>
                                      </w:rPr>
                                      <m:t>N</m:t>
                                    </m:r>
                                  </m:e>
                                </m:acc>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e>
                            </m:d>
                          </m:e>
                          <m:sup>
                            <m:r>
                              <m:rPr>
                                <m:sty m:val="p"/>
                              </m:rPr>
                              <w:rPr>
                                <w:rFonts w:ascii="Cambria Math" w:hAnsi="Cambria Math"/>
                              </w:rPr>
                              <m:t>2</m:t>
                            </m:r>
                          </m:sup>
                        </m:sSup>
                      </m:e>
                    </m:nary>
                  </m:num>
                  <m:den>
                    <m:r>
                      <w:rPr>
                        <w:rFonts w:ascii="Cambria Math" w:hAnsi="Cambria Math"/>
                      </w:rPr>
                      <m:t>n</m:t>
                    </m:r>
                  </m:den>
                </m:f>
              </m:e>
            </m:d>
          </m:e>
        </m:func>
        <m:r>
          <m:rPr>
            <m:sty m:val="p"/>
          </m:rPr>
          <w:rPr>
            <w:rFonts w:ascii="Cambria Math" w:hAnsi="Cambria Math"/>
          </w:rPr>
          <m:t>+</m:t>
        </m:r>
        <m:r>
          <w:rPr>
            <w:rFonts w:ascii="Cambria Math" w:hAnsi="Cambria Math"/>
          </w:rPr>
          <m:t>k</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oMath>
      <w:r w:rsidRPr="0025589C">
        <w:t>,</w:t>
      </w:r>
    </w:p>
    <w:p w14:paraId="151F7796" w14:textId="4D18345F" w:rsidR="003616D0" w:rsidRPr="0025589C" w:rsidRDefault="003616D0">
      <w:pPr>
        <w:pPrChange w:id="1189" w:author="Yoav Ram" w:date="2018-11-13T12:41:00Z">
          <w:pPr>
            <w:spacing w:line="480" w:lineRule="auto"/>
            <w:ind w:firstLine="0"/>
          </w:pPr>
        </w:pPrChange>
      </w:pPr>
      <w:r w:rsidRPr="00876E70">
        <w:t xml:space="preserve">where </w:t>
      </w:r>
      <m:oMath>
        <m:r>
          <w:rPr>
            <w:rFonts w:ascii="Cambria Math" w:hAnsi="Cambria Math"/>
          </w:rPr>
          <m:t>k</m:t>
        </m:r>
      </m:oMath>
      <w:r w:rsidRPr="00876E70">
        <w:t xml:space="preserve"> is the number </w:t>
      </w:r>
      <w:r w:rsidR="00DF6D3B" w:rsidRPr="00876E70">
        <w:t xml:space="preserve">of </w:t>
      </w:r>
      <w:r w:rsidRPr="00876E70">
        <w:t xml:space="preserve">model parameters, </w:t>
      </w:r>
      <m:oMath>
        <m:r>
          <w:rPr>
            <w:rFonts w:ascii="Cambria Math" w:hAnsi="Cambria Math"/>
          </w:rPr>
          <m:t>n</m:t>
        </m:r>
      </m:oMath>
      <w:r w:rsidRPr="00876E70">
        <w:t xml:space="preserve"> is the number of data points,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are the time points, </w:t>
      </w:r>
      <m:oMath>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rsidRPr="00876E70">
        <w:t xml:space="preserve"> is the optical density at time point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and </w:t>
      </w:r>
      <m:oMath>
        <m:acc>
          <m:accPr>
            <m:ctrlPr>
              <w:rPr>
                <w:rFonts w:ascii="Cambria Math" w:hAnsi="Cambria Math"/>
                <w:i/>
              </w:rPr>
            </m:ctrlPr>
          </m:accPr>
          <m:e>
            <m:r>
              <w:rPr>
                <w:rFonts w:ascii="Cambria Math" w:hAnsi="Cambria Math"/>
              </w:rPr>
              <m:t>N</m:t>
            </m:r>
          </m:e>
        </m:acc>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 xml:space="preserve"> </m:t>
        </m:r>
      </m:oMath>
      <w:r w:rsidRPr="00876E70">
        <w:t xml:space="preserve">is the expected density at time point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according</w:t>
      </w:r>
      <w:r w:rsidRPr="0025589C">
        <w:t xml:space="preserve"> to the model. We select</w:t>
      </w:r>
      <w:r w:rsidR="00865D57" w:rsidRPr="0025589C">
        <w:t>ed</w:t>
      </w:r>
      <w:r w:rsidRPr="0025589C">
        <w:t xml:space="preserve"> the model with the lowest BIC</w:t>
      </w:r>
      <w:r w:rsidR="00605D62">
        <w:t xml:space="preserve"> </w:t>
      </w:r>
      <w:r w:rsidRPr="0025589C">
        <w:fldChar w:fldCharType="begin" w:fldLock="1"/>
      </w:r>
      <w:r w:rsidR="00667056">
        <w:instrText>ADDIN CSL_CITATION {"citationItems":[{"id":"ITEM-1","itemData":{"DOI":"doi: 10.2307/2291091","ISBN":"9213227418","ISSN":"01621459","PMID":"2291091","abstract":"In a 1935 paper and in his book Theory of probability, Jeffresy developed a methodology for quantifying the evidence in favor of a scientific theory. The centerpies was a number, now called the Bayes factor, which is the posterior odds of the null hypothesis when the prior probability on the null is one-half. Although there has been much discussion of Bayesian hypothesis testing in the context of criticism of P-values, less attention has been given to the Bayes as a practical tool of applied statistics. In this article we review and discuss the uses of Bayes factors in the context of five scientific applications in genetics, sports, ecology, sociology, and psychology. We emphasize the following points: From Jeffrey's Bayesian viewpoint, the purpose of hypothesis testing is to evaluate the evidence in favor of a scientific theory. Bayes factors offer a way of evaluating evidence in favor of a null hypothesis. Bayes factors provide a way of incorporating external information into the evaluation of evidence about a hypothesis. Bayes factors are very general and do not require alternative models to be nested. Several techniques are available for computing Bayes factors, including asymptotic approximations that are easy to compute using the output from standard packages that maximize likelihoods. In \"non-Bayesian significance tests. The Schwarz criterion (or BIC) gives a rough approximation to the logarithm of the Bayes factor, which is easy to use and does not require evaluation of prior distributions. When one is interested in estimation or prediction, Bayes factors may be converted to weights to be attached to various models so that a composite estimate or prediction may be obtained that takes account of structural or model uncertainty. Algorithms have been proposed that allow model uncertainty to be taken into account when the class of models initially considered is very large. Bayes factors are useful for guiding an evolutionary model-building process. It is important, and feasible, to assess the sensitivity of conclusions to the prior distributions used.","author":[{"dropping-particle":"","family":"Kass","given":"Robert","non-dropping-particle":"","parse-names":false,"suffix":""},{"dropping-particle":"","family":"Raftery","given":"Adrian","non-dropping-particle":"","parse-names":false,"suffix":""}],"container-title":"Journal of the American Statistical Association","id":"ITEM-1","issued":{"date-parts":[["1995"]]},"page":"773-795","title":"Bayes Factors","type":"article-journal"},"uris":["http://www.mendeley.com/documents/?uuid=780e0bd3-aa68-4a26-b615-d2e0a9e659d1"]},{"id":"ITEM-2","itemData":{"DOI":"10.1016/j.ecolmodel.2007.10.030","ISBN":"03043800","ISSN":"03043800","PMID":"2742","abstract":"Many tools have become available for biologists for evaluating competing ecological models - models may be judged based on the fit to data alone (e.g. likelihood), or more formal statistical criteria may be used. Because of the implied assumptions of each tool, model selection criteria should be chosen a priori for the problem at hand, - a model that is considered 'good' in its explanatory power may not be the best choice for a problem that requires prediction. In this paper, I review the behavior and assumptions of the four most commonly used statistical criteria (Akaike's Information Criterion, AIC; Schwarz or Bayesian Information Criterion, BIC; Deviance Information Criterion, DIC; Bayes factors). Second, I illustrate differences in these model selection tools by applying the four criteria to thousands of simulated abundance trajectories. With the simulation model known, I examine whether each of the criteria are useful in selecting models to evaluate simple questions, such as whether time series support evidence of density dependent population growth. Across simulations, the maximum likelihood criteria consistently favored simpler population models when compared to Bayesian criteria. Among the Bayesian criteria, the Bayes factor favored the correct simulation model more frequently than the Deviance Information Criterion. There was considerable uncertainty in the ability of the Bayes factor to discriminate between models, this tool selected the simulation model slightly more frequently than other approaches. ?? 2007 Elsevier B.V. All rights reserved.","author":[{"dropping-particle":"","family":"Ward","given":"Eric J.","non-dropping-particle":"","parse-names":false,"suffix":""}],"container-title":"Ecological Modelling","id":"ITEM-2","issue":"1-2","issued":{"date-parts":[["2008"]]},"page":"1-10","title":"A review and comparison of four commonly used Bayesian and maximum likelihood model selection tools","type":"article-journal","volume":"211"},"uris":["http://www.mendeley.com/documents/?uuid=192bfd77-cca7-4a95-8e9d-bc1f8551d94b"]}],"mendeley":{"formattedCitation":"(35, 36)","plainTextFormattedCitation":"(35, 36)","previouslyFormattedCitation":"(35, 36)"},"properties":{"noteIndex":0},"schema":"https://github.com/citation-style-language/schema/raw/master/csl-citation.json"}</w:instrText>
      </w:r>
      <w:r w:rsidRPr="0025589C">
        <w:fldChar w:fldCharType="separate"/>
      </w:r>
      <w:r w:rsidR="0075268D" w:rsidRPr="0075268D">
        <w:rPr>
          <w:noProof/>
        </w:rPr>
        <w:t>(35, 36)</w:t>
      </w:r>
      <w:r w:rsidRPr="0025589C">
        <w:fldChar w:fldCharType="end"/>
      </w:r>
      <w:r w:rsidRPr="0025589C">
        <w:t>.</w:t>
      </w:r>
      <w:r w:rsidR="00E2013F" w:rsidRPr="0025589C">
        <w:t xml:space="preserve"> Other metrics for model selection can be used, but BIC was chosen for its simplicity and flexibility. </w:t>
      </w:r>
    </w:p>
    <w:p w14:paraId="51B3EBBD" w14:textId="75F846BC" w:rsidR="00C7159E" w:rsidRDefault="00C7159E">
      <w:pPr>
        <w:pPrChange w:id="1190" w:author="Yoav Ram" w:date="2018-11-13T12:41:00Z">
          <w:pPr>
            <w:spacing w:line="480" w:lineRule="auto"/>
            <w:ind w:firstLine="0"/>
          </w:pPr>
        </w:pPrChange>
      </w:pPr>
      <w:r w:rsidRPr="0025589C">
        <w:rPr>
          <w:b/>
          <w:bCs/>
        </w:rPr>
        <w:t xml:space="preserve">Fitting exponential models. </w:t>
      </w:r>
      <w:r w:rsidRPr="0025589C">
        <w:t>The following represents a common approach for estimating growth rates</w:t>
      </w:r>
      <w:r w:rsidR="0040287F" w:rsidRPr="0025589C">
        <w:t xml:space="preserve"> from growth curve data</w:t>
      </w:r>
      <w:r w:rsidRPr="0025589C">
        <w:t>,</w:t>
      </w:r>
      <w:r w:rsidR="0040287F" w:rsidRPr="0025589C">
        <w:t xml:space="preserve"> and was</w:t>
      </w:r>
      <w:r w:rsidRPr="0025589C">
        <w:t xml:space="preserve"> used as a benchmark for our </w:t>
      </w:r>
      <w:r w:rsidR="0040287F" w:rsidRPr="0025589C">
        <w:t xml:space="preserve">new </w:t>
      </w:r>
      <w:r w:rsidRPr="0025589C">
        <w:t xml:space="preserve">approach (see </w:t>
      </w:r>
      <w:r w:rsidR="00560BED">
        <w:rPr>
          <w:b/>
          <w:bCs/>
          <w:noProof/>
        </w:rPr>
        <w:t xml:space="preserve">Figure 2 </w:t>
      </w:r>
      <w:r w:rsidRPr="0025589C">
        <w:rPr>
          <w:noProof/>
        </w:rPr>
        <w:t>and</w:t>
      </w:r>
      <w:r w:rsidRPr="0025589C">
        <w:t xml:space="preserve"> </w:t>
      </w:r>
      <w:r w:rsidR="0040287F" w:rsidRPr="0025589C">
        <w:t>black dashed lines in</w:t>
      </w:r>
      <w:r w:rsidR="00560BED">
        <w:t xml:space="preserve"> </w:t>
      </w:r>
      <w:r w:rsidR="00560BED" w:rsidRPr="00560BED">
        <w:rPr>
          <w:b/>
          <w:bCs/>
        </w:rPr>
        <w:t>Figure 4</w:t>
      </w:r>
      <w:r w:rsidR="00560BED">
        <w:t xml:space="preserve"> and </w:t>
      </w:r>
      <w:r w:rsidR="00560BED" w:rsidRPr="00560BED">
        <w:rPr>
          <w:b/>
          <w:bCs/>
        </w:rPr>
        <w:t>Figure 5</w:t>
      </w:r>
      <w:r w:rsidRPr="0025589C">
        <w:t xml:space="preserve">). A polynomial is fitted to the mean of the growth </w:t>
      </w:r>
      <w:r w:rsidRPr="00876E70">
        <w:t xml:space="preserve">curve data </w:t>
      </w:r>
      <w:r w:rsidRPr="00876E70">
        <w:rPr>
          <w:i/>
          <w:iCs/>
        </w:rPr>
        <w:t>N(t)</w:t>
      </w:r>
      <w:r w:rsidR="00B313D1" w:rsidRPr="00876E70">
        <w:t>.</w:t>
      </w:r>
      <w:r w:rsidRPr="00876E70">
        <w:t xml:space="preserve"> </w:t>
      </w:r>
      <w:r w:rsidR="00B313D1" w:rsidRPr="00876E70">
        <w:t>T</w:t>
      </w:r>
      <w:r w:rsidRPr="00876E70">
        <w:t xml:space="preserve">he time of maximum growth rate </w:t>
      </w:r>
      <w:r w:rsidRPr="00876E70">
        <w:rPr>
          <w:i/>
          <w:iCs/>
        </w:rPr>
        <w:t>t</w:t>
      </w:r>
      <w:r w:rsidRPr="00876E70">
        <w:rPr>
          <w:i/>
          <w:iCs/>
          <w:vertAlign w:val="subscript"/>
        </w:rPr>
        <w:t>max</w:t>
      </w:r>
      <w:r w:rsidRPr="00876E70">
        <w:t xml:space="preserve"> is found by differentiating the fitted polynomial and finding the maximum</w:t>
      </w:r>
      <w:r w:rsidR="00B313D1" w:rsidRPr="00876E70">
        <w:t xml:space="preserve"> of the derivative.</w:t>
      </w:r>
      <w:r w:rsidRPr="00876E70">
        <w:t xml:space="preserve"> </w:t>
      </w:r>
      <w:r w:rsidR="00B313D1" w:rsidRPr="00876E70">
        <w:t>V</w:t>
      </w:r>
      <w:r w:rsidRPr="00876E70">
        <w:t xml:space="preserve">alues </w:t>
      </w:r>
      <w:r w:rsidRPr="00876E70">
        <w:rPr>
          <w:i/>
          <w:iCs/>
        </w:rPr>
        <w:t>a</w:t>
      </w:r>
      <w:r w:rsidRPr="00876E70">
        <w:t xml:space="preserve"> and </w:t>
      </w:r>
      <w:r w:rsidRPr="00876E70">
        <w:rPr>
          <w:i/>
          <w:iCs/>
        </w:rPr>
        <w:t>b</w:t>
      </w:r>
      <w:r w:rsidRPr="00876E70">
        <w:t xml:space="preserve"> are found such that </w:t>
      </w:r>
      <w:r w:rsidR="00B313D1" w:rsidRPr="00876E70">
        <w:rPr>
          <w:i/>
          <w:iCs/>
        </w:rPr>
        <w:t>f(t)=</w:t>
      </w:r>
      <w:r w:rsidRPr="00876E70">
        <w:rPr>
          <w:i/>
          <w:iCs/>
        </w:rPr>
        <w:t>b+at</w:t>
      </w:r>
      <w:r w:rsidRPr="00876E70" w:rsidDel="00A44F58">
        <w:t xml:space="preserve"> </w:t>
      </w:r>
      <w:r w:rsidRPr="00876E70">
        <w:t>describe</w:t>
      </w:r>
      <w:r w:rsidR="00B313D1" w:rsidRPr="00876E70">
        <w:t>s</w:t>
      </w:r>
      <w:r w:rsidRPr="00876E70">
        <w:t xml:space="preserve"> a tangent line at the point of maximum growth (</w:t>
      </w:r>
      <w:r w:rsidRPr="00876E70">
        <w:rPr>
          <w:i/>
          <w:iCs/>
        </w:rPr>
        <w:t>t</w:t>
      </w:r>
      <w:r w:rsidRPr="00876E70">
        <w:rPr>
          <w:i/>
          <w:iCs/>
          <w:vertAlign w:val="subscript"/>
        </w:rPr>
        <w:t>max</w:t>
      </w:r>
      <w:r w:rsidRPr="00876E70">
        <w:rPr>
          <w:i/>
          <w:iCs/>
        </w:rPr>
        <w:t>, N(t</w:t>
      </w:r>
      <w:r w:rsidRPr="00876E70">
        <w:rPr>
          <w:i/>
          <w:iCs/>
          <w:vertAlign w:val="subscript"/>
        </w:rPr>
        <w:t>max</w:t>
      </w:r>
      <w:r w:rsidRPr="00876E70">
        <w:rPr>
          <w:i/>
          <w:iCs/>
        </w:rPr>
        <w:t>)</w:t>
      </w:r>
      <w:r w:rsidRPr="00876E70">
        <w:t>)</w:t>
      </w:r>
      <w:r w:rsidR="00B313D1" w:rsidRPr="00876E70">
        <w:t>.</w:t>
      </w:r>
      <w:r w:rsidRPr="00876E70">
        <w:rPr>
          <w:i/>
          <w:iCs/>
        </w:rPr>
        <w:t xml:space="preserve"> </w:t>
      </w:r>
      <w:r w:rsidR="00B313D1" w:rsidRPr="00876E70">
        <w:t>T</w:t>
      </w:r>
      <w:r w:rsidRPr="00876E70">
        <w:t xml:space="preserve">he intercept </w:t>
      </w:r>
      <w:r w:rsidRPr="00876E70">
        <w:rPr>
          <w:i/>
          <w:iCs/>
        </w:rPr>
        <w:t xml:space="preserve">b </w:t>
      </w:r>
      <w:r w:rsidRPr="00876E70">
        <w:t xml:space="preserve">and the slope </w:t>
      </w:r>
      <w:r w:rsidRPr="00876E70">
        <w:rPr>
          <w:i/>
          <w:iCs/>
        </w:rPr>
        <w:t>a</w:t>
      </w:r>
      <w:r w:rsidRPr="00876E70">
        <w:t xml:space="preserve"> are interpreted as the initial density </w:t>
      </w:r>
      <w:r w:rsidRPr="00876E70">
        <w:rPr>
          <w:i/>
          <w:iCs/>
        </w:rPr>
        <w:t>N</w:t>
      </w:r>
      <w:r w:rsidRPr="00876E70">
        <w:rPr>
          <w:i/>
          <w:iCs/>
          <w:vertAlign w:val="subscript"/>
        </w:rPr>
        <w:t>0</w:t>
      </w:r>
      <w:r w:rsidRPr="00876E70">
        <w:rPr>
          <w:i/>
          <w:iCs/>
        </w:rPr>
        <w:t>=e</w:t>
      </w:r>
      <w:r w:rsidRPr="00876E70">
        <w:rPr>
          <w:i/>
          <w:iCs/>
          <w:vertAlign w:val="superscript"/>
        </w:rPr>
        <w:t>b</w:t>
      </w:r>
      <w:r w:rsidRPr="00876E70">
        <w:t xml:space="preserve"> and the growth rate </w:t>
      </w:r>
      <w:r w:rsidRPr="00876E70">
        <w:rPr>
          <w:i/>
          <w:iCs/>
        </w:rPr>
        <w:t>r=a</w:t>
      </w:r>
      <w:r w:rsidRPr="00876E70">
        <w:t xml:space="preserve"> in an exponential growth model </w:t>
      </w:r>
      <w:r w:rsidRPr="00876E70">
        <w:rPr>
          <w:i/>
          <w:iCs/>
        </w:rPr>
        <w:t>N(t)=N</w:t>
      </w:r>
      <w:r w:rsidRPr="00876E70">
        <w:rPr>
          <w:i/>
          <w:iCs/>
          <w:vertAlign w:val="subscript"/>
        </w:rPr>
        <w:t>0</w:t>
      </w:r>
      <w:r w:rsidRPr="00876E70">
        <w:rPr>
          <w:i/>
          <w:iCs/>
        </w:rPr>
        <w:t>e</w:t>
      </w:r>
      <w:r w:rsidRPr="00876E70">
        <w:rPr>
          <w:i/>
          <w:iCs/>
          <w:vertAlign w:val="superscript"/>
        </w:rPr>
        <w:t>rt</w:t>
      </w:r>
      <w:r w:rsidRPr="00876E70">
        <w:t xml:space="preserve"> (</w:t>
      </w:r>
      <w:r w:rsidRPr="00876E70">
        <w:rPr>
          <w:i/>
          <w:iCs/>
        </w:rPr>
        <w:t>N</w:t>
      </w:r>
      <w:r w:rsidRPr="00876E70">
        <w:rPr>
          <w:i/>
          <w:iCs/>
          <w:vertAlign w:val="subscript"/>
        </w:rPr>
        <w:t>0</w:t>
      </w:r>
      <w:r w:rsidRPr="00876E70">
        <w:rPr>
          <w:i/>
          <w:iCs/>
        </w:rPr>
        <w:t xml:space="preserve"> </w:t>
      </w:r>
      <w:r w:rsidRPr="00876E70">
        <w:t>is usually disregarded).</w:t>
      </w:r>
    </w:p>
    <w:p w14:paraId="148F48AC" w14:textId="5C0F5D23" w:rsidR="005327AF" w:rsidRDefault="005327AF">
      <w:pPr>
        <w:rPr>
          <w:ins w:id="1191" w:author="Yoav Ram" w:date="2018-11-14T11:38:00Z"/>
        </w:rPr>
      </w:pPr>
      <w:r>
        <w:rPr>
          <w:b/>
          <w:bCs/>
        </w:rPr>
        <w:lastRenderedPageBreak/>
        <w:t>Fitting competition models.</w:t>
      </w:r>
      <w:r>
        <w:t xml:space="preserve"> To fit competition models</w:t>
      </w:r>
      <w:r w:rsidR="00A8110B">
        <w:t xml:space="preserve"> (eq</w:t>
      </w:r>
      <w:r w:rsidR="00327F6F">
        <w:t>s</w:t>
      </w:r>
      <w:r w:rsidR="00A8110B">
        <w:t>. 3)</w:t>
      </w:r>
      <w:r>
        <w:t xml:space="preserve"> we used the Nelder-Mead </w:t>
      </w:r>
      <w:r w:rsidR="00A8110B">
        <w:t xml:space="preserve">simplex </w:t>
      </w:r>
      <w:r>
        <w:t xml:space="preserve">method (also called downhill simplex method) from SciPy’s </w:t>
      </w:r>
      <w:r w:rsidR="00A8110B">
        <w:rPr>
          <w:i/>
          <w:iCs/>
        </w:rPr>
        <w:t>minimize</w:t>
      </w:r>
      <w:r>
        <w:t xml:space="preserve"> </w:t>
      </w:r>
      <w:r w:rsidR="00A8110B">
        <w:t xml:space="preserve">function </w:t>
      </w:r>
      <w:r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Pr="0025589C">
        <w:fldChar w:fldCharType="separate"/>
      </w:r>
      <w:r w:rsidR="0075268D" w:rsidRPr="0075268D">
        <w:rPr>
          <w:noProof/>
        </w:rPr>
        <w:t>(28)</w:t>
      </w:r>
      <w:r w:rsidRPr="0025589C">
        <w:fldChar w:fldCharType="end"/>
      </w:r>
      <w:r>
        <w:t xml:space="preserve"> to find the competition </w:t>
      </w:r>
      <w:r w:rsidRPr="00876E70">
        <w:t xml:space="preserve">parameters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876E70">
        <w:t xml:space="preserve"> that minimize the difference between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sidRPr="00876E70">
        <w:t xml:space="preserve"> (eq</w:t>
      </w:r>
      <w:r w:rsidR="00327F6F">
        <w:t>s</w:t>
      </w:r>
      <w:r w:rsidRPr="00876E70">
        <w:t>. 3) and the total OD of mix</w:t>
      </w:r>
      <w:r>
        <w:t xml:space="preserve">ed </w:t>
      </w:r>
      <w:r w:rsidRPr="00876E70">
        <w:t>cultures</w:t>
      </w:r>
      <w:r w:rsidR="00560BED" w:rsidRPr="00876E70">
        <w:t xml:space="preserve">. Other model parameters were fixed to the values estimated </w:t>
      </w:r>
      <w:r w:rsidR="005F02BF" w:rsidRPr="00876E70">
        <w:t>from mono-culture growth curves</w:t>
      </w:r>
      <w:r w:rsidRPr="00876E70">
        <w:t>.</w:t>
      </w:r>
      <w:r w:rsidR="00A8110B" w:rsidRPr="00876E70">
        <w:t xml:space="preserve">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876E70">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876E70">
        <w:t xml:space="preserve"> were</w:t>
      </w:r>
      <w:r>
        <w:t xml:space="preserve"> calculated using numerical integration</w:t>
      </w:r>
      <w:r w:rsidR="00A8110B">
        <w:t xml:space="preserve"> of eq</w:t>
      </w:r>
      <w:r w:rsidR="00327F6F">
        <w:t>s</w:t>
      </w:r>
      <w:r w:rsidR="00A8110B">
        <w:t>. 3</w:t>
      </w:r>
      <w:r>
        <w:t xml:space="preserve"> with SciPy’s </w:t>
      </w:r>
      <w:r>
        <w:rPr>
          <w:i/>
          <w:iCs/>
        </w:rPr>
        <w:t>odeint</w:t>
      </w:r>
      <w:r>
        <w:t xml:space="preserve"> function </w:t>
      </w:r>
      <w:r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Pr="0025589C">
        <w:fldChar w:fldCharType="separate"/>
      </w:r>
      <w:r w:rsidR="0075268D" w:rsidRPr="0075268D">
        <w:rPr>
          <w:noProof/>
        </w:rPr>
        <w:t>(28)</w:t>
      </w:r>
      <w:r w:rsidRPr="0025589C">
        <w:fldChar w:fldCharType="end"/>
      </w:r>
      <w:r>
        <w:t>.</w:t>
      </w:r>
    </w:p>
    <w:p w14:paraId="5474ED2B" w14:textId="5E3C3F46" w:rsidR="00F0786E" w:rsidRPr="00F0786E" w:rsidDel="004175D5" w:rsidRDefault="00F0786E">
      <w:pPr>
        <w:rPr>
          <w:del w:id="1192" w:author="Yoav Ram" w:date="2018-11-14T11:40:00Z"/>
        </w:rPr>
        <w:pPrChange w:id="1193" w:author="Yoav Ram" w:date="2018-11-13T12:41:00Z">
          <w:pPr>
            <w:spacing w:line="480" w:lineRule="auto"/>
            <w:ind w:firstLine="0"/>
          </w:pPr>
        </w:pPrChange>
      </w:pPr>
    </w:p>
    <w:p w14:paraId="03ABE571" w14:textId="03932C62" w:rsidR="005F34D1" w:rsidRPr="00F0786E" w:rsidRDefault="002D0284">
      <w:pPr>
        <w:rPr>
          <w:strike/>
          <w:rPrChange w:id="1194" w:author="Yoav Ram" w:date="2018-11-14T11:38:00Z">
            <w:rPr/>
          </w:rPrChange>
        </w:rPr>
        <w:pPrChange w:id="1195" w:author="Yoav Ram" w:date="2018-11-13T12:41:00Z">
          <w:pPr>
            <w:spacing w:line="480" w:lineRule="auto"/>
            <w:ind w:firstLine="0"/>
          </w:pPr>
        </w:pPrChange>
      </w:pPr>
      <w:r w:rsidRPr="00F0786E">
        <w:rPr>
          <w:b/>
          <w:bCs/>
          <w:strike/>
          <w:highlight w:val="yellow"/>
          <w:rPrChange w:id="1196" w:author="Yoav Ram" w:date="2018-11-14T11:38:00Z">
            <w:rPr>
              <w:b/>
              <w:bCs/>
            </w:rPr>
          </w:rPrChange>
        </w:rPr>
        <w:t>Estimating s</w:t>
      </w:r>
      <w:r w:rsidR="005F34D1" w:rsidRPr="00F0786E">
        <w:rPr>
          <w:b/>
          <w:bCs/>
          <w:strike/>
          <w:highlight w:val="yellow"/>
          <w:rPrChange w:id="1197" w:author="Yoav Ram" w:date="2018-11-14T11:38:00Z">
            <w:rPr>
              <w:b/>
              <w:bCs/>
            </w:rPr>
          </w:rPrChange>
        </w:rPr>
        <w:t xml:space="preserve">election coefficients. </w:t>
      </w:r>
      <w:r w:rsidR="00DE7AF4" w:rsidRPr="00F0786E">
        <w:rPr>
          <w:strike/>
          <w:highlight w:val="yellow"/>
          <w:rPrChange w:id="1198" w:author="Yoav Ram" w:date="2018-11-14T11:38:00Z">
            <w:rPr/>
          </w:rPrChange>
        </w:rPr>
        <w:t>Selection coefficients</w:t>
      </w:r>
      <w:r w:rsidR="005F34D1" w:rsidRPr="00F0786E">
        <w:rPr>
          <w:strike/>
          <w:highlight w:val="yellow"/>
          <w:rPrChange w:id="1199" w:author="Yoav Ram" w:date="2018-11-14T11:38:00Z">
            <w:rPr/>
          </w:rPrChange>
        </w:rPr>
        <w:t xml:space="preserve"> </w:t>
      </w:r>
      <w:r w:rsidR="00DE7AF4" w:rsidRPr="00F0786E">
        <w:rPr>
          <w:strike/>
          <w:highlight w:val="yellow"/>
          <w:rPrChange w:id="1200" w:author="Yoav Ram" w:date="2018-11-14T11:38:00Z">
            <w:rPr/>
          </w:rPrChange>
        </w:rPr>
        <w:t>were</w:t>
      </w:r>
      <w:r w:rsidR="005F34D1" w:rsidRPr="00F0786E">
        <w:rPr>
          <w:strike/>
          <w:highlight w:val="yellow"/>
          <w:rPrChange w:id="1201" w:author="Yoav Ram" w:date="2018-11-14T11:38:00Z">
            <w:rPr/>
          </w:rPrChange>
        </w:rPr>
        <w:t xml:space="preserve"> estimated from pairwise competition results using </w:t>
      </w:r>
      <m:oMath>
        <m:r>
          <w:rPr>
            <w:rFonts w:ascii="Cambria Math" w:hAnsi="Cambria Math"/>
            <w:strike/>
            <w:highlight w:val="yellow"/>
            <w:rPrChange w:id="1202" w:author="Yoav Ram" w:date="2018-11-14T11:38:00Z">
              <w:rPr>
                <w:rFonts w:ascii="Cambria Math" w:hAnsi="Cambria Math"/>
              </w:rPr>
            </w:rPrChange>
          </w:rPr>
          <m:t>s(t)=</m:t>
        </m:r>
        <m:f>
          <m:fPr>
            <m:ctrlPr>
              <w:rPr>
                <w:rFonts w:ascii="Cambria Math" w:hAnsi="Cambria Math"/>
                <w:i/>
                <w:strike/>
                <w:highlight w:val="yellow"/>
              </w:rPr>
            </m:ctrlPr>
          </m:fPr>
          <m:num>
            <m:r>
              <w:rPr>
                <w:rFonts w:ascii="Cambria Math" w:hAnsi="Cambria Math"/>
                <w:strike/>
                <w:highlight w:val="yellow"/>
                <w:rPrChange w:id="1203" w:author="Yoav Ram" w:date="2018-11-14T11:38:00Z">
                  <w:rPr>
                    <w:rFonts w:ascii="Cambria Math" w:hAnsi="Cambria Math"/>
                  </w:rPr>
                </w:rPrChange>
              </w:rPr>
              <m:t>d</m:t>
            </m:r>
          </m:num>
          <m:den>
            <m:r>
              <w:rPr>
                <w:rFonts w:ascii="Cambria Math" w:hAnsi="Cambria Math"/>
                <w:strike/>
                <w:highlight w:val="yellow"/>
                <w:rPrChange w:id="1204" w:author="Yoav Ram" w:date="2018-11-14T11:38:00Z">
                  <w:rPr>
                    <w:rFonts w:ascii="Cambria Math" w:hAnsi="Cambria Math"/>
                  </w:rPr>
                </w:rPrChange>
              </w:rPr>
              <m:t>dt</m:t>
            </m:r>
          </m:den>
        </m:f>
        <m:func>
          <m:funcPr>
            <m:ctrlPr>
              <w:rPr>
                <w:rFonts w:ascii="Cambria Math" w:hAnsi="Cambria Math"/>
                <w:i/>
                <w:strike/>
                <w:highlight w:val="yellow"/>
              </w:rPr>
            </m:ctrlPr>
          </m:funcPr>
          <m:fName>
            <m:r>
              <m:rPr>
                <m:sty m:val="p"/>
              </m:rPr>
              <w:rPr>
                <w:rFonts w:ascii="Cambria Math" w:hAnsi="Cambria Math"/>
                <w:strike/>
                <w:highlight w:val="yellow"/>
                <w:rPrChange w:id="1205" w:author="Yoav Ram" w:date="2018-11-14T11:38:00Z">
                  <w:rPr>
                    <w:rFonts w:ascii="Cambria Math" w:hAnsi="Cambria Math"/>
                  </w:rPr>
                </w:rPrChange>
              </w:rPr>
              <m:t>log</m:t>
            </m:r>
          </m:fName>
          <m:e>
            <m:d>
              <m:dPr>
                <m:ctrlPr>
                  <w:rPr>
                    <w:rFonts w:ascii="Cambria Math" w:hAnsi="Cambria Math"/>
                    <w:i/>
                    <w:strike/>
                    <w:highlight w:val="yellow"/>
                  </w:rPr>
                </m:ctrlPr>
              </m:dPr>
              <m:e>
                <m:f>
                  <m:fPr>
                    <m:ctrlPr>
                      <w:rPr>
                        <w:rFonts w:ascii="Cambria Math" w:hAnsi="Cambria Math"/>
                        <w:i/>
                        <w:strike/>
                        <w:highlight w:val="yellow"/>
                      </w:rPr>
                    </m:ctrlPr>
                  </m:fPr>
                  <m:num>
                    <m:sSub>
                      <m:sSubPr>
                        <m:ctrlPr>
                          <w:rPr>
                            <w:rFonts w:ascii="Cambria Math" w:hAnsi="Cambria Math"/>
                            <w:i/>
                            <w:strike/>
                            <w:highlight w:val="yellow"/>
                          </w:rPr>
                        </m:ctrlPr>
                      </m:sSubPr>
                      <m:e>
                        <m:r>
                          <w:rPr>
                            <w:rFonts w:ascii="Cambria Math" w:hAnsi="Cambria Math"/>
                            <w:strike/>
                            <w:highlight w:val="yellow"/>
                            <w:rPrChange w:id="1206" w:author="Yoav Ram" w:date="2018-11-14T11:38:00Z">
                              <w:rPr>
                                <w:rFonts w:ascii="Cambria Math" w:hAnsi="Cambria Math"/>
                              </w:rPr>
                            </w:rPrChange>
                          </w:rPr>
                          <m:t>f</m:t>
                        </m:r>
                      </m:e>
                      <m:sub>
                        <m:r>
                          <w:rPr>
                            <w:rFonts w:ascii="Cambria Math" w:hAnsi="Cambria Math"/>
                            <w:strike/>
                            <w:highlight w:val="yellow"/>
                            <w:rPrChange w:id="1207" w:author="Yoav Ram" w:date="2018-11-14T11:38:00Z">
                              <w:rPr>
                                <w:rFonts w:ascii="Cambria Math" w:hAnsi="Cambria Math"/>
                              </w:rPr>
                            </w:rPrChange>
                          </w:rPr>
                          <m:t>2</m:t>
                        </m:r>
                      </m:sub>
                    </m:sSub>
                    <m:d>
                      <m:dPr>
                        <m:ctrlPr>
                          <w:rPr>
                            <w:rFonts w:ascii="Cambria Math" w:hAnsi="Cambria Math"/>
                            <w:i/>
                            <w:strike/>
                            <w:highlight w:val="yellow"/>
                          </w:rPr>
                        </m:ctrlPr>
                      </m:dPr>
                      <m:e>
                        <m:r>
                          <w:rPr>
                            <w:rFonts w:ascii="Cambria Math" w:hAnsi="Cambria Math"/>
                            <w:strike/>
                            <w:highlight w:val="yellow"/>
                            <w:rPrChange w:id="1208" w:author="Yoav Ram" w:date="2018-11-14T11:38:00Z">
                              <w:rPr>
                                <w:rFonts w:ascii="Cambria Math" w:hAnsi="Cambria Math"/>
                              </w:rPr>
                            </w:rPrChange>
                          </w:rPr>
                          <m:t>t</m:t>
                        </m:r>
                      </m:e>
                    </m:d>
                  </m:num>
                  <m:den>
                    <m:sSub>
                      <m:sSubPr>
                        <m:ctrlPr>
                          <w:rPr>
                            <w:rFonts w:ascii="Cambria Math" w:hAnsi="Cambria Math"/>
                            <w:i/>
                            <w:strike/>
                            <w:highlight w:val="yellow"/>
                          </w:rPr>
                        </m:ctrlPr>
                      </m:sSubPr>
                      <m:e>
                        <m:r>
                          <w:rPr>
                            <w:rFonts w:ascii="Cambria Math" w:hAnsi="Cambria Math"/>
                            <w:strike/>
                            <w:highlight w:val="yellow"/>
                            <w:rPrChange w:id="1209" w:author="Yoav Ram" w:date="2018-11-14T11:38:00Z">
                              <w:rPr>
                                <w:rFonts w:ascii="Cambria Math" w:hAnsi="Cambria Math"/>
                              </w:rPr>
                            </w:rPrChange>
                          </w:rPr>
                          <m:t>f</m:t>
                        </m:r>
                      </m:e>
                      <m:sub>
                        <m:r>
                          <w:rPr>
                            <w:rFonts w:ascii="Cambria Math" w:hAnsi="Cambria Math"/>
                            <w:strike/>
                            <w:highlight w:val="yellow"/>
                            <w:rPrChange w:id="1210" w:author="Yoav Ram" w:date="2018-11-14T11:38:00Z">
                              <w:rPr>
                                <w:rFonts w:ascii="Cambria Math" w:hAnsi="Cambria Math"/>
                              </w:rPr>
                            </w:rPrChange>
                          </w:rPr>
                          <m:t>1</m:t>
                        </m:r>
                      </m:sub>
                    </m:sSub>
                    <m:d>
                      <m:dPr>
                        <m:ctrlPr>
                          <w:rPr>
                            <w:rFonts w:ascii="Cambria Math" w:hAnsi="Cambria Math"/>
                            <w:i/>
                            <w:strike/>
                            <w:highlight w:val="yellow"/>
                          </w:rPr>
                        </m:ctrlPr>
                      </m:dPr>
                      <m:e>
                        <m:r>
                          <w:rPr>
                            <w:rFonts w:ascii="Cambria Math" w:hAnsi="Cambria Math"/>
                            <w:strike/>
                            <w:highlight w:val="yellow"/>
                            <w:rPrChange w:id="1211" w:author="Yoav Ram" w:date="2018-11-14T11:38:00Z">
                              <w:rPr>
                                <w:rFonts w:ascii="Cambria Math" w:hAnsi="Cambria Math"/>
                              </w:rPr>
                            </w:rPrChange>
                          </w:rPr>
                          <m:t>t</m:t>
                        </m:r>
                      </m:e>
                    </m:d>
                  </m:den>
                </m:f>
              </m:e>
            </m:d>
          </m:e>
        </m:func>
      </m:oMath>
      <w:r w:rsidR="00DE7AF4" w:rsidRPr="00F0786E">
        <w:rPr>
          <w:strike/>
          <w:highlight w:val="yellow"/>
          <w:rPrChange w:id="1212" w:author="Yoav Ram" w:date="2018-11-14T11:38:00Z">
            <w:rPr/>
          </w:rPrChange>
        </w:rPr>
        <w:t xml:space="preserve"> </w:t>
      </w:r>
      <w:r w:rsidR="005F34D1" w:rsidRPr="00F0786E">
        <w:rPr>
          <w:strike/>
          <w:highlight w:val="yellow"/>
          <w:rPrChange w:id="1213" w:author="Yoav Ram" w:date="2018-11-14T11:38:00Z">
            <w:rPr/>
          </w:rPrChange>
        </w:rPr>
        <w:t xml:space="preserve">where </w:t>
      </w:r>
      <m:oMath>
        <m:sSub>
          <m:sSubPr>
            <m:ctrlPr>
              <w:rPr>
                <w:rFonts w:ascii="Cambria Math" w:hAnsi="Cambria Math"/>
                <w:i/>
                <w:strike/>
                <w:highlight w:val="yellow"/>
              </w:rPr>
            </m:ctrlPr>
          </m:sSubPr>
          <m:e>
            <m:r>
              <w:rPr>
                <w:rFonts w:ascii="Cambria Math" w:hAnsi="Cambria Math"/>
                <w:strike/>
                <w:highlight w:val="yellow"/>
                <w:rPrChange w:id="1214" w:author="Yoav Ram" w:date="2018-11-14T11:38:00Z">
                  <w:rPr>
                    <w:rFonts w:ascii="Cambria Math" w:hAnsi="Cambria Math"/>
                  </w:rPr>
                </w:rPrChange>
              </w:rPr>
              <m:t>f</m:t>
            </m:r>
          </m:e>
          <m:sub>
            <m:r>
              <w:rPr>
                <w:rFonts w:ascii="Cambria Math" w:hAnsi="Cambria Math"/>
                <w:strike/>
                <w:highlight w:val="yellow"/>
                <w:rPrChange w:id="1215" w:author="Yoav Ram" w:date="2018-11-14T11:38:00Z">
                  <w:rPr>
                    <w:rFonts w:ascii="Cambria Math" w:hAnsi="Cambria Math"/>
                  </w:rPr>
                </w:rPrChange>
              </w:rPr>
              <m:t>1</m:t>
            </m:r>
          </m:sub>
        </m:sSub>
        <m:r>
          <w:rPr>
            <w:rFonts w:ascii="Cambria Math" w:hAnsi="Cambria Math"/>
            <w:strike/>
            <w:highlight w:val="yellow"/>
            <w:rPrChange w:id="1216" w:author="Yoav Ram" w:date="2018-11-14T11:38:00Z">
              <w:rPr>
                <w:rFonts w:ascii="Cambria Math" w:hAnsi="Cambria Math"/>
              </w:rPr>
            </w:rPrChange>
          </w:rPr>
          <m:t>(t)</m:t>
        </m:r>
      </m:oMath>
      <w:r w:rsidR="005F34D1" w:rsidRPr="00F0786E">
        <w:rPr>
          <w:strike/>
          <w:highlight w:val="yellow"/>
          <w:rPrChange w:id="1217" w:author="Yoav Ram" w:date="2018-11-14T11:38:00Z">
            <w:rPr/>
          </w:rPrChange>
        </w:rPr>
        <w:t xml:space="preserve"> and </w:t>
      </w:r>
      <m:oMath>
        <m:sSub>
          <m:sSubPr>
            <m:ctrlPr>
              <w:rPr>
                <w:rFonts w:ascii="Cambria Math" w:hAnsi="Cambria Math"/>
                <w:i/>
                <w:strike/>
                <w:highlight w:val="yellow"/>
              </w:rPr>
            </m:ctrlPr>
          </m:sSubPr>
          <m:e>
            <m:r>
              <w:rPr>
                <w:rFonts w:ascii="Cambria Math" w:hAnsi="Cambria Math"/>
                <w:strike/>
                <w:highlight w:val="yellow"/>
                <w:rPrChange w:id="1218" w:author="Yoav Ram" w:date="2018-11-14T11:38:00Z">
                  <w:rPr>
                    <w:rFonts w:ascii="Cambria Math" w:hAnsi="Cambria Math"/>
                  </w:rPr>
                </w:rPrChange>
              </w:rPr>
              <m:t>f</m:t>
            </m:r>
          </m:e>
          <m:sub>
            <m:r>
              <w:rPr>
                <w:rFonts w:ascii="Cambria Math" w:hAnsi="Cambria Math"/>
                <w:strike/>
                <w:highlight w:val="yellow"/>
                <w:rPrChange w:id="1219" w:author="Yoav Ram" w:date="2018-11-14T11:38:00Z">
                  <w:rPr>
                    <w:rFonts w:ascii="Cambria Math" w:hAnsi="Cambria Math"/>
                  </w:rPr>
                </w:rPrChange>
              </w:rPr>
              <m:t>2</m:t>
            </m:r>
          </m:sub>
        </m:sSub>
        <m:r>
          <w:rPr>
            <w:rFonts w:ascii="Cambria Math" w:hAnsi="Cambria Math"/>
            <w:strike/>
            <w:highlight w:val="yellow"/>
            <w:rPrChange w:id="1220" w:author="Yoav Ram" w:date="2018-11-14T11:38:00Z">
              <w:rPr>
                <w:rFonts w:ascii="Cambria Math" w:hAnsi="Cambria Math"/>
              </w:rPr>
            </w:rPrChange>
          </w:rPr>
          <m:t>(t)</m:t>
        </m:r>
      </m:oMath>
      <w:r w:rsidR="005F34D1" w:rsidRPr="00F0786E">
        <w:rPr>
          <w:strike/>
          <w:highlight w:val="yellow"/>
          <w:rPrChange w:id="1221" w:author="Yoav Ram" w:date="2018-11-14T11:38:00Z">
            <w:rPr/>
          </w:rPrChange>
        </w:rPr>
        <w:t xml:space="preserve"> are the </w:t>
      </w:r>
      <w:r w:rsidR="00DE7AF4" w:rsidRPr="00F0786E">
        <w:rPr>
          <w:strike/>
          <w:highlight w:val="yellow"/>
          <w:rPrChange w:id="1222" w:author="Yoav Ram" w:date="2018-11-14T11:38:00Z">
            <w:rPr/>
          </w:rPrChange>
        </w:rPr>
        <w:t xml:space="preserve">predicted </w:t>
      </w:r>
      <w:r w:rsidR="005F34D1" w:rsidRPr="00F0786E">
        <w:rPr>
          <w:strike/>
          <w:highlight w:val="yellow"/>
          <w:rPrChange w:id="1223" w:author="Yoav Ram" w:date="2018-11-14T11:38:00Z">
            <w:rPr/>
          </w:rPrChange>
        </w:rPr>
        <w:t xml:space="preserve">frequencies of the strains and </w:t>
      </w:r>
      <m:oMath>
        <m:r>
          <w:rPr>
            <w:rFonts w:ascii="Cambria Math" w:hAnsi="Cambria Math"/>
            <w:strike/>
            <w:highlight w:val="yellow"/>
            <w:rPrChange w:id="1224" w:author="Yoav Ram" w:date="2018-11-14T11:38:00Z">
              <w:rPr>
                <w:rFonts w:ascii="Cambria Math" w:hAnsi="Cambria Math"/>
              </w:rPr>
            </w:rPrChange>
          </w:rPr>
          <m:t>t</m:t>
        </m:r>
      </m:oMath>
      <w:r w:rsidR="005F34D1" w:rsidRPr="00F0786E">
        <w:rPr>
          <w:strike/>
          <w:highlight w:val="yellow"/>
          <w:rPrChange w:id="1225" w:author="Yoav Ram" w:date="2018-11-14T11:38:00Z">
            <w:rPr/>
          </w:rPrChange>
        </w:rPr>
        <w:t xml:space="preserve"> is time</w:t>
      </w:r>
      <w:r w:rsidR="00FB039B" w:rsidRPr="00F0786E">
        <w:rPr>
          <w:strike/>
          <w:highlight w:val="yellow"/>
          <w:rPrChange w:id="1226" w:author="Yoav Ram" w:date="2018-11-14T11:38:00Z">
            <w:rPr/>
          </w:rPrChange>
        </w:rPr>
        <w:t xml:space="preserve"> </w:t>
      </w:r>
      <w:r w:rsidR="00B313D1" w:rsidRPr="00F0786E">
        <w:rPr>
          <w:strike/>
          <w:highlight w:val="yellow"/>
          <w:rPrChange w:id="1227" w:author="Yoav Ram" w:date="2018-11-14T11:38:00Z">
            <w:rPr/>
          </w:rPrChange>
        </w:rPr>
        <w:fldChar w:fldCharType="begin" w:fldLock="1"/>
      </w:r>
      <w:r w:rsidR="00C016FF" w:rsidRPr="00F0786E">
        <w:rPr>
          <w:strike/>
          <w:highlight w:val="yellow"/>
          <w:rPrChange w:id="1228" w:author="Yoav Ram" w:date="2018-11-14T11:38:00Z">
            <w:rPr/>
          </w:rPrChange>
        </w:rPr>
        <w:instrText>ADDIN CSL_CITATION {"citationItems":[{"id":"ITEM-1","itemData":{"DOI":"10.1098/rsbl.2010.0580","ISSN":"1744-957X","PMID":"20810425","abstract":"Distributions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letters","id":"ITEM-1","issue":"2","issued":{"date-parts":[["2011","4","23"]]},"page":"210-3","title":"On measuring selection in experimental evolution.","type":"article-journal","volume":"7"},"uris":["http://www.mendeley.com/documents/?uuid=1e94d081-c729-43ac-b9be-63d792575b27"]}],"mendeley":{"formattedCitation":"(1)","plainTextFormattedCitation":"(1)","previouslyFormattedCitation":"(1)"},"properties":{"noteIndex":0},"schema":"https://github.com/citation-style-language/schema/raw/master/csl-citation.json"}</w:instrText>
      </w:r>
      <w:r w:rsidR="00B313D1" w:rsidRPr="00F0786E">
        <w:rPr>
          <w:strike/>
          <w:highlight w:val="yellow"/>
          <w:rPrChange w:id="1229" w:author="Yoav Ram" w:date="2018-11-14T11:38:00Z">
            <w:rPr/>
          </w:rPrChange>
        </w:rPr>
        <w:fldChar w:fldCharType="separate"/>
      </w:r>
      <w:r w:rsidR="00A10657" w:rsidRPr="00F0786E">
        <w:rPr>
          <w:strike/>
          <w:noProof/>
          <w:highlight w:val="yellow"/>
          <w:rPrChange w:id="1230" w:author="Yoav Ram" w:date="2018-11-14T11:38:00Z">
            <w:rPr>
              <w:noProof/>
            </w:rPr>
          </w:rPrChange>
        </w:rPr>
        <w:t>(1)</w:t>
      </w:r>
      <w:r w:rsidR="00B313D1" w:rsidRPr="00F0786E">
        <w:rPr>
          <w:strike/>
          <w:highlight w:val="yellow"/>
          <w:rPrChange w:id="1231" w:author="Yoav Ram" w:date="2018-11-14T11:38:00Z">
            <w:rPr/>
          </w:rPrChange>
        </w:rPr>
        <w:fldChar w:fldCharType="end"/>
      </w:r>
      <w:r w:rsidR="005F34D1" w:rsidRPr="00F0786E">
        <w:rPr>
          <w:strike/>
          <w:highlight w:val="yellow"/>
          <w:rPrChange w:id="1232" w:author="Yoav Ram" w:date="2018-11-14T11:38:00Z">
            <w:rPr/>
          </w:rPrChange>
        </w:rPr>
        <w:t xml:space="preserve">. </w:t>
      </w:r>
      <w:r w:rsidR="00DE7AF4" w:rsidRPr="00F0786E">
        <w:rPr>
          <w:strike/>
          <w:highlight w:val="yellow"/>
          <w:rPrChange w:id="1233" w:author="Yoav Ram" w:date="2018-11-14T11:38:00Z">
            <w:rPr/>
          </w:rPrChange>
        </w:rPr>
        <w:t xml:space="preserve">The resulting </w:t>
      </w:r>
      <w:r w:rsidR="00DE7AF4" w:rsidRPr="00F0786E">
        <w:rPr>
          <w:i/>
          <w:iCs/>
          <w:strike/>
          <w:highlight w:val="yellow"/>
          <w:rPrChange w:id="1234" w:author="Yoav Ram" w:date="2018-11-14T11:38:00Z">
            <w:rPr>
              <w:i/>
              <w:iCs/>
            </w:rPr>
          </w:rPrChange>
        </w:rPr>
        <w:t>s</w:t>
      </w:r>
      <w:r w:rsidR="00DE7AF4" w:rsidRPr="00F0786E">
        <w:rPr>
          <w:i/>
          <w:iCs/>
          <w:strike/>
          <w:highlight w:val="yellow"/>
          <w:vertAlign w:val="subscript"/>
          <w:rPrChange w:id="1235" w:author="Yoav Ram" w:date="2018-11-14T11:38:00Z">
            <w:rPr>
              <w:i/>
              <w:iCs/>
              <w:vertAlign w:val="subscript"/>
            </w:rPr>
          </w:rPrChange>
        </w:rPr>
        <w:t>t</w:t>
      </w:r>
      <w:r w:rsidR="00DE7AF4" w:rsidRPr="00F0786E">
        <w:rPr>
          <w:i/>
          <w:iCs/>
          <w:strike/>
          <w:highlight w:val="yellow"/>
          <w:rPrChange w:id="1236" w:author="Yoav Ram" w:date="2018-11-14T11:38:00Z">
            <w:rPr>
              <w:i/>
              <w:iCs/>
            </w:rPr>
          </w:rPrChange>
        </w:rPr>
        <w:t xml:space="preserve"> </w:t>
      </w:r>
      <w:r w:rsidR="00DE7AF4" w:rsidRPr="00F0786E">
        <w:rPr>
          <w:strike/>
          <w:highlight w:val="yellow"/>
          <w:rPrChange w:id="1237" w:author="Yoav Ram" w:date="2018-11-14T11:38:00Z">
            <w:rPr/>
          </w:rPrChange>
        </w:rPr>
        <w:t xml:space="preserve">values were then </w:t>
      </w:r>
      <w:r w:rsidR="005F34D1" w:rsidRPr="00F0786E">
        <w:rPr>
          <w:strike/>
          <w:highlight w:val="yellow"/>
          <w:rPrChange w:id="1238" w:author="Yoav Ram" w:date="2018-11-14T11:38:00Z">
            <w:rPr/>
          </w:rPrChange>
        </w:rPr>
        <w:t>averaged across time</w:t>
      </w:r>
      <w:r w:rsidR="00DE7AF4" w:rsidRPr="00F0786E">
        <w:rPr>
          <w:strike/>
          <w:highlight w:val="yellow"/>
          <w:rPrChange w:id="1239" w:author="Yoav Ram" w:date="2018-11-14T11:38:00Z">
            <w:rPr/>
          </w:rPrChange>
        </w:rPr>
        <w:t>.</w:t>
      </w:r>
      <w:r w:rsidR="005F34D1" w:rsidRPr="00F0786E">
        <w:rPr>
          <w:strike/>
          <w:highlight w:val="yellow"/>
          <w:rPrChange w:id="1240" w:author="Yoav Ram" w:date="2018-11-14T11:38:00Z">
            <w:rPr/>
          </w:rPrChange>
        </w:rPr>
        <w:t xml:space="preserve"> Note that these estimates </w:t>
      </w:r>
      <w:r w:rsidR="00DB7A4F" w:rsidRPr="00F0786E">
        <w:rPr>
          <w:strike/>
          <w:highlight w:val="yellow"/>
          <w:rPrChange w:id="1241" w:author="Yoav Ram" w:date="2018-11-14T11:38:00Z">
            <w:rPr/>
          </w:rPrChange>
        </w:rPr>
        <w:t>can</w:t>
      </w:r>
      <w:r w:rsidR="005F34D1" w:rsidRPr="00F0786E">
        <w:rPr>
          <w:strike/>
          <w:highlight w:val="yellow"/>
          <w:rPrChange w:id="1242" w:author="Yoav Ram" w:date="2018-11-14T11:38:00Z">
            <w:rPr/>
          </w:rPrChange>
        </w:rPr>
        <w:t xml:space="preserve"> depend on the experimental conditions, such as duration, media, temperature, and strain composition.</w:t>
      </w:r>
    </w:p>
    <w:p w14:paraId="4E374857" w14:textId="215C05EF" w:rsidR="00D121CE" w:rsidRPr="0025589C" w:rsidRDefault="00D121CE">
      <w:pPr>
        <w:pPrChange w:id="1243" w:author="Yoav Ram" w:date="2018-11-13T12:41:00Z">
          <w:pPr>
            <w:spacing w:line="480" w:lineRule="auto"/>
            <w:ind w:firstLine="0"/>
          </w:pPr>
        </w:pPrChange>
      </w:pPr>
      <w:r w:rsidRPr="0025589C">
        <w:rPr>
          <w:b/>
          <w:bCs/>
        </w:rPr>
        <w:t>Data availability.</w:t>
      </w:r>
      <w:r w:rsidRPr="0025589C">
        <w:t xml:space="preserve"> Data deposited on </w:t>
      </w:r>
      <w:r w:rsidR="00ED4128" w:rsidRPr="0025589C">
        <w:rPr>
          <w:i/>
          <w:iCs/>
        </w:rPr>
        <w:t>figshare</w:t>
      </w:r>
      <w:r w:rsidR="00ED4128" w:rsidRPr="0025589C">
        <w:t xml:space="preserve"> (doi:10.6084/m9.figshare.3485984; </w:t>
      </w:r>
      <w:r w:rsidR="00ED4128" w:rsidRPr="0025589C">
        <w:rPr>
          <w:i/>
          <w:iCs/>
        </w:rPr>
        <w:t xml:space="preserve">for editors and reviewers only: </w:t>
      </w:r>
      <w:r w:rsidR="00DE1D24">
        <w:rPr>
          <w:rStyle w:val="Hyperlink"/>
        </w:rPr>
        <w:fldChar w:fldCharType="begin"/>
      </w:r>
      <w:r w:rsidR="00DE1D24">
        <w:rPr>
          <w:rStyle w:val="Hyperlink"/>
        </w:rPr>
        <w:instrText xml:space="preserve"> HYPERLINK "https://figshare.com/s/b08c6b975779e03ec48e" </w:instrText>
      </w:r>
      <w:r w:rsidR="00DE1D24">
        <w:rPr>
          <w:rStyle w:val="Hyperlink"/>
        </w:rPr>
        <w:fldChar w:fldCharType="separate"/>
      </w:r>
      <w:r w:rsidR="00ED4128" w:rsidRPr="0025589C">
        <w:rPr>
          <w:rStyle w:val="Hyperlink"/>
        </w:rPr>
        <w:t>https://figshare.com/s/b08c6b975779e03ec48e</w:t>
      </w:r>
      <w:r w:rsidR="00DE1D24">
        <w:rPr>
          <w:rStyle w:val="Hyperlink"/>
        </w:rPr>
        <w:fldChar w:fldCharType="end"/>
      </w:r>
      <w:r w:rsidR="00ED4128" w:rsidRPr="0025589C">
        <w:t>).</w:t>
      </w:r>
    </w:p>
    <w:p w14:paraId="733B6A17" w14:textId="77777777" w:rsidR="007A7F01" w:rsidRPr="0025589C" w:rsidRDefault="007A7F01">
      <w:pPr>
        <w:pPrChange w:id="1244" w:author="Yoav Ram" w:date="2018-11-13T12:41:00Z">
          <w:pPr>
            <w:spacing w:line="480" w:lineRule="auto"/>
            <w:ind w:firstLine="0"/>
          </w:pPr>
        </w:pPrChange>
      </w:pPr>
      <w:r w:rsidRPr="0025589C">
        <w:rPr>
          <w:b/>
          <w:bCs/>
        </w:rPr>
        <w:t>Code availability</w:t>
      </w:r>
      <w:r w:rsidRPr="0025589C">
        <w:t xml:space="preserve">. Source code will be available upon publication at </w:t>
      </w:r>
      <w:r w:rsidR="00DE1D24">
        <w:rPr>
          <w:rStyle w:val="Hyperlink"/>
        </w:rPr>
        <w:fldChar w:fldCharType="begin"/>
      </w:r>
      <w:r w:rsidR="00DE1D24">
        <w:rPr>
          <w:rStyle w:val="Hyperlink"/>
        </w:rPr>
        <w:instrText xml:space="preserve"> HYPERLINK "https://github.com/yoavram/curveball" </w:instrText>
      </w:r>
      <w:r w:rsidR="00DE1D24">
        <w:rPr>
          <w:rStyle w:val="Hyperlink"/>
        </w:rPr>
        <w:fldChar w:fldCharType="separate"/>
      </w:r>
      <w:r w:rsidRPr="0025589C">
        <w:rPr>
          <w:rStyle w:val="Hyperlink"/>
        </w:rPr>
        <w:t>https://github.com/yoavram/curveball</w:t>
      </w:r>
      <w:r w:rsidR="00DE1D24">
        <w:rPr>
          <w:rStyle w:val="Hyperlink"/>
        </w:rPr>
        <w:fldChar w:fldCharType="end"/>
      </w:r>
      <w:r w:rsidRPr="0025589C">
        <w:t xml:space="preserve"> ; an installation guide, tutorial, and documentation will be available upon publication at </w:t>
      </w:r>
      <w:r w:rsidR="00DE1D24">
        <w:rPr>
          <w:rStyle w:val="Hyperlink"/>
        </w:rPr>
        <w:fldChar w:fldCharType="begin"/>
      </w:r>
      <w:r w:rsidR="00DE1D24">
        <w:rPr>
          <w:rStyle w:val="Hyperlink"/>
        </w:rPr>
        <w:instrText xml:space="preserve"> HYPERLINK "http://curveball.yoavram.com" </w:instrText>
      </w:r>
      <w:r w:rsidR="00DE1D24">
        <w:rPr>
          <w:rStyle w:val="Hyperlink"/>
        </w:rPr>
        <w:fldChar w:fldCharType="separate"/>
      </w:r>
      <w:r w:rsidRPr="0025589C">
        <w:rPr>
          <w:rStyle w:val="Hyperlink"/>
        </w:rPr>
        <w:t>http://curveball.yoavram.com</w:t>
      </w:r>
      <w:r w:rsidR="00DE1D24">
        <w:rPr>
          <w:rStyle w:val="Hyperlink"/>
        </w:rPr>
        <w:fldChar w:fldCharType="end"/>
      </w:r>
      <w:r w:rsidRPr="0025589C">
        <w:t xml:space="preserve">. </w:t>
      </w:r>
      <w:r w:rsidRPr="0025589C">
        <w:rPr>
          <w:i/>
          <w:iCs/>
        </w:rPr>
        <w:t>For editors and reviewers only:</w:t>
      </w:r>
      <w:r w:rsidRPr="0025589C">
        <w:t xml:space="preserve"> installation guide, tutorial, documentation, and source code is available at </w:t>
      </w:r>
      <w:r w:rsidR="00DE1D24">
        <w:rPr>
          <w:rStyle w:val="Hyperlink"/>
        </w:rPr>
        <w:fldChar w:fldCharType="begin"/>
      </w:r>
      <w:r w:rsidR="00DE1D24">
        <w:rPr>
          <w:rStyle w:val="Hyperlink"/>
        </w:rPr>
        <w:instrText xml:space="preserve"> HYPERLINK "https://curveball.netlify.com" </w:instrText>
      </w:r>
      <w:r w:rsidR="00DE1D24">
        <w:rPr>
          <w:rStyle w:val="Hyperlink"/>
        </w:rPr>
        <w:fldChar w:fldCharType="separate"/>
      </w:r>
      <w:r w:rsidRPr="0025589C">
        <w:rPr>
          <w:rStyle w:val="Hyperlink"/>
        </w:rPr>
        <w:t>https://curveball.netlify.com</w:t>
      </w:r>
      <w:r w:rsidR="00DE1D24">
        <w:rPr>
          <w:rStyle w:val="Hyperlink"/>
        </w:rPr>
        <w:fldChar w:fldCharType="end"/>
      </w:r>
      <w:r w:rsidRPr="0025589C">
        <w:t xml:space="preserve"> (password: </w:t>
      </w:r>
      <w:r w:rsidRPr="0025589C">
        <w:rPr>
          <w:i/>
          <w:iCs/>
        </w:rPr>
        <w:t>dh5alpha</w:t>
      </w:r>
      <w:r w:rsidRPr="0025589C">
        <w:t>).</w:t>
      </w:r>
    </w:p>
    <w:p w14:paraId="4B214407" w14:textId="768E64C0" w:rsidR="007A7F01" w:rsidRPr="0025589C" w:rsidRDefault="007A7F01">
      <w:pPr>
        <w:pPrChange w:id="1245" w:author="Yoav Ram" w:date="2018-11-13T12:41:00Z">
          <w:pPr>
            <w:spacing w:line="480" w:lineRule="auto"/>
            <w:ind w:firstLine="0"/>
          </w:pPr>
        </w:pPrChange>
      </w:pPr>
      <w:r w:rsidRPr="0025589C">
        <w:rPr>
          <w:b/>
          <w:bCs/>
        </w:rPr>
        <w:t>Figure reproduction</w:t>
      </w:r>
      <w:r w:rsidRPr="0025589C">
        <w:t xml:space="preserve">. Data was </w:t>
      </w:r>
      <w:r w:rsidR="003B757D" w:rsidRPr="0025589C">
        <w:t>analyzed</w:t>
      </w:r>
      <w:r w:rsidRPr="0025589C">
        <w:t xml:space="preserve"> and figures</w:t>
      </w:r>
      <w:ins w:id="1246" w:author="Yoav Ram" w:date="2018-11-14T11:40:00Z">
        <w:r w:rsidR="0036728F">
          <w:t xml:space="preserve"> 1-5</w:t>
        </w:r>
      </w:ins>
      <w:r w:rsidRPr="0025589C">
        <w:t xml:space="preserve"> were produced using a Jupyter </w:t>
      </w:r>
      <w:r w:rsidR="007E41E1">
        <w:t>n</w:t>
      </w:r>
      <w:r w:rsidRPr="0025589C">
        <w:t>otebook</w:t>
      </w:r>
      <w:r w:rsidR="00FB039B" w:rsidRPr="0025589C">
        <w:t xml:space="preserve"> </w:t>
      </w:r>
      <w:r w:rsidRPr="0025589C">
        <w:fldChar w:fldCharType="begin" w:fldLock="1"/>
      </w:r>
      <w:r w:rsidR="00667056">
        <w:instrText>ADDIN CSL_CITATION {"citationItems":[{"id":"ITEM-1","itemData":{"DOI":"10.1109/MCSE.2007.53","ISBN":"3518437208","ISSN":"1521-9615","abstract":"Python offers basic facilities for interactive work and a comprehensive library on top of which more sophisticated systems can be built. The IPython project provides an enhanced interactive environment that includes, among other features, support for data visualization and facilities for distributed and parallel computation. T","author":[{"dropping-particle":"","family":"Perez","given":"Fernando","non-dropping-particle":"","parse-names":false,"suffix":""},{"dropping-particle":"","family":"Granger","given":"Brian E.","non-dropping-particle":"","parse-names":false,"suffix":""}],"container-title":"Computing in Science &amp; Engineering","id":"ITEM-1","issue":"3","issued":{"date-parts":[["2007"]]},"page":"21-29","title":"IPython: A System for Interactive Scientific Computing","type":"article-journal","volume":"9"},"uris":["http://www.mendeley.com/documents/?uuid=de823309-615e-49f1-8ddc-6c66eb13916c"]}],"mendeley":{"formattedCitation":"(37)","plainTextFormattedCitation":"(37)","previouslyFormattedCitation":"(37)"},"properties":{"noteIndex":0},"schema":"https://github.com/citation-style-language/schema/raw/master/csl-citation.json"}</w:instrText>
      </w:r>
      <w:r w:rsidRPr="0025589C">
        <w:fldChar w:fldCharType="separate"/>
      </w:r>
      <w:r w:rsidR="0075268D" w:rsidRPr="0075268D">
        <w:rPr>
          <w:noProof/>
        </w:rPr>
        <w:t>(37)</w:t>
      </w:r>
      <w:r w:rsidRPr="0025589C">
        <w:fldChar w:fldCharType="end"/>
      </w:r>
      <w:r w:rsidRPr="0025589C">
        <w:t xml:space="preserve"> </w:t>
      </w:r>
      <w:r w:rsidR="00865D57" w:rsidRPr="0025589C">
        <w:t xml:space="preserve">that </w:t>
      </w:r>
      <w:r w:rsidRPr="0025589C">
        <w:t>will be</w:t>
      </w:r>
      <w:r w:rsidRPr="0025589C">
        <w:rPr>
          <w:i/>
          <w:iCs/>
        </w:rPr>
        <w:t xml:space="preserve"> </w:t>
      </w:r>
      <w:r w:rsidRPr="0025589C">
        <w:t xml:space="preserve">available as a supporting file and at </w:t>
      </w:r>
      <w:r w:rsidR="00DE1D24">
        <w:rPr>
          <w:rStyle w:val="Hyperlink"/>
        </w:rPr>
        <w:fldChar w:fldCharType="begin"/>
      </w:r>
      <w:r w:rsidR="00DE1D24">
        <w:rPr>
          <w:rStyle w:val="Hyperlink"/>
        </w:rPr>
        <w:instrText xml:space="preserve"> HYPERLINK "https://github.com/yoavram/curveball_ms" </w:instrText>
      </w:r>
      <w:r w:rsidR="00DE1D24">
        <w:rPr>
          <w:rStyle w:val="Hyperlink"/>
        </w:rPr>
        <w:fldChar w:fldCharType="separate"/>
      </w:r>
      <w:r w:rsidRPr="0025589C">
        <w:rPr>
          <w:rStyle w:val="Hyperlink"/>
        </w:rPr>
        <w:t>https://github.com/yoavram/curveball_ms</w:t>
      </w:r>
      <w:r w:rsidR="00DE1D24">
        <w:rPr>
          <w:rStyle w:val="Hyperlink"/>
        </w:rPr>
        <w:fldChar w:fldCharType="end"/>
      </w:r>
      <w:r w:rsidRPr="0025589C">
        <w:t xml:space="preserve">. </w:t>
      </w:r>
      <w:r w:rsidRPr="0025589C">
        <w:rPr>
          <w:i/>
          <w:iCs/>
        </w:rPr>
        <w:t>For editors and reviewers only:</w:t>
      </w:r>
      <w:r w:rsidRPr="0025589C">
        <w:t xml:space="preserve"> the notebook is available at </w:t>
      </w:r>
      <w:r w:rsidR="00DE1D24">
        <w:rPr>
          <w:rStyle w:val="Hyperlink"/>
        </w:rPr>
        <w:fldChar w:fldCharType="begin"/>
      </w:r>
      <w:r w:rsidR="00DE1D24">
        <w:rPr>
          <w:rStyle w:val="Hyperlink"/>
        </w:rPr>
        <w:instrText xml:space="preserve"> HYPERLINK "https://dl.dropboxusercontent.com/u/1578682/supp.ipynb" </w:instrText>
      </w:r>
      <w:r w:rsidR="00DE1D24">
        <w:rPr>
          <w:rStyle w:val="Hyperlink"/>
        </w:rPr>
        <w:fldChar w:fldCharType="separate"/>
      </w:r>
      <w:r w:rsidRPr="0025589C">
        <w:rPr>
          <w:rStyle w:val="Hyperlink"/>
        </w:rPr>
        <w:t>https://dl.dropboxusercontent.com/u/1578682/supp.ipynb</w:t>
      </w:r>
      <w:r w:rsidR="00DE1D24">
        <w:rPr>
          <w:rStyle w:val="Hyperlink"/>
        </w:rPr>
        <w:fldChar w:fldCharType="end"/>
      </w:r>
      <w:r w:rsidRPr="0025589C">
        <w:t>.</w:t>
      </w:r>
    </w:p>
    <w:p w14:paraId="3DF0B46C" w14:textId="77777777" w:rsidR="00560BED" w:rsidRDefault="00560BED">
      <w:pPr>
        <w:spacing w:after="200"/>
        <w:rPr>
          <w:rFonts w:eastAsiaTheme="majorEastAsia"/>
          <w:b/>
          <w:bCs/>
          <w:kern w:val="32"/>
          <w:sz w:val="28"/>
          <w:szCs w:val="28"/>
        </w:rPr>
        <w:pPrChange w:id="1247" w:author="Yoav Ram" w:date="2018-11-13T12:41:00Z">
          <w:pPr>
            <w:spacing w:after="200" w:line="276" w:lineRule="auto"/>
            <w:ind w:firstLine="0"/>
          </w:pPr>
        </w:pPrChange>
      </w:pPr>
      <w:r>
        <w:br w:type="page"/>
      </w:r>
    </w:p>
    <w:p w14:paraId="563B9B5B" w14:textId="4CD90DBC" w:rsidR="007A7F01" w:rsidRPr="0025589C" w:rsidRDefault="007A7F01">
      <w:pPr>
        <w:pStyle w:val="Heading1"/>
        <w:spacing w:line="360" w:lineRule="auto"/>
        <w:ind w:firstLine="284"/>
        <w:pPrChange w:id="1248" w:author="Yoav Ram" w:date="2018-11-13T12:41:00Z">
          <w:pPr>
            <w:pStyle w:val="Heading1"/>
          </w:pPr>
        </w:pPrChange>
      </w:pPr>
      <w:r w:rsidRPr="0025589C">
        <w:lastRenderedPageBreak/>
        <w:t>Acknowledgments</w:t>
      </w:r>
    </w:p>
    <w:p w14:paraId="3E4C7E66" w14:textId="34988D33" w:rsidR="007942A2" w:rsidRDefault="007A7F01">
      <w:pPr>
        <w:rPr>
          <w:sz w:val="22"/>
          <w:szCs w:val="22"/>
        </w:rPr>
        <w:pPrChange w:id="1249" w:author="Yoav Ram" w:date="2018-11-13T12:41:00Z">
          <w:pPr>
            <w:spacing w:line="480" w:lineRule="auto"/>
            <w:ind w:firstLine="0"/>
          </w:pPr>
        </w:pPrChange>
      </w:pPr>
      <w:r w:rsidRPr="0025589C">
        <w:rPr>
          <w:sz w:val="22"/>
          <w:szCs w:val="22"/>
        </w:rPr>
        <w:t>We thank Y. Pilpel, D. Hizi, I. Françoise, I. Frumkin, O. Dahan, A. Yona, T. Pupko, A. Eldar, I. Ben-Zion, E. Even-Tov, H. Acar</w:t>
      </w:r>
      <w:r w:rsidR="00FA03CE" w:rsidRPr="0025589C">
        <w:rPr>
          <w:sz w:val="22"/>
          <w:szCs w:val="22"/>
        </w:rPr>
        <w:t xml:space="preserve">, </w:t>
      </w:r>
      <w:r w:rsidR="00DF72F4" w:rsidRPr="0025589C">
        <w:rPr>
          <w:sz w:val="22"/>
          <w:szCs w:val="22"/>
        </w:rPr>
        <w:t xml:space="preserve">J. Friedman, </w:t>
      </w:r>
      <w:r w:rsidR="000D297D" w:rsidRPr="0025589C">
        <w:rPr>
          <w:sz w:val="22"/>
          <w:szCs w:val="22"/>
        </w:rPr>
        <w:t xml:space="preserve">J. Masel, </w:t>
      </w:r>
      <w:r w:rsidR="00FA03CE" w:rsidRPr="0025589C">
        <w:rPr>
          <w:sz w:val="22"/>
          <w:szCs w:val="22"/>
        </w:rPr>
        <w:t xml:space="preserve">and E. Rosenberg, </w:t>
      </w:r>
      <w:r w:rsidRPr="0025589C">
        <w:rPr>
          <w:sz w:val="22"/>
          <w:szCs w:val="22"/>
        </w:rPr>
        <w:t xml:space="preserve">for helpful discussions and comments, and L. Zelcbuch, </w:t>
      </w:r>
      <w:r w:rsidRPr="0025589C">
        <w:rPr>
          <w:sz w:val="22"/>
          <w:szCs w:val="22"/>
          <w:lang w:val="en-GB"/>
        </w:rPr>
        <w:t>N. Wertheimer, A. Rosenberg, A. Zisman, F. Yang, E. Shtifman Segal,</w:t>
      </w:r>
      <w:r w:rsidR="00381329" w:rsidRPr="0025589C">
        <w:rPr>
          <w:sz w:val="22"/>
          <w:szCs w:val="22"/>
          <w:lang w:val="en-GB"/>
        </w:rPr>
        <w:t xml:space="preserve"> I. Melamed-Havin,</w:t>
      </w:r>
      <w:r w:rsidRPr="0025589C">
        <w:rPr>
          <w:sz w:val="22"/>
          <w:szCs w:val="22"/>
          <w:lang w:val="en-GB"/>
        </w:rPr>
        <w:t xml:space="preserve"> and R. Yaari for sharing materials and experimental advice</w:t>
      </w:r>
      <w:r w:rsidRPr="0025589C">
        <w:rPr>
          <w:sz w:val="22"/>
          <w:szCs w:val="22"/>
        </w:rPr>
        <w:t xml:space="preserve">. </w:t>
      </w:r>
    </w:p>
    <w:p w14:paraId="35A719B2" w14:textId="77777777" w:rsidR="002A7645" w:rsidRDefault="00A9402F">
      <w:pPr>
        <w:rPr>
          <w:ins w:id="1250" w:author="Yoav Ram" w:date="2018-11-14T11:40:00Z"/>
          <w:sz w:val="22"/>
          <w:szCs w:val="22"/>
        </w:rPr>
      </w:pPr>
      <w:r w:rsidRPr="00AA2A67">
        <w:rPr>
          <w:sz w:val="22"/>
          <w:szCs w:val="22"/>
        </w:rPr>
        <w:t xml:space="preserve">This research has been supported in part by the Israel Science Foundation 1568/13 (LH) and 340/13 (JB), the Minerva Center for Lab Evolution (LH), Manna Center Program for Food Safety &amp; Security, the Israeli Ministry of Science &amp; Technology, and Stanford Center for Computational, Evolutionary and Human Genomics (YR), </w:t>
      </w:r>
      <w:r w:rsidRPr="00AA2A67">
        <w:rPr>
          <w:bCs/>
          <w:sz w:val="22"/>
          <w:szCs w:val="22"/>
        </w:rPr>
        <w:t>TAU Global Research and Training Fellowship in Medical and Life Science and the Naomi Foundation</w:t>
      </w:r>
      <w:r w:rsidRPr="00AA2A67">
        <w:rPr>
          <w:sz w:val="22"/>
          <w:szCs w:val="22"/>
        </w:rPr>
        <w:t xml:space="preserve"> (MB), and the European Research Council (FP7/2007-2013)/ERC grant 340087 (JB).</w:t>
      </w:r>
      <w:ins w:id="1251" w:author="Yoav Ram" w:date="2018-11-14T11:40:00Z">
        <w:r w:rsidR="002A7645">
          <w:rPr>
            <w:sz w:val="22"/>
            <w:szCs w:val="22"/>
          </w:rPr>
          <w:t xml:space="preserve"> </w:t>
        </w:r>
      </w:ins>
    </w:p>
    <w:p w14:paraId="12E9BC9F" w14:textId="20F07AD4" w:rsidR="00643E5F" w:rsidRPr="00560BED" w:rsidRDefault="002A7645">
      <w:pPr>
        <w:rPr>
          <w:sz w:val="22"/>
          <w:szCs w:val="22"/>
        </w:rPr>
        <w:pPrChange w:id="1252" w:author="Yoav Ram" w:date="2018-11-13T12:41:00Z">
          <w:pPr>
            <w:spacing w:line="480" w:lineRule="auto"/>
            <w:ind w:firstLine="0"/>
          </w:pPr>
        </w:pPrChange>
      </w:pPr>
      <w:ins w:id="1253" w:author="Yoav Ram" w:date="2018-11-14T11:40:00Z">
        <w:r w:rsidRPr="002A7645">
          <w:rPr>
            <w:sz w:val="22"/>
            <w:szCs w:val="22"/>
            <w:highlight w:val="red"/>
            <w:rPrChange w:id="1254" w:author="Yoav Ram" w:date="2018-11-14T11:41:00Z">
              <w:rPr>
                <w:sz w:val="22"/>
                <w:szCs w:val="22"/>
              </w:rPr>
            </w:rPrChange>
          </w:rPr>
          <w:t>TFC? KK?</w:t>
        </w:r>
      </w:ins>
    </w:p>
    <w:p w14:paraId="75B73F83" w14:textId="6D3E87B9" w:rsidR="00750BAE" w:rsidRPr="0025589C" w:rsidRDefault="00750BAE">
      <w:pPr>
        <w:pStyle w:val="Heading1"/>
        <w:spacing w:line="360" w:lineRule="auto"/>
        <w:ind w:firstLine="284"/>
        <w:pPrChange w:id="1255" w:author="Yoav Ram" w:date="2018-11-13T12:41:00Z">
          <w:pPr>
            <w:pStyle w:val="Heading1"/>
          </w:pPr>
        </w:pPrChange>
      </w:pPr>
      <w:r w:rsidRPr="0025589C">
        <w:t>References</w:t>
      </w:r>
    </w:p>
    <w:p w14:paraId="1E343D2F" w14:textId="56214D15" w:rsidR="00986895" w:rsidRPr="00986895" w:rsidRDefault="00750BAE" w:rsidP="00986895">
      <w:pPr>
        <w:widowControl w:val="0"/>
        <w:autoSpaceDE w:val="0"/>
        <w:autoSpaceDN w:val="0"/>
        <w:adjustRightInd w:val="0"/>
        <w:ind w:left="640" w:hanging="640"/>
        <w:rPr>
          <w:rFonts w:ascii="Times New Roman" w:hAnsi="Times New Roman" w:cs="Times New Roman"/>
          <w:noProof/>
        </w:rPr>
      </w:pPr>
      <w:r w:rsidRPr="007E41E1">
        <w:fldChar w:fldCharType="begin" w:fldLock="1"/>
      </w:r>
      <w:r w:rsidRPr="007E41E1">
        <w:instrText xml:space="preserve">ADDIN Mendeley Bibliography CSL_BIBLIOGRAPHY </w:instrText>
      </w:r>
      <w:r w:rsidRPr="007E41E1">
        <w:fldChar w:fldCharType="separate"/>
      </w:r>
      <w:r w:rsidR="00986895" w:rsidRPr="00986895">
        <w:rPr>
          <w:rFonts w:ascii="Times New Roman" w:hAnsi="Times New Roman" w:cs="Times New Roman"/>
          <w:noProof/>
        </w:rPr>
        <w:t xml:space="preserve">1. </w:t>
      </w:r>
      <w:r w:rsidR="00986895" w:rsidRPr="00986895">
        <w:rPr>
          <w:rFonts w:ascii="Times New Roman" w:hAnsi="Times New Roman" w:cs="Times New Roman"/>
          <w:noProof/>
        </w:rPr>
        <w:tab/>
        <w:t xml:space="preserve">Chevin L-M (2011) On measuring selection in experimental evolution. </w:t>
      </w:r>
      <w:r w:rsidR="00986895" w:rsidRPr="00986895">
        <w:rPr>
          <w:rFonts w:ascii="Times New Roman" w:hAnsi="Times New Roman" w:cs="Times New Roman"/>
          <w:i/>
          <w:iCs/>
          <w:noProof/>
        </w:rPr>
        <w:t>Biol Lett</w:t>
      </w:r>
      <w:r w:rsidR="00986895" w:rsidRPr="00986895">
        <w:rPr>
          <w:rFonts w:ascii="Times New Roman" w:hAnsi="Times New Roman" w:cs="Times New Roman"/>
          <w:noProof/>
        </w:rPr>
        <w:t xml:space="preserve"> 7(2):210–3.</w:t>
      </w:r>
    </w:p>
    <w:p w14:paraId="551BE62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 </w:t>
      </w:r>
      <w:r w:rsidRPr="00986895">
        <w:rPr>
          <w:rFonts w:ascii="Times New Roman" w:hAnsi="Times New Roman" w:cs="Times New Roman"/>
          <w:noProof/>
        </w:rPr>
        <w:tab/>
        <w:t>Gallet R, Cooper TF, Elena SF, Lenormand T (2012) Measuring selection coefficients below 10</w:t>
      </w:r>
      <w:r w:rsidRPr="00986895">
        <w:rPr>
          <w:rFonts w:ascii="Times New Roman" w:hAnsi="Times New Roman" w:cs="Times New Roman"/>
          <w:noProof/>
          <w:vertAlign w:val="superscript"/>
        </w:rPr>
        <w:t>-3</w:t>
      </w:r>
      <w:r w:rsidRPr="00986895">
        <w:rPr>
          <w:rFonts w:ascii="Times New Roman" w:hAnsi="Times New Roman" w:cs="Times New Roman"/>
          <w:noProof/>
        </w:rPr>
        <w:t xml:space="preserve">: method, questions, and prospects. </w:t>
      </w:r>
      <w:r w:rsidRPr="00986895">
        <w:rPr>
          <w:rFonts w:ascii="Times New Roman" w:hAnsi="Times New Roman" w:cs="Times New Roman"/>
          <w:i/>
          <w:iCs/>
          <w:noProof/>
        </w:rPr>
        <w:t>Genetics</w:t>
      </w:r>
      <w:r w:rsidRPr="00986895">
        <w:rPr>
          <w:rFonts w:ascii="Times New Roman" w:hAnsi="Times New Roman" w:cs="Times New Roman"/>
          <w:noProof/>
        </w:rPr>
        <w:t xml:space="preserve"> 190(1):175–86.</w:t>
      </w:r>
    </w:p>
    <w:p w14:paraId="2A58405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 </w:t>
      </w:r>
      <w:r w:rsidRPr="00986895">
        <w:rPr>
          <w:rFonts w:ascii="Times New Roman" w:hAnsi="Times New Roman" w:cs="Times New Roman"/>
          <w:noProof/>
        </w:rPr>
        <w:tab/>
        <w:t xml:space="preserve">Concepción-Acevedo J, Weiss HN, Chaudhry WN, Levin BR (2015) Malthusian Parameters as Estimators of the Fitness of Microbes: A Cautionary Tale about the Low Side of High Throughput. </w:t>
      </w:r>
      <w:r w:rsidRPr="00986895">
        <w:rPr>
          <w:rFonts w:ascii="Times New Roman" w:hAnsi="Times New Roman" w:cs="Times New Roman"/>
          <w:i/>
          <w:iCs/>
          <w:noProof/>
        </w:rPr>
        <w:t>PLoS One</w:t>
      </w:r>
      <w:r w:rsidRPr="00986895">
        <w:rPr>
          <w:rFonts w:ascii="Times New Roman" w:hAnsi="Times New Roman" w:cs="Times New Roman"/>
          <w:noProof/>
        </w:rPr>
        <w:t xml:space="preserve"> 10(6):e0126915.</w:t>
      </w:r>
    </w:p>
    <w:p w14:paraId="16A997A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 </w:t>
      </w:r>
      <w:r w:rsidRPr="00986895">
        <w:rPr>
          <w:rFonts w:ascii="Times New Roman" w:hAnsi="Times New Roman" w:cs="Times New Roman"/>
          <w:noProof/>
        </w:rPr>
        <w:tab/>
        <w:t xml:space="preserve">Durão P, Trindade S, Sousa A, Gordo I (2015) Multiple Resistance at No Cost: Rifampicin and Streptomycin a Dangerous Liaison in the Spread of Antibiotic Resistance. </w:t>
      </w:r>
      <w:r w:rsidRPr="00986895">
        <w:rPr>
          <w:rFonts w:ascii="Times New Roman" w:hAnsi="Times New Roman" w:cs="Times New Roman"/>
          <w:i/>
          <w:iCs/>
          <w:noProof/>
        </w:rPr>
        <w:t>Mol Biol Evol</w:t>
      </w:r>
      <w:r w:rsidRPr="00986895">
        <w:rPr>
          <w:rFonts w:ascii="Times New Roman" w:hAnsi="Times New Roman" w:cs="Times New Roman"/>
          <w:noProof/>
        </w:rPr>
        <w:t xml:space="preserve"> 32(10):2675–2680.</w:t>
      </w:r>
    </w:p>
    <w:p w14:paraId="032BF581"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5. </w:t>
      </w:r>
      <w:r w:rsidRPr="00986895">
        <w:rPr>
          <w:rFonts w:ascii="Times New Roman" w:hAnsi="Times New Roman" w:cs="Times New Roman"/>
          <w:noProof/>
        </w:rPr>
        <w:tab/>
        <w:t xml:space="preserve">Hall BG, Acar H, Nandipati A, Barlow M (2014) Growth rates made easy. </w:t>
      </w:r>
      <w:r w:rsidRPr="00986895">
        <w:rPr>
          <w:rFonts w:ascii="Times New Roman" w:hAnsi="Times New Roman" w:cs="Times New Roman"/>
          <w:i/>
          <w:iCs/>
          <w:noProof/>
        </w:rPr>
        <w:t>Mol Biol Evol</w:t>
      </w:r>
      <w:r w:rsidRPr="00986895">
        <w:rPr>
          <w:rFonts w:ascii="Times New Roman" w:hAnsi="Times New Roman" w:cs="Times New Roman"/>
          <w:noProof/>
        </w:rPr>
        <w:t xml:space="preserve"> 31(1):232–238.</w:t>
      </w:r>
    </w:p>
    <w:p w14:paraId="487617CD"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6. </w:t>
      </w:r>
      <w:r w:rsidRPr="00986895">
        <w:rPr>
          <w:rFonts w:ascii="Times New Roman" w:hAnsi="Times New Roman" w:cs="Times New Roman"/>
          <w:noProof/>
        </w:rPr>
        <w:tab/>
        <w:t xml:space="preserve">Crow JF, Kimura M (1970) </w:t>
      </w:r>
      <w:r w:rsidRPr="00986895">
        <w:rPr>
          <w:rFonts w:ascii="Times New Roman" w:hAnsi="Times New Roman" w:cs="Times New Roman"/>
          <w:i/>
          <w:iCs/>
          <w:noProof/>
        </w:rPr>
        <w:t>An introduction to population genetics theory</w:t>
      </w:r>
      <w:r w:rsidRPr="00986895">
        <w:rPr>
          <w:rFonts w:ascii="Times New Roman" w:hAnsi="Times New Roman" w:cs="Times New Roman"/>
          <w:noProof/>
        </w:rPr>
        <w:t xml:space="preserve"> (Burgess Pub. Co., Minneapolis).</w:t>
      </w:r>
    </w:p>
    <w:p w14:paraId="757BE751"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7. </w:t>
      </w:r>
      <w:r w:rsidRPr="00986895">
        <w:rPr>
          <w:rFonts w:ascii="Times New Roman" w:hAnsi="Times New Roman" w:cs="Times New Roman"/>
          <w:noProof/>
        </w:rPr>
        <w:tab/>
        <w:t xml:space="preserve">Lenski RE, Rose MR, Simpson SC, Tadler SC (1991) Long-Term Experimental Evolution in Escherichia coli. I. Adaptation and Divergence During 2,000 Generations. </w:t>
      </w:r>
      <w:r w:rsidRPr="00986895">
        <w:rPr>
          <w:rFonts w:ascii="Times New Roman" w:hAnsi="Times New Roman" w:cs="Times New Roman"/>
          <w:i/>
          <w:iCs/>
          <w:noProof/>
        </w:rPr>
        <w:t>Am Nat</w:t>
      </w:r>
      <w:r w:rsidRPr="00986895">
        <w:rPr>
          <w:rFonts w:ascii="Times New Roman" w:hAnsi="Times New Roman" w:cs="Times New Roman"/>
          <w:noProof/>
        </w:rPr>
        <w:t xml:space="preserve"> 138(6):1315.</w:t>
      </w:r>
    </w:p>
    <w:p w14:paraId="2D660916"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8. </w:t>
      </w:r>
      <w:r w:rsidRPr="00986895">
        <w:rPr>
          <w:rFonts w:ascii="Times New Roman" w:hAnsi="Times New Roman" w:cs="Times New Roman"/>
          <w:noProof/>
        </w:rPr>
        <w:tab/>
        <w:t xml:space="preserve">Wahl LM, Zhu AD (2015) Survival probability of beneficial mutations in bacterial batch culture. </w:t>
      </w:r>
      <w:r w:rsidRPr="00986895">
        <w:rPr>
          <w:rFonts w:ascii="Times New Roman" w:hAnsi="Times New Roman" w:cs="Times New Roman"/>
          <w:i/>
          <w:iCs/>
          <w:noProof/>
        </w:rPr>
        <w:t>Genetics</w:t>
      </w:r>
      <w:r w:rsidRPr="00986895">
        <w:rPr>
          <w:rFonts w:ascii="Times New Roman" w:hAnsi="Times New Roman" w:cs="Times New Roman"/>
          <w:noProof/>
        </w:rPr>
        <w:t xml:space="preserve"> 200(1):309–20.</w:t>
      </w:r>
    </w:p>
    <w:p w14:paraId="3E7751C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9. </w:t>
      </w:r>
      <w:r w:rsidRPr="00986895">
        <w:rPr>
          <w:rFonts w:ascii="Times New Roman" w:hAnsi="Times New Roman" w:cs="Times New Roman"/>
          <w:noProof/>
        </w:rPr>
        <w:tab/>
        <w:t xml:space="preserve">Wiser MJ, Lenski RE (2015) A Comparison of Methods to Measure Fitness in </w:t>
      </w:r>
      <w:r w:rsidRPr="00986895">
        <w:rPr>
          <w:rFonts w:ascii="Times New Roman" w:hAnsi="Times New Roman" w:cs="Times New Roman"/>
          <w:i/>
          <w:iCs/>
          <w:noProof/>
        </w:rPr>
        <w:t>Escherichia coli</w:t>
      </w:r>
      <w:r w:rsidRPr="00986895">
        <w:rPr>
          <w:rFonts w:ascii="Times New Roman" w:hAnsi="Times New Roman" w:cs="Times New Roman"/>
          <w:noProof/>
        </w:rPr>
        <w:t xml:space="preserve">. </w:t>
      </w:r>
      <w:r w:rsidRPr="00986895">
        <w:rPr>
          <w:rFonts w:ascii="Times New Roman" w:hAnsi="Times New Roman" w:cs="Times New Roman"/>
          <w:i/>
          <w:iCs/>
          <w:noProof/>
        </w:rPr>
        <w:t>PLoS One</w:t>
      </w:r>
      <w:r w:rsidRPr="00986895">
        <w:rPr>
          <w:rFonts w:ascii="Times New Roman" w:hAnsi="Times New Roman" w:cs="Times New Roman"/>
          <w:noProof/>
        </w:rPr>
        <w:t xml:space="preserve"> 10(5):e0126210.</w:t>
      </w:r>
    </w:p>
    <w:p w14:paraId="028A2A4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10. </w:t>
      </w:r>
      <w:r w:rsidRPr="00986895">
        <w:rPr>
          <w:rFonts w:ascii="Times New Roman" w:hAnsi="Times New Roman" w:cs="Times New Roman"/>
          <w:noProof/>
        </w:rPr>
        <w:tab/>
        <w:t xml:space="preserve">Bank C, Hietpas RT, Wong A, Bolon DNA, Jensen JD (2014) A Bayesian MCMC Approach </w:t>
      </w:r>
      <w:r w:rsidRPr="00986895">
        <w:rPr>
          <w:rFonts w:ascii="Times New Roman" w:hAnsi="Times New Roman" w:cs="Times New Roman"/>
          <w:noProof/>
        </w:rPr>
        <w:lastRenderedPageBreak/>
        <w:t xml:space="preserve">To Assess the Complete Distribution of Fitness Effects of New Mutations: Uncovering the Potential for Adaptive Walks in Challenging Environments. </w:t>
      </w:r>
      <w:r w:rsidRPr="00986895">
        <w:rPr>
          <w:rFonts w:ascii="Times New Roman" w:hAnsi="Times New Roman" w:cs="Times New Roman"/>
          <w:i/>
          <w:iCs/>
          <w:noProof/>
        </w:rPr>
        <w:t>Genetics</w:t>
      </w:r>
      <w:r w:rsidRPr="00986895">
        <w:rPr>
          <w:rFonts w:ascii="Times New Roman" w:hAnsi="Times New Roman" w:cs="Times New Roman"/>
          <w:noProof/>
        </w:rPr>
        <w:t xml:space="preserve"> 196(3):1–35.</w:t>
      </w:r>
    </w:p>
    <w:p w14:paraId="098387A2"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11. </w:t>
      </w:r>
      <w:r w:rsidRPr="00986895">
        <w:rPr>
          <w:rFonts w:ascii="Times New Roman" w:hAnsi="Times New Roman" w:cs="Times New Roman"/>
          <w:noProof/>
        </w:rPr>
        <w:tab/>
        <w:t xml:space="preserve">Levy SF, et al. (2015) Quantitative evolutionary dynamics using high-resolution lineage tracking. </w:t>
      </w:r>
      <w:r w:rsidRPr="00986895">
        <w:rPr>
          <w:rFonts w:ascii="Times New Roman" w:hAnsi="Times New Roman" w:cs="Times New Roman"/>
          <w:i/>
          <w:iCs/>
          <w:noProof/>
        </w:rPr>
        <w:t>Nature</w:t>
      </w:r>
      <w:r w:rsidRPr="00986895">
        <w:rPr>
          <w:rFonts w:ascii="Times New Roman" w:hAnsi="Times New Roman" w:cs="Times New Roman"/>
          <w:noProof/>
        </w:rPr>
        <w:t xml:space="preserve"> 519(7542):181–186.</w:t>
      </w:r>
    </w:p>
    <w:p w14:paraId="15F7160B"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12. </w:t>
      </w:r>
      <w:r w:rsidRPr="00986895">
        <w:rPr>
          <w:rFonts w:ascii="Times New Roman" w:hAnsi="Times New Roman" w:cs="Times New Roman"/>
          <w:noProof/>
        </w:rPr>
        <w:tab/>
        <w:t xml:space="preserve">Baranyi J, Roberts TA (1994) A dynamic approach to predicting bacterial growth in food. </w:t>
      </w:r>
      <w:r w:rsidRPr="00986895">
        <w:rPr>
          <w:rFonts w:ascii="Times New Roman" w:hAnsi="Times New Roman" w:cs="Times New Roman"/>
          <w:i/>
          <w:iCs/>
          <w:noProof/>
        </w:rPr>
        <w:t>Int J Food Microbiol</w:t>
      </w:r>
      <w:r w:rsidRPr="00986895">
        <w:rPr>
          <w:rFonts w:ascii="Times New Roman" w:hAnsi="Times New Roman" w:cs="Times New Roman"/>
          <w:noProof/>
        </w:rPr>
        <w:t xml:space="preserve"> 23:277–294.</w:t>
      </w:r>
    </w:p>
    <w:p w14:paraId="43155357"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13. </w:t>
      </w:r>
      <w:r w:rsidRPr="00986895">
        <w:rPr>
          <w:rFonts w:ascii="Times New Roman" w:hAnsi="Times New Roman" w:cs="Times New Roman"/>
          <w:noProof/>
        </w:rPr>
        <w:tab/>
        <w:t xml:space="preserve">Williams FM (1967) A model of cell growth dynamics. </w:t>
      </w:r>
      <w:r w:rsidRPr="00986895">
        <w:rPr>
          <w:rFonts w:ascii="Times New Roman" w:hAnsi="Times New Roman" w:cs="Times New Roman"/>
          <w:i/>
          <w:iCs/>
          <w:noProof/>
        </w:rPr>
        <w:t>J Theor Biol</w:t>
      </w:r>
      <w:r w:rsidRPr="00986895">
        <w:rPr>
          <w:rFonts w:ascii="Times New Roman" w:hAnsi="Times New Roman" w:cs="Times New Roman"/>
          <w:noProof/>
        </w:rPr>
        <w:t xml:space="preserve"> 15(2):190–207.</w:t>
      </w:r>
    </w:p>
    <w:p w14:paraId="242B19C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14. </w:t>
      </w:r>
      <w:r w:rsidRPr="00986895">
        <w:rPr>
          <w:rFonts w:ascii="Times New Roman" w:hAnsi="Times New Roman" w:cs="Times New Roman"/>
          <w:noProof/>
        </w:rPr>
        <w:tab/>
        <w:t xml:space="preserve">Otto SP, Day T (2007) </w:t>
      </w:r>
      <w:r w:rsidRPr="00986895">
        <w:rPr>
          <w:rFonts w:ascii="Times New Roman" w:hAnsi="Times New Roman" w:cs="Times New Roman"/>
          <w:i/>
          <w:iCs/>
          <w:noProof/>
        </w:rPr>
        <w:t>A biologist’s guide to mathematical modeling in ecology and evolution</w:t>
      </w:r>
      <w:r w:rsidRPr="00986895">
        <w:rPr>
          <w:rFonts w:ascii="Times New Roman" w:hAnsi="Times New Roman" w:cs="Times New Roman"/>
          <w:noProof/>
        </w:rPr>
        <w:t xml:space="preserve"> (Princeton University Press).</w:t>
      </w:r>
    </w:p>
    <w:p w14:paraId="24885E9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15. </w:t>
      </w:r>
      <w:r w:rsidRPr="00986895">
        <w:rPr>
          <w:rFonts w:ascii="Times New Roman" w:hAnsi="Times New Roman" w:cs="Times New Roman"/>
          <w:noProof/>
        </w:rPr>
        <w:tab/>
        <w:t xml:space="preserve">Cooper TF, Lenski RE (2010) Experimental evolution with E. coli in diverse resource environments. I. Fluctuating environments promote divergence of replicate populations. </w:t>
      </w:r>
      <w:r w:rsidRPr="00986895">
        <w:rPr>
          <w:rFonts w:ascii="Times New Roman" w:hAnsi="Times New Roman" w:cs="Times New Roman"/>
          <w:i/>
          <w:iCs/>
          <w:noProof/>
        </w:rPr>
        <w:t>BMC Evol Biol</w:t>
      </w:r>
      <w:r w:rsidRPr="00986895">
        <w:rPr>
          <w:rFonts w:ascii="Times New Roman" w:hAnsi="Times New Roman" w:cs="Times New Roman"/>
          <w:noProof/>
        </w:rPr>
        <w:t xml:space="preserve"> 10(1). doi:10.1186/1471-2148-10-11.</w:t>
      </w:r>
    </w:p>
    <w:p w14:paraId="1EA21117"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16. </w:t>
      </w:r>
      <w:r w:rsidRPr="00986895">
        <w:rPr>
          <w:rFonts w:ascii="Times New Roman" w:hAnsi="Times New Roman" w:cs="Times New Roman"/>
          <w:noProof/>
        </w:rPr>
        <w:tab/>
        <w:t xml:space="preserve">Ram Y, et al. (2016) Predicting microbial relative growth in a mixed culture from growth curve data. </w:t>
      </w:r>
      <w:r w:rsidRPr="00986895">
        <w:rPr>
          <w:rFonts w:ascii="Times New Roman" w:hAnsi="Times New Roman" w:cs="Times New Roman"/>
          <w:i/>
          <w:iCs/>
          <w:noProof/>
        </w:rPr>
        <w:t>bioRxiv</w:t>
      </w:r>
      <w:r w:rsidRPr="00986895">
        <w:rPr>
          <w:rFonts w:ascii="Times New Roman" w:hAnsi="Times New Roman" w:cs="Times New Roman"/>
          <w:noProof/>
        </w:rPr>
        <w:t>. doi:10.1101/022640.</w:t>
      </w:r>
    </w:p>
    <w:p w14:paraId="4A765C5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17. </w:t>
      </w:r>
      <w:r w:rsidRPr="00986895">
        <w:rPr>
          <w:rFonts w:ascii="Times New Roman" w:hAnsi="Times New Roman" w:cs="Times New Roman"/>
          <w:noProof/>
        </w:rPr>
        <w:tab/>
        <w:t xml:space="preserve">Baranyi J (1997) Simple is good as long as it is enough. </w:t>
      </w:r>
      <w:r w:rsidRPr="00986895">
        <w:rPr>
          <w:rFonts w:ascii="Times New Roman" w:hAnsi="Times New Roman" w:cs="Times New Roman"/>
          <w:i/>
          <w:iCs/>
          <w:noProof/>
        </w:rPr>
        <w:t>Commentary</w:t>
      </w:r>
      <w:r w:rsidRPr="00986895">
        <w:rPr>
          <w:rFonts w:ascii="Times New Roman" w:hAnsi="Times New Roman" w:cs="Times New Roman"/>
          <w:noProof/>
        </w:rPr>
        <w:t xml:space="preserve"> (1996):391–394.</w:t>
      </w:r>
    </w:p>
    <w:p w14:paraId="39C196A1"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18. </w:t>
      </w:r>
      <w:r w:rsidRPr="00986895">
        <w:rPr>
          <w:rFonts w:ascii="Times New Roman" w:hAnsi="Times New Roman" w:cs="Times New Roman"/>
          <w:noProof/>
        </w:rPr>
        <w:tab/>
        <w:t xml:space="preserve">Frumkin I, et al. (2018) Codon usage of highly expressed genes affects proteome-wide translation efficiency. </w:t>
      </w:r>
      <w:r w:rsidRPr="00986895">
        <w:rPr>
          <w:rFonts w:ascii="Times New Roman" w:hAnsi="Times New Roman" w:cs="Times New Roman"/>
          <w:i/>
          <w:iCs/>
          <w:noProof/>
        </w:rPr>
        <w:t>Proc Natl Acad Sci</w:t>
      </w:r>
      <w:r w:rsidRPr="00986895">
        <w:rPr>
          <w:rFonts w:ascii="Times New Roman" w:hAnsi="Times New Roman" w:cs="Times New Roman"/>
          <w:noProof/>
        </w:rPr>
        <w:t xml:space="preserve"> 115(21):E4940–E4949.</w:t>
      </w:r>
    </w:p>
    <w:p w14:paraId="52BC5F3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19. </w:t>
      </w:r>
      <w:r w:rsidRPr="00986895">
        <w:rPr>
          <w:rFonts w:ascii="Times New Roman" w:hAnsi="Times New Roman" w:cs="Times New Roman"/>
          <w:noProof/>
        </w:rPr>
        <w:tab/>
        <w:t xml:space="preserve">Hegreness M, Shoresh N, Hartl DL, Kishony R (2006) An equivalence principle for the incorporation of favorable mutations in asexual populations. </w:t>
      </w:r>
      <w:r w:rsidRPr="00986895">
        <w:rPr>
          <w:rFonts w:ascii="Times New Roman" w:hAnsi="Times New Roman" w:cs="Times New Roman"/>
          <w:i/>
          <w:iCs/>
          <w:noProof/>
        </w:rPr>
        <w:t>Science (80- )</w:t>
      </w:r>
      <w:r w:rsidRPr="00986895">
        <w:rPr>
          <w:rFonts w:ascii="Times New Roman" w:hAnsi="Times New Roman" w:cs="Times New Roman"/>
          <w:noProof/>
        </w:rPr>
        <w:t xml:space="preserve"> 311(5767):1615–7.</w:t>
      </w:r>
    </w:p>
    <w:p w14:paraId="1F9E0B84"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20. </w:t>
      </w:r>
      <w:r w:rsidRPr="00986895">
        <w:rPr>
          <w:rFonts w:ascii="Times New Roman" w:hAnsi="Times New Roman" w:cs="Times New Roman"/>
          <w:noProof/>
        </w:rPr>
        <w:tab/>
        <w:t xml:space="preserve">Li Y, et al. (2018) Hidden Complexity of Yeast Adaptation under Simple Evolutionary Conditions. </w:t>
      </w:r>
      <w:r w:rsidRPr="00986895">
        <w:rPr>
          <w:rFonts w:ascii="Times New Roman" w:hAnsi="Times New Roman" w:cs="Times New Roman"/>
          <w:i/>
          <w:iCs/>
          <w:noProof/>
        </w:rPr>
        <w:t>Curr Biol</w:t>
      </w:r>
      <w:r w:rsidRPr="00986895">
        <w:rPr>
          <w:rFonts w:ascii="Times New Roman" w:hAnsi="Times New Roman" w:cs="Times New Roman"/>
          <w:noProof/>
        </w:rPr>
        <w:t xml:space="preserve"> 28(4):515–525.e6.</w:t>
      </w:r>
    </w:p>
    <w:p w14:paraId="0D2C797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21. </w:t>
      </w:r>
      <w:r w:rsidRPr="00986895">
        <w:rPr>
          <w:rFonts w:ascii="Times New Roman" w:hAnsi="Times New Roman" w:cs="Times New Roman"/>
          <w:noProof/>
        </w:rPr>
        <w:tab/>
        <w:t xml:space="preserve">Bell G (2010) Experimental genomics of fitness in yeast. </w:t>
      </w:r>
      <w:r w:rsidRPr="00986895">
        <w:rPr>
          <w:rFonts w:ascii="Times New Roman" w:hAnsi="Times New Roman" w:cs="Times New Roman"/>
          <w:i/>
          <w:iCs/>
          <w:noProof/>
        </w:rPr>
        <w:t>Proc R Soc B Biol Sci</w:t>
      </w:r>
      <w:r w:rsidRPr="00986895">
        <w:rPr>
          <w:rFonts w:ascii="Times New Roman" w:hAnsi="Times New Roman" w:cs="Times New Roman"/>
          <w:noProof/>
        </w:rPr>
        <w:t xml:space="preserve"> 277(1687):1459–1467.</w:t>
      </w:r>
    </w:p>
    <w:p w14:paraId="7E3C414F"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22. </w:t>
      </w:r>
      <w:r w:rsidRPr="00986895">
        <w:rPr>
          <w:rFonts w:ascii="Times New Roman" w:hAnsi="Times New Roman" w:cs="Times New Roman"/>
          <w:noProof/>
        </w:rPr>
        <w:tab/>
        <w:t xml:space="preserve">Sprouffske K, Wagner A (2016) Growthcurver: An R package for obtaining interpretable metrics from microbial growth curves. </w:t>
      </w:r>
      <w:r w:rsidRPr="00986895">
        <w:rPr>
          <w:rFonts w:ascii="Times New Roman" w:hAnsi="Times New Roman" w:cs="Times New Roman"/>
          <w:i/>
          <w:iCs/>
          <w:noProof/>
        </w:rPr>
        <w:t>BMC Bioinformatics</w:t>
      </w:r>
      <w:r w:rsidRPr="00986895">
        <w:rPr>
          <w:rFonts w:ascii="Times New Roman" w:hAnsi="Times New Roman" w:cs="Times New Roman"/>
          <w:noProof/>
        </w:rPr>
        <w:t xml:space="preserve"> 17(1):17–20.</w:t>
      </w:r>
    </w:p>
    <w:p w14:paraId="68A282A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23. </w:t>
      </w:r>
      <w:r w:rsidRPr="00986895">
        <w:rPr>
          <w:rFonts w:ascii="Times New Roman" w:hAnsi="Times New Roman" w:cs="Times New Roman"/>
          <w:noProof/>
        </w:rPr>
        <w:tab/>
        <w:t xml:space="preserve">Van Rossum G, others (2007) Python Programming Language. </w:t>
      </w:r>
      <w:r w:rsidRPr="00986895">
        <w:rPr>
          <w:rFonts w:ascii="Times New Roman" w:hAnsi="Times New Roman" w:cs="Times New Roman"/>
          <w:i/>
          <w:iCs/>
          <w:noProof/>
        </w:rPr>
        <w:t>USENIX Annual Technical Conference</w:t>
      </w:r>
      <w:r w:rsidRPr="00986895">
        <w:rPr>
          <w:rFonts w:ascii="Times New Roman" w:hAnsi="Times New Roman" w:cs="Times New Roman"/>
          <w:noProof/>
        </w:rPr>
        <w:t>.</w:t>
      </w:r>
    </w:p>
    <w:p w14:paraId="3D7B7D1D"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24. </w:t>
      </w:r>
      <w:r w:rsidRPr="00986895">
        <w:rPr>
          <w:rFonts w:ascii="Times New Roman" w:hAnsi="Times New Roman" w:cs="Times New Roman"/>
          <w:noProof/>
        </w:rPr>
        <w:tab/>
        <w:t xml:space="preserve">Zelcbuch L, et al. (2013) Spanning high-dimensional expression space using ribosome-binding site combinatorics. </w:t>
      </w:r>
      <w:r w:rsidRPr="00986895">
        <w:rPr>
          <w:rFonts w:ascii="Times New Roman" w:hAnsi="Times New Roman" w:cs="Times New Roman"/>
          <w:i/>
          <w:iCs/>
          <w:noProof/>
        </w:rPr>
        <w:t>Nucleic Acids Res</w:t>
      </w:r>
      <w:r w:rsidRPr="00986895">
        <w:rPr>
          <w:rFonts w:ascii="Times New Roman" w:hAnsi="Times New Roman" w:cs="Times New Roman"/>
          <w:noProof/>
        </w:rPr>
        <w:t xml:space="preserve"> 41(9):e98–e98.</w:t>
      </w:r>
    </w:p>
    <w:p w14:paraId="457B94B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25. </w:t>
      </w:r>
      <w:r w:rsidRPr="00986895">
        <w:rPr>
          <w:rFonts w:ascii="Times New Roman" w:hAnsi="Times New Roman" w:cs="Times New Roman"/>
          <w:noProof/>
        </w:rPr>
        <w:tab/>
        <w:t>R Development Core Team (2012) R: A Language and Environment for Statistical Computing.</w:t>
      </w:r>
    </w:p>
    <w:p w14:paraId="3104AF0F"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26. </w:t>
      </w:r>
      <w:r w:rsidRPr="00986895">
        <w:rPr>
          <w:rFonts w:ascii="Times New Roman" w:hAnsi="Times New Roman" w:cs="Times New Roman"/>
          <w:noProof/>
        </w:rPr>
        <w:tab/>
        <w:t xml:space="preserve">Ge Y, Sealfon SC (2012) flowPeaks: a fast unsupervised clustering for flow cytometry data via K-means and density peak finding. </w:t>
      </w:r>
      <w:r w:rsidRPr="00986895">
        <w:rPr>
          <w:rFonts w:ascii="Times New Roman" w:hAnsi="Times New Roman" w:cs="Times New Roman"/>
          <w:i/>
          <w:iCs/>
          <w:noProof/>
        </w:rPr>
        <w:t>Bioinformatics</w:t>
      </w:r>
      <w:r w:rsidRPr="00986895">
        <w:rPr>
          <w:rFonts w:ascii="Times New Roman" w:hAnsi="Times New Roman" w:cs="Times New Roman"/>
          <w:noProof/>
        </w:rPr>
        <w:t xml:space="preserve"> 28(15):2052–2058.</w:t>
      </w:r>
    </w:p>
    <w:p w14:paraId="1BBC9AFB"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lastRenderedPageBreak/>
        <w:t xml:space="preserve">27. </w:t>
      </w:r>
      <w:r w:rsidRPr="00986895">
        <w:rPr>
          <w:rFonts w:ascii="Times New Roman" w:hAnsi="Times New Roman" w:cs="Times New Roman"/>
          <w:noProof/>
        </w:rPr>
        <w:tab/>
        <w:t xml:space="preserve">van der Walt S, Colbert SC, Varoquaux G (2011) The NumPy Array: A Structure for Efficient Numerical Computation. </w:t>
      </w:r>
      <w:r w:rsidRPr="00986895">
        <w:rPr>
          <w:rFonts w:ascii="Times New Roman" w:hAnsi="Times New Roman" w:cs="Times New Roman"/>
          <w:i/>
          <w:iCs/>
          <w:noProof/>
        </w:rPr>
        <w:t>Comput Sci Eng</w:t>
      </w:r>
      <w:r w:rsidRPr="00986895">
        <w:rPr>
          <w:rFonts w:ascii="Times New Roman" w:hAnsi="Times New Roman" w:cs="Times New Roman"/>
          <w:noProof/>
        </w:rPr>
        <w:t xml:space="preserve"> 13(2):22–30.</w:t>
      </w:r>
    </w:p>
    <w:p w14:paraId="2D92626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28. </w:t>
      </w:r>
      <w:r w:rsidRPr="00986895">
        <w:rPr>
          <w:rFonts w:ascii="Times New Roman" w:hAnsi="Times New Roman" w:cs="Times New Roman"/>
          <w:noProof/>
        </w:rPr>
        <w:tab/>
        <w:t>Jones E, Oliphant T, Peterson P, others (2001) SciPy: Open source scientific tools for Python. Available at: http://www.scipy.org/.</w:t>
      </w:r>
    </w:p>
    <w:p w14:paraId="63D6E83B"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29. </w:t>
      </w:r>
      <w:r w:rsidRPr="00986895">
        <w:rPr>
          <w:rFonts w:ascii="Times New Roman" w:hAnsi="Times New Roman" w:cs="Times New Roman"/>
          <w:noProof/>
        </w:rPr>
        <w:tab/>
        <w:t xml:space="preserve">Hunter JD (2007) Matplotlib: A 2D Graphics Environment. </w:t>
      </w:r>
      <w:r w:rsidRPr="00986895">
        <w:rPr>
          <w:rFonts w:ascii="Times New Roman" w:hAnsi="Times New Roman" w:cs="Times New Roman"/>
          <w:i/>
          <w:iCs/>
          <w:noProof/>
        </w:rPr>
        <w:t>Comput Sci Eng</w:t>
      </w:r>
      <w:r w:rsidRPr="00986895">
        <w:rPr>
          <w:rFonts w:ascii="Times New Roman" w:hAnsi="Times New Roman" w:cs="Times New Roman"/>
          <w:noProof/>
        </w:rPr>
        <w:t xml:space="preserve"> 9(3):90–95.</w:t>
      </w:r>
    </w:p>
    <w:p w14:paraId="46980A3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30. </w:t>
      </w:r>
      <w:r w:rsidRPr="00986895">
        <w:rPr>
          <w:rFonts w:ascii="Times New Roman" w:hAnsi="Times New Roman" w:cs="Times New Roman"/>
          <w:noProof/>
        </w:rPr>
        <w:tab/>
        <w:t xml:space="preserve">McKinney W (2010) Data Structures for Statistical Computing in Python. </w:t>
      </w:r>
      <w:r w:rsidRPr="00986895">
        <w:rPr>
          <w:rFonts w:ascii="Times New Roman" w:hAnsi="Times New Roman" w:cs="Times New Roman"/>
          <w:i/>
          <w:iCs/>
          <w:noProof/>
        </w:rPr>
        <w:t>Proceedings of the 9th Python in Science Conference</w:t>
      </w:r>
      <w:r w:rsidRPr="00986895">
        <w:rPr>
          <w:rFonts w:ascii="Times New Roman" w:hAnsi="Times New Roman" w:cs="Times New Roman"/>
          <w:noProof/>
        </w:rPr>
        <w:t>, eds van der Walt S, Millman J, pp 51–56.</w:t>
      </w:r>
    </w:p>
    <w:p w14:paraId="51CC66E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31. </w:t>
      </w:r>
      <w:r w:rsidRPr="00986895">
        <w:rPr>
          <w:rFonts w:ascii="Times New Roman" w:hAnsi="Times New Roman" w:cs="Times New Roman"/>
          <w:noProof/>
        </w:rPr>
        <w:tab/>
        <w:t>Waskom M, et al. (2016) seaborn: v0.7.0 (January 2016). doi:10.5281/zenodo.45133.</w:t>
      </w:r>
    </w:p>
    <w:p w14:paraId="29936E2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32. </w:t>
      </w:r>
      <w:r w:rsidRPr="00986895">
        <w:rPr>
          <w:rFonts w:ascii="Times New Roman" w:hAnsi="Times New Roman" w:cs="Times New Roman"/>
          <w:noProof/>
        </w:rPr>
        <w:tab/>
        <w:t>Newville M, Ingargiola A, Stensitzki T, Allen DB (2014) LMFIT: Non-Linear Least-Square Minimization and Curve-Fitting for Python. doi:10.5281/zenodo.11813.</w:t>
      </w:r>
    </w:p>
    <w:p w14:paraId="17F497CC"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33. </w:t>
      </w:r>
      <w:r w:rsidRPr="00986895">
        <w:rPr>
          <w:rFonts w:ascii="Times New Roman" w:hAnsi="Times New Roman" w:cs="Times New Roman"/>
          <w:noProof/>
        </w:rPr>
        <w:tab/>
        <w:t xml:space="preserve">Pedregosa F, et al. (2011) Scikit-learn: Machine Learning in Python. </w:t>
      </w:r>
      <w:r w:rsidRPr="00986895">
        <w:rPr>
          <w:rFonts w:ascii="Times New Roman" w:hAnsi="Times New Roman" w:cs="Times New Roman"/>
          <w:i/>
          <w:iCs/>
          <w:noProof/>
        </w:rPr>
        <w:t>J Mach Learn Res</w:t>
      </w:r>
      <w:r w:rsidRPr="00986895">
        <w:rPr>
          <w:rFonts w:ascii="Times New Roman" w:hAnsi="Times New Roman" w:cs="Times New Roman"/>
          <w:noProof/>
        </w:rPr>
        <w:t xml:space="preserve"> 12:2825–2830.</w:t>
      </w:r>
    </w:p>
    <w:p w14:paraId="1D701C3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34. </w:t>
      </w:r>
      <w:r w:rsidRPr="00986895">
        <w:rPr>
          <w:rFonts w:ascii="Times New Roman" w:hAnsi="Times New Roman" w:cs="Times New Roman"/>
          <w:noProof/>
        </w:rPr>
        <w:tab/>
        <w:t>SymPy Development Team (2014) SymPy: Python library for symbolic mathematics.</w:t>
      </w:r>
    </w:p>
    <w:p w14:paraId="70F833A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35. </w:t>
      </w:r>
      <w:r w:rsidRPr="00986895">
        <w:rPr>
          <w:rFonts w:ascii="Times New Roman" w:hAnsi="Times New Roman" w:cs="Times New Roman"/>
          <w:noProof/>
        </w:rPr>
        <w:tab/>
        <w:t xml:space="preserve">Kass R, Raftery A (1995) Bayes Factors. </w:t>
      </w:r>
      <w:r w:rsidRPr="00986895">
        <w:rPr>
          <w:rFonts w:ascii="Times New Roman" w:hAnsi="Times New Roman" w:cs="Times New Roman"/>
          <w:i/>
          <w:iCs/>
          <w:noProof/>
        </w:rPr>
        <w:t>J Am Stat Assoc</w:t>
      </w:r>
      <w:r w:rsidRPr="00986895">
        <w:rPr>
          <w:rFonts w:ascii="Times New Roman" w:hAnsi="Times New Roman" w:cs="Times New Roman"/>
          <w:noProof/>
        </w:rPr>
        <w:t>:773–795.</w:t>
      </w:r>
    </w:p>
    <w:p w14:paraId="7CE2E2FC"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36. </w:t>
      </w:r>
      <w:r w:rsidRPr="00986895">
        <w:rPr>
          <w:rFonts w:ascii="Times New Roman" w:hAnsi="Times New Roman" w:cs="Times New Roman"/>
          <w:noProof/>
        </w:rPr>
        <w:tab/>
        <w:t xml:space="preserve">Ward EJ (2008) A review and comparison of four commonly used Bayesian and maximum likelihood model selection tools. </w:t>
      </w:r>
      <w:r w:rsidRPr="00986895">
        <w:rPr>
          <w:rFonts w:ascii="Times New Roman" w:hAnsi="Times New Roman" w:cs="Times New Roman"/>
          <w:i/>
          <w:iCs/>
          <w:noProof/>
        </w:rPr>
        <w:t>Ecol Modell</w:t>
      </w:r>
      <w:r w:rsidRPr="00986895">
        <w:rPr>
          <w:rFonts w:ascii="Times New Roman" w:hAnsi="Times New Roman" w:cs="Times New Roman"/>
          <w:noProof/>
        </w:rPr>
        <w:t xml:space="preserve"> 211(1–2):1–10.</w:t>
      </w:r>
    </w:p>
    <w:p w14:paraId="272AE2D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37. </w:t>
      </w:r>
      <w:r w:rsidRPr="00986895">
        <w:rPr>
          <w:rFonts w:ascii="Times New Roman" w:hAnsi="Times New Roman" w:cs="Times New Roman"/>
          <w:noProof/>
        </w:rPr>
        <w:tab/>
        <w:t xml:space="preserve">Perez F, Granger BE (2007) IPython: A System for Interactive Scientific Computing. </w:t>
      </w:r>
      <w:r w:rsidRPr="00986895">
        <w:rPr>
          <w:rFonts w:ascii="Times New Roman" w:hAnsi="Times New Roman" w:cs="Times New Roman"/>
          <w:i/>
          <w:iCs/>
          <w:noProof/>
        </w:rPr>
        <w:t>Comput Sci Eng</w:t>
      </w:r>
      <w:r w:rsidRPr="00986895">
        <w:rPr>
          <w:rFonts w:ascii="Times New Roman" w:hAnsi="Times New Roman" w:cs="Times New Roman"/>
          <w:noProof/>
        </w:rPr>
        <w:t xml:space="preserve"> 9(3):21–29.</w:t>
      </w:r>
    </w:p>
    <w:p w14:paraId="334D57B4"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38. </w:t>
      </w:r>
      <w:r w:rsidRPr="00986895">
        <w:rPr>
          <w:rFonts w:ascii="Times New Roman" w:hAnsi="Times New Roman" w:cs="Times New Roman"/>
          <w:noProof/>
        </w:rPr>
        <w:tab/>
        <w:t xml:space="preserve">Gopalsamy K (1986) Convergence in a resource-based competition system. </w:t>
      </w:r>
      <w:r w:rsidRPr="00986895">
        <w:rPr>
          <w:rFonts w:ascii="Times New Roman" w:hAnsi="Times New Roman" w:cs="Times New Roman"/>
          <w:i/>
          <w:iCs/>
          <w:noProof/>
        </w:rPr>
        <w:t>Bull Math Biol</w:t>
      </w:r>
      <w:r w:rsidRPr="00986895">
        <w:rPr>
          <w:rFonts w:ascii="Times New Roman" w:hAnsi="Times New Roman" w:cs="Times New Roman"/>
          <w:noProof/>
        </w:rPr>
        <w:t xml:space="preserve"> 48(5–6):681–699.</w:t>
      </w:r>
    </w:p>
    <w:p w14:paraId="392A690F"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39. </w:t>
      </w:r>
      <w:r w:rsidRPr="00986895">
        <w:rPr>
          <w:rFonts w:ascii="Times New Roman" w:hAnsi="Times New Roman" w:cs="Times New Roman"/>
          <w:noProof/>
        </w:rPr>
        <w:tab/>
        <w:t xml:space="preserve">Dilao R, Domingos T (1999) A General Approach to the Modelling of Trophic Chains. </w:t>
      </w:r>
      <w:r w:rsidRPr="00986895">
        <w:rPr>
          <w:rFonts w:ascii="Times New Roman" w:hAnsi="Times New Roman" w:cs="Times New Roman"/>
          <w:i/>
          <w:iCs/>
          <w:noProof/>
        </w:rPr>
        <w:t>Ecol Modell</w:t>
      </w:r>
      <w:r w:rsidRPr="00986895">
        <w:rPr>
          <w:rFonts w:ascii="Times New Roman" w:hAnsi="Times New Roman" w:cs="Times New Roman"/>
          <w:noProof/>
        </w:rPr>
        <w:t xml:space="preserve"> 132(3):20.</w:t>
      </w:r>
    </w:p>
    <w:p w14:paraId="2B0D4808"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40. </w:t>
      </w:r>
      <w:r w:rsidRPr="00986895">
        <w:rPr>
          <w:rFonts w:ascii="Times New Roman" w:hAnsi="Times New Roman" w:cs="Times New Roman"/>
          <w:noProof/>
        </w:rPr>
        <w:tab/>
        <w:t xml:space="preserve">Richards FJ (1959) A Flexible Growth Function for Empirical Use. </w:t>
      </w:r>
      <w:r w:rsidRPr="00986895">
        <w:rPr>
          <w:rFonts w:ascii="Times New Roman" w:hAnsi="Times New Roman" w:cs="Times New Roman"/>
          <w:i/>
          <w:iCs/>
          <w:noProof/>
        </w:rPr>
        <w:t>J Exp Bot</w:t>
      </w:r>
      <w:r w:rsidRPr="00986895">
        <w:rPr>
          <w:rFonts w:ascii="Times New Roman" w:hAnsi="Times New Roman" w:cs="Times New Roman"/>
          <w:noProof/>
        </w:rPr>
        <w:t xml:space="preserve"> 10(2):290–301.</w:t>
      </w:r>
    </w:p>
    <w:p w14:paraId="37911DB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41. </w:t>
      </w:r>
      <w:r w:rsidRPr="00986895">
        <w:rPr>
          <w:rFonts w:ascii="Times New Roman" w:hAnsi="Times New Roman" w:cs="Times New Roman"/>
          <w:noProof/>
        </w:rPr>
        <w:tab/>
        <w:t xml:space="preserve">Clark F, Brook BW, Delean S, Reşit Akçakaya H, Bradshaw CJA (2010) The theta-logistic is unreliable for modelling most census data. </w:t>
      </w:r>
      <w:r w:rsidRPr="00986895">
        <w:rPr>
          <w:rFonts w:ascii="Times New Roman" w:hAnsi="Times New Roman" w:cs="Times New Roman"/>
          <w:i/>
          <w:iCs/>
          <w:noProof/>
        </w:rPr>
        <w:t>Methods Ecol Evol</w:t>
      </w:r>
      <w:r w:rsidRPr="00986895">
        <w:rPr>
          <w:rFonts w:ascii="Times New Roman" w:hAnsi="Times New Roman" w:cs="Times New Roman"/>
          <w:noProof/>
        </w:rPr>
        <w:t xml:space="preserve"> 1(3):253–262.</w:t>
      </w:r>
    </w:p>
    <w:p w14:paraId="552EDCC3"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42. </w:t>
      </w:r>
      <w:r w:rsidRPr="00986895">
        <w:rPr>
          <w:rFonts w:ascii="Times New Roman" w:hAnsi="Times New Roman" w:cs="Times New Roman"/>
          <w:noProof/>
        </w:rPr>
        <w:tab/>
        <w:t xml:space="preserve">Gilpin ME, Ayala FJ (1973) Global Models of Growth and Competition. </w:t>
      </w:r>
      <w:r w:rsidRPr="00986895">
        <w:rPr>
          <w:rFonts w:ascii="Times New Roman" w:hAnsi="Times New Roman" w:cs="Times New Roman"/>
          <w:i/>
          <w:iCs/>
          <w:noProof/>
        </w:rPr>
        <w:t>Proc Natl Acad Sci</w:t>
      </w:r>
      <w:r w:rsidRPr="00986895">
        <w:rPr>
          <w:rFonts w:ascii="Times New Roman" w:hAnsi="Times New Roman" w:cs="Times New Roman"/>
          <w:noProof/>
        </w:rPr>
        <w:t xml:space="preserve"> 70(12 Pt 1-2):3590–3593.</w:t>
      </w:r>
    </w:p>
    <w:p w14:paraId="01D7FD6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43. </w:t>
      </w:r>
      <w:r w:rsidRPr="00986895">
        <w:rPr>
          <w:rFonts w:ascii="Times New Roman" w:hAnsi="Times New Roman" w:cs="Times New Roman"/>
          <w:noProof/>
        </w:rPr>
        <w:tab/>
        <w:t xml:space="preserve">Verhulst P-F (1838) Notice sur la loi que la population suit dans son accroissement. Correspondance Mathématique et Physique Publiée par A. </w:t>
      </w:r>
      <w:r w:rsidRPr="00986895">
        <w:rPr>
          <w:rFonts w:ascii="Times New Roman" w:hAnsi="Times New Roman" w:cs="Times New Roman"/>
          <w:i/>
          <w:iCs/>
          <w:noProof/>
        </w:rPr>
        <w:t>Quetelet</w:t>
      </w:r>
      <w:r w:rsidRPr="00986895">
        <w:rPr>
          <w:rFonts w:ascii="Times New Roman" w:hAnsi="Times New Roman" w:cs="Times New Roman"/>
          <w:noProof/>
        </w:rPr>
        <w:t xml:space="preserve"> 10:113–121.</w:t>
      </w:r>
    </w:p>
    <w:p w14:paraId="4E9E953A" w14:textId="00971835" w:rsidR="00750BAE" w:rsidRPr="0025589C" w:rsidRDefault="00750BAE">
      <w:pPr>
        <w:widowControl w:val="0"/>
        <w:autoSpaceDE w:val="0"/>
        <w:autoSpaceDN w:val="0"/>
        <w:adjustRightInd w:val="0"/>
        <w:ind w:left="640" w:hanging="640"/>
        <w:rPr>
          <w:rFonts w:eastAsiaTheme="majorEastAsia"/>
          <w:b/>
          <w:bCs/>
          <w:kern w:val="32"/>
          <w:sz w:val="32"/>
          <w:szCs w:val="32"/>
        </w:rPr>
        <w:pPrChange w:id="1256" w:author="Yoav Ram" w:date="2018-11-13T12:41:00Z">
          <w:pPr>
            <w:widowControl w:val="0"/>
            <w:autoSpaceDE w:val="0"/>
            <w:autoSpaceDN w:val="0"/>
            <w:adjustRightInd w:val="0"/>
            <w:spacing w:line="480" w:lineRule="auto"/>
            <w:ind w:left="640" w:hanging="640"/>
          </w:pPr>
        </w:pPrChange>
      </w:pPr>
      <w:r w:rsidRPr="007E41E1">
        <w:fldChar w:fldCharType="end"/>
      </w:r>
      <w:r w:rsidRPr="0025589C">
        <w:br w:type="page"/>
      </w:r>
    </w:p>
    <w:p w14:paraId="34CFBE58" w14:textId="07496075" w:rsidR="00750BAE" w:rsidRPr="0025589C" w:rsidRDefault="00937370">
      <w:pPr>
        <w:pStyle w:val="Heading1"/>
        <w:spacing w:line="360" w:lineRule="auto"/>
        <w:ind w:firstLine="284"/>
        <w:pPrChange w:id="1257" w:author="Yoav Ram" w:date="2018-11-13T12:41:00Z">
          <w:pPr>
            <w:pStyle w:val="Heading1"/>
          </w:pPr>
        </w:pPrChange>
      </w:pPr>
      <w:r w:rsidRPr="0025589C">
        <w:lastRenderedPageBreak/>
        <w:t>Appendices</w:t>
      </w:r>
    </w:p>
    <w:p w14:paraId="20C5FB81" w14:textId="69D6B731" w:rsidR="007A7F01" w:rsidRPr="0025589C" w:rsidRDefault="00937370">
      <w:pPr>
        <w:pStyle w:val="Heading2"/>
        <w:spacing w:line="360" w:lineRule="auto"/>
        <w:ind w:firstLine="284"/>
        <w:pPrChange w:id="1258" w:author="Yoav Ram" w:date="2018-11-13T12:41:00Z">
          <w:pPr>
            <w:pStyle w:val="Heading2"/>
          </w:pPr>
        </w:pPrChange>
      </w:pPr>
      <w:r w:rsidRPr="0025589C">
        <w:t xml:space="preserve">Appendix </w:t>
      </w:r>
      <w:r w:rsidR="00750BAE" w:rsidRPr="0025589C">
        <w:t>1</w:t>
      </w:r>
      <w:r w:rsidR="0095414A">
        <w:t xml:space="preserve">: </w:t>
      </w:r>
      <w:del w:id="1259" w:author="Yoav Ram" w:date="2018-11-14T10:57:00Z">
        <w:r w:rsidR="007A7F01" w:rsidRPr="0025589C" w:rsidDel="00420670">
          <w:delText>Monoculture</w:delText>
        </w:r>
      </w:del>
      <w:ins w:id="1260" w:author="Yoav Ram" w:date="2018-11-14T10:57:00Z">
        <w:r w:rsidR="00420670">
          <w:t xml:space="preserve">Mono-culture </w:t>
        </w:r>
      </w:ins>
      <w:r w:rsidR="007A7F01" w:rsidRPr="0025589C">
        <w:t xml:space="preserve"> model</w:t>
      </w:r>
    </w:p>
    <w:p w14:paraId="664E4CEB" w14:textId="16C5C97C" w:rsidR="007A7F01" w:rsidRPr="0025589C" w:rsidRDefault="007A7F01">
      <w:pPr>
        <w:pPrChange w:id="1261" w:author="Yoav Ram" w:date="2018-11-13T12:41:00Z">
          <w:pPr>
            <w:spacing w:line="480" w:lineRule="auto"/>
            <w:ind w:firstLine="0"/>
          </w:pPr>
        </w:pPrChange>
      </w:pPr>
      <w:r w:rsidRPr="0025589C">
        <w:t>We derive our growth models from a resource consumption perspective</w:t>
      </w:r>
      <w:r w:rsidR="00FB039B" w:rsidRPr="0025589C">
        <w:t xml:space="preserve"> </w:t>
      </w:r>
      <w:r w:rsidRPr="0025589C">
        <w:fldChar w:fldCharType="begin" w:fldLock="1"/>
      </w:r>
      <w:r w:rsidR="00F74E04">
        <w:instrText>ADDIN CSL_CITATION {"citationItems":[{"id":"ITEM-1","itemData":{"ISBN":"9780691123448","abstract":"Thirty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available","author":[{"dropping-particle":"","family":"Otto","given":"Sarah P.","non-dropping-particle":"","parse-names":false,"suffix":""},{"dropping-particle":"","family":"Day","given":"Troy","non-dropping-particle":"","parse-names":false,"suffix":""}],"id":"ITEM-1","issued":{"date-parts":[["2007"]]},"number-of-pages":"732","publisher":"Princeton University Press","title":"A biologist's guide to mathematical modeling in ecology and evolution","type":"book"},"locator":"365","uris":["http://www.mendeley.com/documents/?uuid=91ac0d0d-0f84-4010-9875-cd3905074155"]},{"id":"ITEM-2","itemData":{"DOI":"10.1016/S0092-8240(86)90014-5","ISSN":"00928240","author":[{"dropping-particle":"","family":"Gopalsamy","given":"K","non-dropping-particle":"","parse-names":false,"suffix":""}],"container-title":"Bulletin of Mathematical Biology","id":"ITEM-2","issue":"5-6","issued":{"date-parts":[["1986"]]},"page":"681-699","title":"Convergence in a resource-based competition system","type":"article-journal","volume":"48"},"uris":["http://www.mendeley.com/documents/?uuid=7f983b80-9c38-49db-898a-8e01013157f8"]}],"mendeley":{"formattedCitation":"(14, 38)","plainTextFormattedCitation":"(14, 38)","previouslyFormattedCitation":"(14, 38)"},"properties":{"noteIndex":0},"schema":"https://github.com/citation-style-language/schema/raw/master/csl-citation.json"}</w:instrText>
      </w:r>
      <w:r w:rsidRPr="0025589C">
        <w:fldChar w:fldCharType="separate"/>
      </w:r>
      <w:r w:rsidR="00667056" w:rsidRPr="00667056">
        <w:rPr>
          <w:noProof/>
        </w:rPr>
        <w:t>(14, 38)</w:t>
      </w:r>
      <w:r w:rsidRPr="0025589C">
        <w:fldChar w:fldCharType="end"/>
      </w:r>
      <w:r w:rsidRPr="0025589C">
        <w:t xml:space="preserve">.  </w:t>
      </w:r>
      <w:r w:rsidR="00773A2B" w:rsidRPr="0025589C">
        <w:t xml:space="preserve">We denote </w:t>
      </w:r>
      <w:r w:rsidRPr="0025589C">
        <w:t xml:space="preserve">by </w:t>
      </w:r>
      <m:oMath>
        <m:r>
          <w:rPr>
            <w:rFonts w:ascii="Cambria Math" w:hAnsi="Cambria Math"/>
          </w:rPr>
          <m:t>R</m:t>
        </m:r>
      </m:oMath>
      <w:r w:rsidRPr="0025589C">
        <w:t xml:space="preserve"> the density of a limiting resource</w:t>
      </w:r>
      <w:r w:rsidR="00EB3A9A" w:rsidRPr="0025589C">
        <w:t>,</w:t>
      </w:r>
      <w:r w:rsidRPr="0025589C">
        <w:t xml:space="preserve"> and by </w:t>
      </w:r>
      <m:oMath>
        <m:r>
          <w:rPr>
            <w:rFonts w:ascii="Cambria Math" w:hAnsi="Cambria Math"/>
          </w:rPr>
          <m:t>N</m:t>
        </m:r>
      </m:oMath>
      <w:r w:rsidRPr="0025589C">
        <w:t xml:space="preserve"> the density of the </w:t>
      </w:r>
      <w:r w:rsidR="00EB3A9A" w:rsidRPr="0025589C">
        <w:t xml:space="preserve">cell </w:t>
      </w:r>
      <w:r w:rsidRPr="0025589C">
        <w:t xml:space="preserve">population, both in total mass per unit of volume. </w:t>
      </w:r>
    </w:p>
    <w:p w14:paraId="64E9B108" w14:textId="21E884AC" w:rsidR="007A7F01" w:rsidRPr="0025589C" w:rsidRDefault="007A7F01">
      <w:pPr>
        <w:pPrChange w:id="1262" w:author="Yoav Ram" w:date="2018-11-13T12:41:00Z">
          <w:pPr>
            <w:spacing w:line="480" w:lineRule="auto"/>
            <w:ind w:firstLine="0"/>
          </w:pPr>
        </w:pPrChange>
      </w:pPr>
      <w:r w:rsidRPr="0025589C">
        <w:t xml:space="preserve">We assume that the culture is well-mixed and homogeneous and that the resource is depleted by the growing </w:t>
      </w:r>
      <w:r w:rsidR="00EB3A9A" w:rsidRPr="0025589C">
        <w:t xml:space="preserve">cell </w:t>
      </w:r>
      <w:r w:rsidRPr="0025589C">
        <w:t xml:space="preserve">population without being replenished. Therefore, the intake of resources occurs when cells meet resource via </w:t>
      </w:r>
      <w:r w:rsidR="00467CEB" w:rsidRPr="0025589C">
        <w:t xml:space="preserve">a </w:t>
      </w:r>
      <w:r w:rsidRPr="0025589C">
        <w:t>mass action law with res</w:t>
      </w:r>
      <w:r w:rsidR="00E541DF">
        <w:t>ource up</w:t>
      </w:r>
      <w:r w:rsidRPr="0025589C">
        <w:t xml:space="preserve">take rate </w:t>
      </w:r>
      <m:oMath>
        <m:r>
          <w:rPr>
            <w:rFonts w:ascii="MS Mincho" w:eastAsia="MS Mincho" w:hAnsi="MS Mincho" w:cs="MS Mincho"/>
          </w:rPr>
          <m:t>h</m:t>
        </m:r>
      </m:oMath>
      <w:r w:rsidRPr="0025589C">
        <w:t xml:space="preserve">. Once inside the cell, resources are converted to cell mass at a </w:t>
      </w:r>
      <w:r w:rsidR="00EB3A9A" w:rsidRPr="0025589C">
        <w:t>conversion rate of</w:t>
      </w:r>
      <w:r w:rsidR="003D4EA8" w:rsidRPr="0025589C">
        <w:t xml:space="preserve"> </w:t>
      </w:r>
      <m:oMath>
        <m:r>
          <w:rPr>
            <w:rFonts w:ascii="Cambria Math" w:hAnsi="Cambria Math"/>
          </w:rPr>
          <m:t>ϵ</m:t>
        </m:r>
      </m:oMath>
      <w:r w:rsidRPr="0025589C">
        <w:t xml:space="preserve">. Cell growth is assumed to be proportional to </w:t>
      </w:r>
      <m:oMath>
        <m:r>
          <w:rPr>
            <w:rFonts w:ascii="Cambria Math" w:hAnsi="Cambria Math"/>
          </w:rPr>
          <m:t>R</m:t>
        </m:r>
        <m:r>
          <w:rPr>
            <w:rFonts w:ascii="MS Mincho" w:eastAsia="MS Mincho" w:hAnsi="MS Mincho" w:cs="MS Mincho"/>
          </w:rPr>
          <m:t>⋅</m:t>
        </m:r>
        <m:r>
          <w:rPr>
            <w:rFonts w:ascii="Cambria Math" w:hAnsi="Cambria Math"/>
          </w:rPr>
          <m:t>N</m:t>
        </m:r>
      </m:oMath>
      <w:r w:rsidRPr="0025589C">
        <w:t>, whereas resource intake is proportional to</w:t>
      </w:r>
      <w:r w:rsidR="00550FF4" w:rsidRPr="0025589C">
        <w:t xml:space="preserve"> a power of cell density,</w:t>
      </w:r>
      <w:r w:rsidRPr="0025589C">
        <w:t xml:space="preserve"> </w:t>
      </w:r>
      <m:oMath>
        <m:r>
          <w:rPr>
            <w:rFonts w:ascii="Cambria Math" w:hAnsi="Cambria Math"/>
          </w:rPr>
          <m:t>R</m:t>
        </m:r>
        <m:r>
          <w:rPr>
            <w:rFonts w:ascii="MS Mincho" w:eastAsia="MS Mincho" w:hAnsi="MS Mincho" w:cs="MS Mincho"/>
          </w:rPr>
          <m:t>⋅</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r w:rsidR="00550FF4" w:rsidRPr="0025589C">
        <w:t xml:space="preserve"> We </w:t>
      </w:r>
      <w:r w:rsidR="00E541DF">
        <w:t>set</w:t>
      </w:r>
      <w:r w:rsidR="00550FF4" w:rsidRPr="0025589C">
        <w:t xml:space="preserve"> </w:t>
      </w:r>
      <m:oMath>
        <m:r>
          <w:rPr>
            <w:rFonts w:ascii="Cambria Math" w:hAnsi="Cambria Math"/>
          </w:rPr>
          <m:t>Y</m:t>
        </m:r>
        <m:box>
          <m:boxPr>
            <m:opEmu m:val="1"/>
            <m:ctrlPr>
              <w:rPr>
                <w:rFonts w:ascii="Cambria Math" w:hAnsi="Cambria Math"/>
                <w:i/>
              </w:rPr>
            </m:ctrlPr>
          </m:boxPr>
          <m:e>
            <m:r>
              <w:rPr>
                <w:rFonts w:ascii="MS Mincho" w:eastAsia="MS Mincho" w:hAnsi="MS Mincho" w:cs="MS Mincho"/>
              </w:rPr>
              <m:t>∶</m:t>
            </m:r>
            <m:r>
              <w:rPr>
                <w:rFonts w:ascii="Helvetica" w:eastAsia="Helvetica" w:hAnsi="Helvetica" w:cs="Helvetica"/>
              </w:rPr>
              <m:t>=</m:t>
            </m:r>
          </m:e>
        </m:box>
        <m:sSup>
          <m:sSupPr>
            <m:ctrlPr>
              <w:rPr>
                <w:rFonts w:ascii="Cambria Math" w:hAnsi="Cambria Math"/>
                <w:i/>
              </w:rPr>
            </m:ctrlPr>
          </m:sSupPr>
          <m:e>
            <m:r>
              <w:rPr>
                <w:rFonts w:ascii="Cambria Math" w:hAnsi="Cambria Math"/>
              </w:rPr>
              <m:t>N</m:t>
            </m:r>
          </m:e>
          <m:sup>
            <m:r>
              <w:rPr>
                <w:rFonts w:ascii="Cambria Math" w:hAnsi="Cambria Math"/>
              </w:rPr>
              <m:t>ν</m:t>
            </m:r>
          </m:sup>
        </m:sSup>
      </m:oMath>
      <w:r w:rsidR="00550FF4" w:rsidRPr="0025589C">
        <w:t>.</w:t>
      </w:r>
    </w:p>
    <w:p w14:paraId="74395BB1" w14:textId="77777777" w:rsidR="007A7F01" w:rsidRPr="0025589C" w:rsidRDefault="007A7F01">
      <w:pPr>
        <w:pPrChange w:id="1263" w:author="Yoav Ram" w:date="2018-11-13T12:41:00Z">
          <w:pPr>
            <w:spacing w:line="480" w:lineRule="auto"/>
            <w:ind w:firstLine="0"/>
          </w:pPr>
        </w:pPrChange>
      </w:pPr>
      <w:r w:rsidRPr="0025589C">
        <w:t xml:space="preserve">We can describe this process with differential equations for </w:t>
      </w:r>
      <m:oMath>
        <m:r>
          <w:rPr>
            <w:rFonts w:ascii="Cambria Math" w:hAnsi="Cambria Math"/>
          </w:rPr>
          <m:t>R</m:t>
        </m:r>
      </m:oMath>
      <w:r w:rsidRPr="0025589C">
        <w:t xml:space="preserve"> and </w:t>
      </w:r>
      <m:oMath>
        <m:r>
          <w:rPr>
            <w:rFonts w:ascii="Cambria Math" w:hAnsi="Cambria Math"/>
          </w:rPr>
          <m:t>N</m:t>
        </m:r>
      </m:oMath>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550FF4" w:rsidRPr="0025589C" w14:paraId="6D911A65" w14:textId="77777777" w:rsidTr="000A28AB">
        <w:tc>
          <w:tcPr>
            <w:tcW w:w="1242" w:type="dxa"/>
            <w:vAlign w:val="center"/>
          </w:tcPr>
          <w:p w14:paraId="577F82B2" w14:textId="77777777" w:rsidR="00550FF4" w:rsidRPr="0025589C" w:rsidRDefault="00550FF4">
            <w:pPr>
              <w:jc w:val="right"/>
              <w:pPrChange w:id="1264" w:author="Yoav Ram" w:date="2018-11-13T12:41:00Z">
                <w:pPr>
                  <w:spacing w:line="480" w:lineRule="auto"/>
                  <w:ind w:firstLine="0"/>
                  <w:jc w:val="right"/>
                </w:pPr>
              </w:pPrChange>
            </w:pPr>
          </w:p>
        </w:tc>
        <w:tc>
          <w:tcPr>
            <w:tcW w:w="5812" w:type="dxa"/>
            <w:vAlign w:val="center"/>
          </w:tcPr>
          <w:p w14:paraId="51C5C7FF" w14:textId="60CBDA2D" w:rsidR="00550FF4" w:rsidRPr="0025589C" w:rsidRDefault="00782422">
            <w:pPr>
              <w:jc w:val="center"/>
              <w:pPrChange w:id="1265" w:author="Yoav Ram" w:date="2018-11-13T12:41:00Z">
                <w:pPr>
                  <w:spacing w:line="480" w:lineRule="auto"/>
                  <w:ind w:firstLine="0"/>
                  <w:jc w:val="center"/>
                </w:pPr>
              </w:pPrChange>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 xml:space="preserve"> </m:t>
                        </m:r>
                      </m:e>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=ϵ</m:t>
                        </m:r>
                        <m:r>
                          <w:rPr>
                            <w:rFonts w:ascii="MS Mincho" w:eastAsia="MS Mincho" w:hAnsi="MS Mincho" w:cs="MS Mincho"/>
                          </w:rPr>
                          <m:t>h</m:t>
                        </m:r>
                        <m:r>
                          <w:rPr>
                            <w:rFonts w:ascii="Cambria Math" w:hAnsi="Cambria Math"/>
                          </w:rPr>
                          <m:t>RN,</m:t>
                        </m:r>
                      </m:e>
                    </m:eqArr>
                  </m:e>
                </m:d>
              </m:oMath>
            </m:oMathPara>
          </w:p>
        </w:tc>
        <w:tc>
          <w:tcPr>
            <w:tcW w:w="1468" w:type="dxa"/>
            <w:vAlign w:val="center"/>
          </w:tcPr>
          <w:p w14:paraId="2B96599B" w14:textId="50356EC3" w:rsidR="00550FF4" w:rsidRPr="0025589C" w:rsidRDefault="007E41E1">
            <w:pPr>
              <w:jc w:val="right"/>
              <w:pPrChange w:id="1266" w:author="Yoav Ram" w:date="2018-11-13T12:41:00Z">
                <w:pPr>
                  <w:spacing w:line="480" w:lineRule="auto"/>
                  <w:ind w:firstLine="0"/>
                  <w:jc w:val="right"/>
                </w:pPr>
              </w:pPrChange>
            </w:pPr>
            <w:r>
              <w:t>(</w:t>
            </w:r>
            <w:r w:rsidR="00550FF4" w:rsidRPr="0025589C">
              <w:t>A1a</w:t>
            </w:r>
            <w:r>
              <w:t>)</w:t>
            </w:r>
          </w:p>
          <w:p w14:paraId="41F84C3A" w14:textId="6A70EF42" w:rsidR="00550FF4" w:rsidRPr="0025589C" w:rsidRDefault="007E41E1">
            <w:pPr>
              <w:jc w:val="right"/>
              <w:pPrChange w:id="1267" w:author="Yoav Ram" w:date="2018-11-13T12:41:00Z">
                <w:pPr>
                  <w:spacing w:line="480" w:lineRule="auto"/>
                  <w:ind w:firstLine="0"/>
                  <w:jc w:val="right"/>
                </w:pPr>
              </w:pPrChange>
            </w:pPr>
            <w:r>
              <w:t>(</w:t>
            </w:r>
            <w:r w:rsidR="00550FF4" w:rsidRPr="0025589C">
              <w:t>A1b</w:t>
            </w:r>
            <w:r>
              <w:t>)</w:t>
            </w:r>
          </w:p>
        </w:tc>
      </w:tr>
    </w:tbl>
    <w:p w14:paraId="72AE7FE9" w14:textId="77777777" w:rsidR="00550FF4" w:rsidRPr="0025589C" w:rsidRDefault="00550FF4">
      <w:pPr>
        <w:pPrChange w:id="1268" w:author="Yoav Ram" w:date="2018-11-13T12:41:00Z">
          <w:pPr>
            <w:spacing w:line="480" w:lineRule="auto"/>
            <w:ind w:firstLine="0"/>
          </w:pPr>
        </w:pPrChange>
      </w:pPr>
      <w:r w:rsidRPr="0025589C">
        <w:t xml:space="preserve">These equations can be converted to equations in </w:t>
      </w:r>
      <m:oMath>
        <m:r>
          <w:rPr>
            <w:rFonts w:ascii="Cambria Math" w:hAnsi="Cambria Math"/>
          </w:rPr>
          <m:t>R</m:t>
        </m:r>
      </m:oMath>
      <w:r w:rsidRPr="0025589C">
        <w:t xml:space="preserve"> and </w:t>
      </w:r>
      <m:oMath>
        <m:r>
          <w:rPr>
            <w:rFonts w:ascii="Cambria Math" w:hAnsi="Cambria Math"/>
          </w:rPr>
          <m:t>Y</m:t>
        </m:r>
      </m:oMath>
      <w:r w:rsidRPr="0025589C">
        <w:t>:</w:t>
      </w:r>
    </w:p>
    <w:p w14:paraId="2B6E0B27" w14:textId="77777777" w:rsidR="00550FF4" w:rsidRPr="0025589C" w:rsidRDefault="00550FF4">
      <w:pPr>
        <w:pPrChange w:id="1269" w:author="Yoav Ram" w:date="2018-11-13T12:41:00Z">
          <w:pPr>
            <w:spacing w:line="480" w:lineRule="auto"/>
            <w:ind w:firstLine="0"/>
          </w:pPr>
        </w:pPrChange>
      </w:pPr>
      <m:oMathPara>
        <m:oMathParaPr>
          <m:jc m:val="center"/>
        </m:oMathParaPr>
        <m:oMath>
          <m:r>
            <w:rPr>
              <w:rFonts w:ascii="Cambria Math" w:hAnsi="Cambria Math"/>
            </w:rPr>
            <m:t>Y=</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MS Mincho" w:eastAsia="MS Mincho" w:hAnsi="MS Mincho" w:cs="MS Mincho"/>
            </w:rPr>
            <m:t>⇒</m:t>
          </m:r>
        </m:oMath>
      </m:oMathPara>
    </w:p>
    <w:p w14:paraId="37AE943C" w14:textId="77777777" w:rsidR="00550FF4" w:rsidRPr="0025589C" w:rsidRDefault="00782422">
      <w:pPr>
        <w:pPrChange w:id="1270" w:author="Yoav Ram" w:date="2018-11-13T12:41:00Z">
          <w:pPr>
            <w:spacing w:line="480" w:lineRule="auto"/>
            <w:ind w:firstLine="0"/>
          </w:pPr>
        </w:pPrChange>
      </w:pPr>
      <m:oMathPara>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m:t>
          </m:r>
        </m:oMath>
      </m:oMathPara>
    </w:p>
    <w:p w14:paraId="3F799D0F" w14:textId="77777777" w:rsidR="00550FF4" w:rsidRPr="0025589C" w:rsidRDefault="00550FF4">
      <w:pPr>
        <w:jc w:val="center"/>
        <w:pPrChange w:id="1271" w:author="Yoav Ram" w:date="2018-11-13T12:41:00Z">
          <w:pPr>
            <w:spacing w:line="480" w:lineRule="auto"/>
            <w:ind w:firstLine="0"/>
            <w:jc w:val="center"/>
          </w:pPr>
        </w:pPrChange>
      </w:pPr>
      <m:oMath>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r>
          <w:rPr>
            <w:rFonts w:ascii="MS Mincho" w:eastAsia="MS Mincho" w:hAnsi="MS Mincho" w:cs="MS Mincho"/>
          </w:rPr>
          <m:t>⋅</m:t>
        </m:r>
        <m:r>
          <w:rPr>
            <w:rFonts w:ascii="Cambria Math" w:hAnsi="Cambria Math"/>
          </w:rPr>
          <m:t>ϵ</m:t>
        </m:r>
        <m:r>
          <w:rPr>
            <w:rFonts w:ascii="MS Mincho" w:eastAsia="MS Mincho" w:hAnsi="MS Mincho" w:cs="MS Mincho"/>
          </w:rPr>
          <m:t>h</m:t>
        </m:r>
        <m:r>
          <w:rPr>
            <w:rFonts w:ascii="Cambria Math" w:hAnsi="Cambria Math"/>
          </w:rPr>
          <m:t>RN=νϵ</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p>
    <w:p w14:paraId="378B2B6E" w14:textId="077DDF78" w:rsidR="00550FF4" w:rsidRPr="0025589C" w:rsidRDefault="00550FF4">
      <w:pPr>
        <w:pPrChange w:id="1272" w:author="Yoav Ram" w:date="2018-11-13T12:41:00Z">
          <w:pPr>
            <w:spacing w:line="480" w:lineRule="auto"/>
            <w:ind w:firstLine="0"/>
          </w:pPr>
        </w:pPrChange>
      </w:pPr>
      <w:r w:rsidRPr="0025589C">
        <w:t>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7A7F01" w:rsidRPr="0025589C" w14:paraId="7DA75823" w14:textId="77777777" w:rsidTr="00B57EC6">
        <w:tc>
          <w:tcPr>
            <w:tcW w:w="1242" w:type="dxa"/>
            <w:vAlign w:val="center"/>
          </w:tcPr>
          <w:p w14:paraId="710DF2C6" w14:textId="77777777" w:rsidR="007A7F01" w:rsidRPr="0025589C" w:rsidRDefault="007A7F01">
            <w:pPr>
              <w:jc w:val="right"/>
              <w:pPrChange w:id="1273" w:author="Yoav Ram" w:date="2018-11-13T12:41:00Z">
                <w:pPr>
                  <w:spacing w:line="480" w:lineRule="auto"/>
                  <w:ind w:firstLine="0"/>
                  <w:jc w:val="right"/>
                </w:pPr>
              </w:pPrChange>
            </w:pPr>
          </w:p>
        </w:tc>
        <w:tc>
          <w:tcPr>
            <w:tcW w:w="5812" w:type="dxa"/>
            <w:vAlign w:val="center"/>
          </w:tcPr>
          <w:p w14:paraId="3F2791A3" w14:textId="02F2C063" w:rsidR="007A7F01" w:rsidRPr="0025589C" w:rsidRDefault="00782422">
            <w:pPr>
              <w:jc w:val="center"/>
              <w:pPrChange w:id="1274" w:author="Yoav Ram" w:date="2018-11-13T12:41:00Z">
                <w:pPr>
                  <w:spacing w:line="480" w:lineRule="auto"/>
                  <w:ind w:firstLine="0"/>
                  <w:jc w:val="center"/>
                </w:pPr>
              </w:pPrChange>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 xml:space="preserve">RY </m:t>
                        </m:r>
                      </m:e>
                      <m:e>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=μ</m:t>
                        </m:r>
                        <m:r>
                          <w:rPr>
                            <w:rFonts w:ascii="MS Mincho" w:eastAsia="MS Mincho" w:hAnsi="MS Mincho" w:cs="MS Mincho"/>
                          </w:rPr>
                          <m:t>h</m:t>
                        </m:r>
                        <m:r>
                          <w:rPr>
                            <w:rFonts w:ascii="Cambria Math" w:hAnsi="Cambria Math"/>
                          </w:rPr>
                          <m:t>RY.</m:t>
                        </m:r>
                      </m:e>
                    </m:eqArr>
                  </m:e>
                </m:d>
              </m:oMath>
            </m:oMathPara>
          </w:p>
        </w:tc>
        <w:tc>
          <w:tcPr>
            <w:tcW w:w="1468" w:type="dxa"/>
            <w:vAlign w:val="center"/>
          </w:tcPr>
          <w:p w14:paraId="6C0AEFDB" w14:textId="191A1D60" w:rsidR="007A7F01" w:rsidRPr="0025589C" w:rsidRDefault="007E41E1">
            <w:pPr>
              <w:jc w:val="right"/>
              <w:pPrChange w:id="1275" w:author="Yoav Ram" w:date="2018-11-13T12:41:00Z">
                <w:pPr>
                  <w:spacing w:line="480" w:lineRule="auto"/>
                  <w:ind w:firstLine="0"/>
                  <w:jc w:val="right"/>
                </w:pPr>
              </w:pPrChange>
            </w:pPr>
            <w:r>
              <w:t>(</w:t>
            </w:r>
            <w:r w:rsidR="007A7F01" w:rsidRPr="0025589C">
              <w:t>A</w:t>
            </w:r>
            <w:r w:rsidR="00550FF4" w:rsidRPr="0025589C">
              <w:t>2</w:t>
            </w:r>
            <w:r w:rsidR="007A7F01" w:rsidRPr="0025589C">
              <w:t>a</w:t>
            </w:r>
            <w:r>
              <w:t>)</w:t>
            </w:r>
          </w:p>
          <w:p w14:paraId="7AA095FF" w14:textId="2CCB5B54" w:rsidR="007A7F01" w:rsidRPr="0025589C" w:rsidRDefault="007E41E1">
            <w:pPr>
              <w:jc w:val="right"/>
              <w:pPrChange w:id="1276" w:author="Yoav Ram" w:date="2018-11-13T12:41:00Z">
                <w:pPr>
                  <w:spacing w:line="480" w:lineRule="auto"/>
                  <w:ind w:firstLine="0"/>
                  <w:jc w:val="right"/>
                </w:pPr>
              </w:pPrChange>
            </w:pPr>
            <w:r>
              <w:t>(</w:t>
            </w:r>
            <w:r w:rsidR="007A7F01" w:rsidRPr="0025589C">
              <w:t>A</w:t>
            </w:r>
            <w:r w:rsidR="00550FF4" w:rsidRPr="0025589C">
              <w:t>2</w:t>
            </w:r>
            <w:r w:rsidR="007A7F01" w:rsidRPr="0025589C">
              <w:t>b</w:t>
            </w:r>
            <w:r>
              <w:t>)</w:t>
            </w:r>
          </w:p>
        </w:tc>
      </w:tr>
    </w:tbl>
    <w:p w14:paraId="17ED2456" w14:textId="77777777" w:rsidR="00550FF4" w:rsidRPr="0025589C" w:rsidRDefault="007A7F01">
      <w:pPr>
        <w:pPrChange w:id="1277" w:author="Yoav Ram" w:date="2018-11-13T12:41:00Z">
          <w:pPr>
            <w:spacing w:line="480" w:lineRule="auto"/>
            <w:ind w:firstLine="0"/>
          </w:pPr>
        </w:pPrChange>
      </w:pPr>
      <w:r w:rsidRPr="0025589C">
        <w:t xml:space="preserve">with </w:t>
      </w:r>
      <m:oMath>
        <m:r>
          <w:rPr>
            <w:rFonts w:ascii="Cambria Math" w:hAnsi="Cambria Math"/>
          </w:rPr>
          <m:t>μ=ϵν</m:t>
        </m:r>
      </m:oMath>
      <w:r w:rsidRPr="0025589C">
        <w:t xml:space="preserve">. </w:t>
      </w:r>
    </w:p>
    <w:p w14:paraId="7F97C730" w14:textId="6D31FDC8" w:rsidR="007A7F01" w:rsidRPr="0025589C" w:rsidRDefault="007A7F01">
      <w:pPr>
        <w:pPrChange w:id="1278" w:author="Yoav Ram" w:date="2018-11-13T12:41:00Z">
          <w:pPr>
            <w:spacing w:line="480" w:lineRule="auto"/>
            <w:ind w:firstLine="0"/>
          </w:pPr>
        </w:pPrChange>
      </w:pPr>
      <w:r w:rsidRPr="0025589C">
        <w:t xml:space="preserve">To solve this system, we use a conservation law approach by setting </w:t>
      </w:r>
      <m:oMath>
        <m:r>
          <w:rPr>
            <w:rFonts w:ascii="Cambria Math" w:hAnsi="Cambria Math"/>
          </w:rPr>
          <m:t>M=μR+Y</m:t>
        </m:r>
      </m:oMath>
      <w:r w:rsidR="00FB039B" w:rsidRPr="0025589C">
        <w:t xml:space="preserve"> </w:t>
      </w:r>
      <w:r w:rsidRPr="0025589C">
        <w:fldChar w:fldCharType="begin" w:fldLock="1"/>
      </w:r>
      <w:r w:rsidR="00667056">
        <w:instrText>ADDIN CSL_CITATION {"citationItems":[{"id":"ITEM-1","itemData":{"DOI":"10.1016/S0304-3800(00)00272-6","ISBN":"0304-3800","ISSN":"03043800","abstract":"Based on the law of mass action (and its microscopic foundation) and mass conservation, we present here a method to derive consistent dynamic models for the time evolution of systems with an arbitrary number of species. Equations are derived through a mechanistic description, ensuring that all parameters have ecological meaning. After discussing the biological mechanisms associated to the logistic and Lotka-Volterra equations, we show how to derive general models for trophic chains, including the effects of internal states at fast time scales. We show that conformity with the mass action law leads to different functional forms for the Lotka-Volterra and trophic chain models. We use mass conservation to recover the concept of carrying capacity for an arbitrary food chain.","author":[{"dropping-particle":"","family":"Dilao","given":"Rui","non-dropping-particle":"","parse-names":false,"suffix":""},{"dropping-particle":"","family":"Domingos","given":"Tiago","non-dropping-particle":"","parse-names":false,"suffix":""}],"container-title":"Ecological Modelling","id":"ITEM-1","issue":"3","issued":{"date-parts":[["1999"]]},"page":"20","title":"A General Approach to the Modelling of Trophic Chains","type":"article-journal","volume":"132"},"uris":["http://www.mendeley.com/documents/?uuid=f0ed3bc5-5679-4da3-b7ff-ace6180b730e"]}],"mendeley":{"formattedCitation":"(39)","plainTextFormattedCitation":"(39)","previouslyFormattedCitation":"(39)"},"properties":{"noteIndex":0},"schema":"https://github.com/citation-style-language/schema/raw/master/csl-citation.json"}</w:instrText>
      </w:r>
      <w:r w:rsidRPr="0025589C">
        <w:fldChar w:fldCharType="separate"/>
      </w:r>
      <w:r w:rsidR="0075268D" w:rsidRPr="0075268D">
        <w:rPr>
          <w:noProof/>
        </w:rPr>
        <w:t>(39)</w:t>
      </w:r>
      <w:r w:rsidRPr="0025589C">
        <w:fldChar w:fldCharType="end"/>
      </w:r>
      <w:r w:rsidRPr="0025589C">
        <w:t xml:space="preserve">. We find that </w:t>
      </w:r>
      <w:r w:rsidRPr="0025589C">
        <w:rPr>
          <w:i/>
          <w:iCs/>
        </w:rPr>
        <w:t>M</w:t>
      </w:r>
      <w:r w:rsidRPr="0025589C">
        <w:t xml:space="preserve"> is constant</w:t>
      </w:r>
    </w:p>
    <w:p w14:paraId="7CC1755E" w14:textId="77777777" w:rsidR="007A7F01" w:rsidRPr="0025589C" w:rsidRDefault="00782422">
      <w:pPr>
        <w:tabs>
          <w:tab w:val="left" w:pos="1803"/>
          <w:tab w:val="center" w:pos="4153"/>
        </w:tabs>
        <w:jc w:val="center"/>
        <w:pPrChange w:id="1279" w:author="Yoav Ram" w:date="2018-11-13T12:41:00Z">
          <w:pPr>
            <w:tabs>
              <w:tab w:val="left" w:pos="1803"/>
              <w:tab w:val="center" w:pos="4153"/>
            </w:tabs>
            <w:spacing w:line="480" w:lineRule="auto"/>
            <w:ind w:firstLine="0"/>
            <w:jc w:val="center"/>
          </w:pPr>
        </w:pPrChange>
      </w:pPr>
      <m:oMath>
        <m:f>
          <m:fPr>
            <m:ctrlPr>
              <w:rPr>
                <w:rFonts w:ascii="Cambria Math" w:hAnsi="Cambria Math"/>
                <w:i/>
              </w:rPr>
            </m:ctrlPr>
          </m:fPr>
          <m:num>
            <m:r>
              <w:rPr>
                <w:rFonts w:ascii="Cambria Math" w:hAnsi="Cambria Math"/>
              </w:rPr>
              <m:t>dM</m:t>
            </m:r>
          </m:num>
          <m:den>
            <m:r>
              <w:rPr>
                <w:rFonts w:ascii="Cambria Math" w:hAnsi="Cambria Math"/>
              </w:rPr>
              <m:t>dt</m:t>
            </m:r>
          </m:den>
        </m:f>
        <m:r>
          <w:rPr>
            <w:rFonts w:ascii="Cambria Math" w:hAnsi="Cambria Math"/>
          </w:rPr>
          <m:t>=μ</m:t>
        </m:r>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007A7F01" w:rsidRPr="0025589C">
        <w:t>,</w:t>
      </w:r>
    </w:p>
    <w:p w14:paraId="24C09DF2" w14:textId="12CEB3B0" w:rsidR="007A7F01" w:rsidRPr="0025589C" w:rsidRDefault="007A7F01">
      <w:pPr>
        <w:pPrChange w:id="1280" w:author="Yoav Ram" w:date="2018-11-13T12:41:00Z">
          <w:pPr>
            <w:spacing w:line="480" w:lineRule="auto"/>
            <w:ind w:firstLine="0"/>
          </w:pPr>
        </w:pPrChange>
      </w:pPr>
      <w:r w:rsidRPr="0025589C">
        <w:t xml:space="preserve">and we can substitute </w:t>
      </w:r>
      <m:oMath>
        <m:r>
          <w:rPr>
            <w:rFonts w:ascii="Cambria Math" w:hAnsi="Cambria Math"/>
          </w:rPr>
          <m:t>μR=M</m:t>
        </m:r>
        <m:r>
          <w:rPr>
            <w:rFonts w:ascii="Helvetica" w:eastAsia="Helvetica" w:hAnsi="Helvetica" w:cs="Helvetica"/>
          </w:rPr>
          <m:t>-</m:t>
        </m:r>
        <m:r>
          <w:rPr>
            <w:rFonts w:ascii="Cambria Math" w:hAnsi="Cambria Math"/>
          </w:rPr>
          <m:t>Y</m:t>
        </m:r>
      </m:oMath>
      <w:r w:rsidRPr="0025589C">
        <w:t xml:space="preserve"> in eq. A</w:t>
      </w:r>
      <w:r w:rsidR="00ED69AB" w:rsidRPr="0025589C">
        <w:t>2</w:t>
      </w:r>
      <w:r w:rsidRPr="0025589C">
        <w:t>b</w:t>
      </w:r>
      <w:r w:rsidR="00EB3A9A" w:rsidRPr="0025589C">
        <w:t xml:space="preserve"> to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14B6DEC" w14:textId="77777777" w:rsidTr="00B57EC6">
        <w:tc>
          <w:tcPr>
            <w:tcW w:w="1951" w:type="dxa"/>
            <w:vAlign w:val="center"/>
          </w:tcPr>
          <w:p w14:paraId="0C781E11" w14:textId="77777777" w:rsidR="007A7F01" w:rsidRPr="0025589C" w:rsidRDefault="007A7F01">
            <w:pPr>
              <w:jc w:val="right"/>
              <w:pPrChange w:id="1281" w:author="Yoav Ram" w:date="2018-11-13T12:41:00Z">
                <w:pPr>
                  <w:spacing w:line="480" w:lineRule="auto"/>
                  <w:ind w:firstLine="0"/>
                  <w:jc w:val="right"/>
                </w:pPr>
              </w:pPrChange>
            </w:pPr>
          </w:p>
        </w:tc>
        <w:tc>
          <w:tcPr>
            <w:tcW w:w="5103" w:type="dxa"/>
            <w:vAlign w:val="center"/>
          </w:tcPr>
          <w:p w14:paraId="77261AC9" w14:textId="77777777" w:rsidR="007A7F01" w:rsidRPr="0025589C" w:rsidRDefault="00782422">
            <w:pPr>
              <w:jc w:val="center"/>
              <w:pPrChange w:id="1282" w:author="Yoav Ram" w:date="2018-11-13T12:41:00Z">
                <w:pPr>
                  <w:spacing w:line="480" w:lineRule="auto"/>
                  <w:ind w:firstLine="0"/>
                  <w:jc w:val="center"/>
                </w:pPr>
              </w:pPrChange>
            </w:pPr>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r>
                <w:rPr>
                  <w:rFonts w:ascii="MS Mincho" w:eastAsia="MS Mincho" w:hAnsi="MS Mincho" w:cs="MS Mincho"/>
                </w:rPr>
                <m:t>h</m:t>
              </m:r>
              <m:r>
                <w:rPr>
                  <w:rFonts w:ascii="Cambria Math" w:hAnsi="Cambria Math"/>
                </w:rPr>
                <m:t>Y</m:t>
              </m:r>
              <m:d>
                <m:dPr>
                  <m:ctrlPr>
                    <w:rPr>
                      <w:rFonts w:ascii="Cambria Math" w:hAnsi="Cambria Math"/>
                      <w:i/>
                    </w:rPr>
                  </m:ctrlPr>
                </m:dPr>
                <m:e>
                  <m:r>
                    <w:rPr>
                      <w:rFonts w:ascii="Cambria Math" w:hAnsi="Cambria Math"/>
                    </w:rPr>
                    <m:t>M</m:t>
                  </m:r>
                  <m:r>
                    <w:rPr>
                      <w:rFonts w:ascii="Helvetica" w:eastAsia="Helvetica" w:hAnsi="Helvetica" w:cs="Helvetica"/>
                    </w:rPr>
                    <m:t>-</m:t>
                  </m:r>
                  <m:r>
                    <w:rPr>
                      <w:rFonts w:ascii="Cambria Math" w:hAnsi="Cambria Math"/>
                    </w:rPr>
                    <m:t>Y</m:t>
                  </m:r>
                </m:e>
              </m:d>
              <m:r>
                <w:rPr>
                  <w:rFonts w:ascii="Cambria Math" w:hAnsi="Cambria Math"/>
                </w:rPr>
                <m:t>=</m:t>
              </m:r>
              <m:r>
                <w:rPr>
                  <w:rFonts w:ascii="MS Mincho" w:eastAsia="MS Mincho" w:hAnsi="MS Mincho" w:cs="MS Mincho"/>
                </w:rPr>
                <m:t>h</m:t>
              </m:r>
              <m:r>
                <w:rPr>
                  <w:rFonts w:ascii="Cambria Math" w:hAnsi="Cambria Math"/>
                </w:rPr>
                <m:t>MY</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Y</m:t>
                      </m:r>
                    </m:num>
                    <m:den>
                      <m:r>
                        <w:rPr>
                          <w:rFonts w:ascii="Cambria Math" w:hAnsi="Cambria Math"/>
                        </w:rPr>
                        <m:t>M</m:t>
                      </m:r>
                    </m:den>
                  </m:f>
                </m:e>
              </m:d>
            </m:oMath>
            <w:r w:rsidR="007A7F01" w:rsidRPr="0025589C">
              <w:t>.</w:t>
            </w:r>
          </w:p>
        </w:tc>
        <w:tc>
          <w:tcPr>
            <w:tcW w:w="1468" w:type="dxa"/>
            <w:vAlign w:val="center"/>
          </w:tcPr>
          <w:p w14:paraId="0BDE7C18" w14:textId="6218688C" w:rsidR="007A7F01" w:rsidRPr="0025589C" w:rsidRDefault="007E41E1">
            <w:pPr>
              <w:jc w:val="right"/>
              <w:pPrChange w:id="1283" w:author="Yoav Ram" w:date="2018-11-13T12:41:00Z">
                <w:pPr>
                  <w:spacing w:line="480" w:lineRule="auto"/>
                  <w:ind w:firstLine="0"/>
                  <w:jc w:val="right"/>
                </w:pPr>
              </w:pPrChange>
            </w:pPr>
            <w:r>
              <w:t>(</w:t>
            </w:r>
            <w:r w:rsidR="007A7F01" w:rsidRPr="0025589C">
              <w:t>A3</w:t>
            </w:r>
            <w:r>
              <w:t>)</w:t>
            </w:r>
          </w:p>
        </w:tc>
      </w:tr>
    </w:tbl>
    <w:p w14:paraId="75C4E254" w14:textId="77777777" w:rsidR="007A7F01" w:rsidRPr="0025589C" w:rsidRDefault="007A7F01">
      <w:pPr>
        <w:pPrChange w:id="1284" w:author="Yoav Ram" w:date="2018-11-13T12:41:00Z">
          <w:pPr>
            <w:spacing w:line="480" w:lineRule="auto"/>
            <w:ind w:firstLine="0"/>
          </w:pPr>
        </w:pPrChange>
      </w:pPr>
      <w:r w:rsidRPr="0025589C">
        <w:t xml:space="preserve">Substituting again </w:t>
      </w:r>
      <m:oMath>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=Y,</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oMath>
      <w:r w:rsidRPr="0025589C">
        <w:t xml:space="preserve">, and defining </w:t>
      </w:r>
      <m:oMath>
        <m:r>
          <w:rPr>
            <w:rFonts w:ascii="Cambria Math" w:hAnsi="Cambria Math"/>
          </w:rPr>
          <m:t>K=</m:t>
        </m:r>
        <m:sSup>
          <m:sSupPr>
            <m:ctrlPr>
              <w:rPr>
                <w:rFonts w:ascii="Cambria Math" w:hAnsi="Cambria Math"/>
                <w:i/>
              </w:rPr>
            </m:ctrlPr>
          </m:sSupPr>
          <m:e>
            <m:r>
              <w:rPr>
                <w:rFonts w:ascii="Cambria Math" w:hAnsi="Cambria Math"/>
              </w:rPr>
              <m:t>M</m:t>
            </m:r>
          </m:e>
          <m:sup>
            <m:f>
              <m:fPr>
                <m:ctrlPr>
                  <w:rPr>
                    <w:rFonts w:ascii="Cambria Math" w:hAnsi="Cambria Math"/>
                    <w:i/>
                  </w:rPr>
                </m:ctrlPr>
              </m:fPr>
              <m:num>
                <m:r>
                  <w:rPr>
                    <w:rFonts w:ascii="Cambria Math" w:hAnsi="Cambria Math"/>
                  </w:rPr>
                  <m:t>1</m:t>
                </m:r>
              </m:num>
              <m:den>
                <m:r>
                  <w:rPr>
                    <w:rFonts w:ascii="Cambria Math" w:hAnsi="Cambria Math"/>
                  </w:rPr>
                  <m:t>ν</m:t>
                </m:r>
              </m:den>
            </m:f>
          </m:sup>
        </m:sSup>
        <m:r>
          <w:rPr>
            <w:rFonts w:ascii="Cambria Math" w:hAnsi="Cambria Math"/>
          </w:rPr>
          <m:t>, r=</m:t>
        </m:r>
        <m:f>
          <m:fPr>
            <m:ctrlPr>
              <w:rPr>
                <w:rFonts w:ascii="Cambria Math" w:hAnsi="Cambria Math"/>
                <w:i/>
              </w:rPr>
            </m:ctrlPr>
          </m:fPr>
          <m:num>
            <m:r>
              <w:rPr>
                <w:rFonts w:ascii="MS Mincho" w:eastAsia="MS Mincho" w:hAnsi="MS Mincho" w:cs="MS Mincho"/>
              </w:rPr>
              <m:t>h</m:t>
            </m:r>
          </m:num>
          <m:den>
            <m:r>
              <w:rPr>
                <w:rFonts w:ascii="Cambria Math" w:hAnsi="Cambria Math"/>
              </w:rPr>
              <m:t>ν</m:t>
            </m:r>
          </m:den>
        </m:f>
        <m:sSup>
          <m:sSupPr>
            <m:ctrlPr>
              <w:rPr>
                <w:rFonts w:ascii="Cambria Math" w:hAnsi="Cambria Math"/>
                <w:i/>
              </w:rPr>
            </m:ctrlPr>
          </m:sSupPr>
          <m:e>
            <m:r>
              <w:rPr>
                <w:rFonts w:ascii="Cambria Math" w:hAnsi="Cambria Math"/>
              </w:rPr>
              <m:t>K</m:t>
            </m:r>
          </m:e>
          <m:sup>
            <m:r>
              <w:rPr>
                <w:rFonts w:ascii="Cambria Math" w:hAnsi="Cambria Math"/>
              </w:rPr>
              <m:t>ν</m:t>
            </m:r>
          </m:sup>
        </m:s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AFB880E" w14:textId="77777777" w:rsidTr="00B57EC6">
        <w:tc>
          <w:tcPr>
            <w:tcW w:w="1951" w:type="dxa"/>
            <w:vAlign w:val="center"/>
          </w:tcPr>
          <w:p w14:paraId="1D2BAA6D" w14:textId="77777777" w:rsidR="007A7F01" w:rsidRPr="0025589C" w:rsidRDefault="007A7F01">
            <w:pPr>
              <w:jc w:val="right"/>
              <w:pPrChange w:id="1285" w:author="Yoav Ram" w:date="2018-11-13T12:41:00Z">
                <w:pPr>
                  <w:spacing w:line="480" w:lineRule="auto"/>
                  <w:ind w:firstLine="0"/>
                  <w:jc w:val="right"/>
                </w:pPr>
              </w:pPrChange>
            </w:pPr>
          </w:p>
        </w:tc>
        <w:tc>
          <w:tcPr>
            <w:tcW w:w="5103" w:type="dxa"/>
            <w:vAlign w:val="center"/>
          </w:tcPr>
          <w:p w14:paraId="2F35DF75" w14:textId="77777777" w:rsidR="007A7F01" w:rsidRPr="0025589C" w:rsidRDefault="00782422">
            <w:pPr>
              <w:jc w:val="center"/>
              <w:pPrChange w:id="1286" w:author="Yoav Ram" w:date="2018-11-13T12:41:00Z">
                <w:pPr>
                  <w:spacing w:line="480" w:lineRule="auto"/>
                  <w:ind w:firstLine="0"/>
                  <w:jc w:val="center"/>
                </w:pPr>
              </w:pPrChange>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40CA4666" w14:textId="79CEF0CC" w:rsidR="007A7F01" w:rsidRPr="0025589C" w:rsidRDefault="007E41E1">
            <w:pPr>
              <w:jc w:val="right"/>
              <w:pPrChange w:id="1287" w:author="Yoav Ram" w:date="2018-11-13T12:41:00Z">
                <w:pPr>
                  <w:spacing w:line="480" w:lineRule="auto"/>
                  <w:ind w:firstLine="0"/>
                  <w:jc w:val="right"/>
                </w:pPr>
              </w:pPrChange>
            </w:pPr>
            <w:r>
              <w:t>(</w:t>
            </w:r>
            <w:r w:rsidR="007A7F01" w:rsidRPr="0025589C">
              <w:t>A4</w:t>
            </w:r>
            <w:r>
              <w:t>)</w:t>
            </w:r>
          </w:p>
        </w:tc>
      </w:tr>
    </w:tbl>
    <w:p w14:paraId="0E9F4221" w14:textId="710E8537" w:rsidR="007A7F01" w:rsidRPr="0025589C" w:rsidRDefault="007A7F01">
      <w:pPr>
        <w:pPrChange w:id="1288" w:author="Yoav Ram" w:date="2018-11-13T12:41:00Z">
          <w:pPr>
            <w:spacing w:line="480" w:lineRule="auto"/>
            <w:ind w:firstLine="0"/>
          </w:pPr>
        </w:pPrChange>
      </w:pPr>
      <w:r w:rsidRPr="0025589C">
        <w:t>which is the Richards differential equation</w:t>
      </w:r>
      <w:r w:rsidR="00FB039B" w:rsidRPr="0025589C">
        <w:t xml:space="preserve"> </w:t>
      </w:r>
      <w:r w:rsidRPr="0025589C">
        <w:fldChar w:fldCharType="begin" w:fldLock="1"/>
      </w:r>
      <w:r w:rsidR="00667056">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25589C">
        <w:fldChar w:fldCharType="separate"/>
      </w:r>
      <w:r w:rsidR="0075268D" w:rsidRPr="0075268D">
        <w:rPr>
          <w:noProof/>
        </w:rPr>
        <w:t>(40)</w:t>
      </w:r>
      <w:r w:rsidRPr="0025589C">
        <w:fldChar w:fldCharType="end"/>
      </w:r>
      <w:r w:rsidRPr="0025589C">
        <w:t xml:space="preserve">, with the maximum population density </w:t>
      </w:r>
      <w:r w:rsidRPr="0025589C">
        <w:rPr>
          <w:i/>
          <w:iCs/>
        </w:rPr>
        <w:t>K</w:t>
      </w:r>
      <w:r w:rsidRPr="0025589C">
        <w:t xml:space="preserve"> and the specific growth rate </w:t>
      </w:r>
      <w:r w:rsidR="00E541DF">
        <w:t>at</w:t>
      </w:r>
      <w:r w:rsidRPr="0025589C">
        <w:t xml:space="preserve"> low density</w:t>
      </w:r>
      <m:oMath>
        <m:r>
          <w:rPr>
            <w:rFonts w:ascii="Cambria Math" w:hAnsi="Cambria Math"/>
          </w:rPr>
          <m:t xml:space="preserve"> r</m:t>
        </m:r>
      </m:oMath>
      <w:r w:rsidR="00E541DF">
        <w:t>.</w:t>
      </w:r>
      <w:r w:rsidRPr="0025589C">
        <w:t xml:space="preserve"> </w:t>
      </w:r>
    </w:p>
    <w:p w14:paraId="0EB89294" w14:textId="4A8E97C1" w:rsidR="007A7F01" w:rsidRPr="0025589C" w:rsidRDefault="007A7F01">
      <w:pPr>
        <w:pPrChange w:id="1289" w:author="Yoav Ram" w:date="2018-11-13T12:41:00Z">
          <w:pPr>
            <w:spacing w:line="480" w:lineRule="auto"/>
            <w:ind w:firstLine="0"/>
          </w:pPr>
        </w:pPrChange>
      </w:pPr>
      <w:r w:rsidRPr="0025589C">
        <w:t xml:space="preserve">We solve eq. A4 via eq. A3, which is a logistic equation and therefore has a known solution. Setting the initial cell density </w:t>
      </w:r>
      <m:oMath>
        <m:r>
          <w:rPr>
            <w:rFonts w:ascii="Cambria Math" w:hAnsi="Cambria Math"/>
          </w:rPr>
          <m:t>N</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oMath>
      <w:r w:rsidR="00EB3A9A" w:rsidRPr="0025589C">
        <w:t xml:space="preserve"> we have</w:t>
      </w:r>
    </w:p>
    <w:p w14:paraId="59DC0025" w14:textId="77777777" w:rsidR="007A7F01" w:rsidRPr="0025589C" w:rsidRDefault="007A7F01">
      <w:pPr>
        <w:jc w:val="center"/>
        <w:pPrChange w:id="1290" w:author="Yoav Ram" w:date="2018-11-13T12:41:00Z">
          <w:pPr>
            <w:spacing w:line="480" w:lineRule="auto"/>
            <w:ind w:firstLine="0"/>
            <w:jc w:val="center"/>
          </w:pPr>
        </w:pPrChange>
      </w:pPr>
      <m:oMath>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m:t>
                    </m:r>
                    <m:r>
                      <w:rPr>
                        <w:rFonts w:ascii="Helvetica" w:eastAsia="Helvetica" w:hAnsi="Helvetica" w:cs="Helvetica"/>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e>
                            </m:d>
                          </m:e>
                          <m:sup>
                            <m:r>
                              <w:rPr>
                                <w:rFonts w:ascii="Cambria Math" w:hAnsi="Cambria Math"/>
                              </w:rPr>
                              <m:t>ν</m:t>
                            </m:r>
                          </m:sup>
                        </m:sSup>
                      </m:e>
                    </m:d>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rνt</m:t>
                        </m:r>
                      </m:sup>
                    </m:sSup>
                  </m:e>
                </m:d>
              </m:e>
              <m:sup>
                <m:f>
                  <m:fPr>
                    <m:ctrlPr>
                      <w:rPr>
                        <w:rFonts w:ascii="Cambria Math" w:hAnsi="Cambria Math"/>
                        <w:i/>
                      </w:rPr>
                    </m:ctrlPr>
                  </m:fPr>
                  <m:num>
                    <m:r>
                      <w:rPr>
                        <w:rFonts w:ascii="Cambria Math" w:hAnsi="Cambria Math"/>
                      </w:rPr>
                      <m:t>1</m:t>
                    </m:r>
                  </m:num>
                  <m:den>
                    <m:r>
                      <w:rPr>
                        <w:rFonts w:ascii="Cambria Math" w:hAnsi="Cambria Math"/>
                      </w:rPr>
                      <m:t>ν</m:t>
                    </m:r>
                  </m:den>
                </m:f>
              </m:sup>
            </m:sSup>
          </m:den>
        </m:f>
        <m:r>
          <w:rPr>
            <w:rFonts w:ascii="Cambria Math" w:hAnsi="Cambria Math"/>
          </w:rPr>
          <m:t xml:space="preserve"> </m:t>
        </m:r>
      </m:oMath>
      <w:r w:rsidRPr="0025589C">
        <w:t>.</w:t>
      </w:r>
    </w:p>
    <w:p w14:paraId="67FE771C" w14:textId="41915ECD" w:rsidR="007A7F01" w:rsidRPr="0025589C" w:rsidRDefault="007A7F01">
      <w:pPr>
        <w:pPrChange w:id="1291" w:author="Yoav Ram" w:date="2018-11-13T12:41:00Z">
          <w:pPr>
            <w:spacing w:line="480" w:lineRule="auto"/>
            <w:ind w:firstLine="0"/>
          </w:pPr>
        </w:pPrChange>
      </w:pPr>
      <w:r w:rsidRPr="0025589C">
        <w:t>Eq. A4 is an autonomous differential equation (</w:t>
      </w:r>
      <m:oMath>
        <m:f>
          <m:fPr>
            <m:type m:val="lin"/>
            <m:ctrlPr>
              <w:rPr>
                <w:rFonts w:ascii="Cambria Math" w:hAnsi="Cambria Math"/>
                <w:i/>
                <w:iCs/>
              </w:rPr>
            </m:ctrlPr>
          </m:fPr>
          <m:num>
            <m:r>
              <w:rPr>
                <w:rFonts w:ascii="Cambria Math" w:hAnsi="Cambria Math"/>
              </w:rPr>
              <m:t>dN</m:t>
            </m:r>
          </m:num>
          <m:den>
            <m:r>
              <w:rPr>
                <w:rFonts w:ascii="Cambria Math" w:hAnsi="Cambria Math"/>
              </w:rPr>
              <m:t>dt</m:t>
            </m:r>
          </m:den>
        </m:f>
      </m:oMath>
      <w:r w:rsidRPr="0025589C">
        <w:t xml:space="preserve"> doesn't </w:t>
      </w:r>
      <w:r w:rsidR="008E5484" w:rsidRPr="0025589C">
        <w:t xml:space="preserve">explicitly </w:t>
      </w:r>
      <w:r w:rsidRPr="0025589C">
        <w:t xml:space="preserve">depend on </w:t>
      </w:r>
      <m:oMath>
        <m:r>
          <w:rPr>
            <w:rFonts w:ascii="Cambria Math" w:hAnsi="Cambria Math"/>
          </w:rPr>
          <m:t>t</m:t>
        </m:r>
      </m:oMath>
      <w:r w:rsidRPr="0025589C">
        <w:t>). To include a lag phase, Baranyi and Roberts</w:t>
      </w:r>
      <w:r w:rsidR="00FB039B"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suppress-author":1,"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Pr="0025589C">
        <w:t xml:space="preserve"> suggested add</w:t>
      </w:r>
      <w:r w:rsidR="002D0284">
        <w:t>ing</w:t>
      </w:r>
      <w:r w:rsidRPr="0025589C">
        <w:t xml:space="preserve"> an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Pr="0025589C">
        <w:t>, which makes the equation non-autonomous (</w:t>
      </w:r>
      <w:r w:rsidR="00EB3A9A" w:rsidRPr="0025589C">
        <w:t xml:space="preserve">explicitly </w:t>
      </w:r>
      <w:r w:rsidRPr="0025589C">
        <w:t xml:space="preserve">dependent on </w:t>
      </w:r>
      <m:oMath>
        <m:r>
          <w:rPr>
            <w:rFonts w:ascii="Cambria Math" w:hAnsi="Cambria Math"/>
          </w:rPr>
          <m:t>t</m:t>
        </m:r>
      </m:oMath>
      <w:r w:rsidRPr="0025589C">
        <w:rPr>
          <w:iCs/>
        </w:rPr>
        <w:t>)</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184D304E" w14:textId="77777777" w:rsidTr="00B57EC6">
        <w:tc>
          <w:tcPr>
            <w:tcW w:w="1951" w:type="dxa"/>
            <w:vAlign w:val="center"/>
          </w:tcPr>
          <w:p w14:paraId="282C6E0D" w14:textId="77777777" w:rsidR="007A7F01" w:rsidRPr="0025589C" w:rsidRDefault="007A7F01">
            <w:pPr>
              <w:jc w:val="right"/>
              <w:pPrChange w:id="1292" w:author="Yoav Ram" w:date="2018-11-13T12:41:00Z">
                <w:pPr>
                  <w:spacing w:line="480" w:lineRule="auto"/>
                  <w:ind w:firstLine="0"/>
                  <w:jc w:val="right"/>
                </w:pPr>
              </w:pPrChange>
            </w:pPr>
          </w:p>
        </w:tc>
        <w:tc>
          <w:tcPr>
            <w:tcW w:w="5103" w:type="dxa"/>
            <w:vAlign w:val="center"/>
          </w:tcPr>
          <w:p w14:paraId="4B86AC62" w14:textId="77777777" w:rsidR="007A7F01" w:rsidRPr="0025589C" w:rsidRDefault="00782422">
            <w:pPr>
              <w:jc w:val="center"/>
              <w:pPrChange w:id="1293" w:author="Yoav Ram" w:date="2018-11-13T12:41:00Z">
                <w:pPr>
                  <w:spacing w:line="480" w:lineRule="auto"/>
                  <w:ind w:firstLine="0"/>
                  <w:jc w:val="center"/>
                </w:pPr>
              </w:pPrChange>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08900645" w14:textId="774D7CCE" w:rsidR="007A7F01" w:rsidRPr="0025589C" w:rsidRDefault="007E41E1">
            <w:pPr>
              <w:jc w:val="right"/>
              <w:pPrChange w:id="1294" w:author="Yoav Ram" w:date="2018-11-13T12:41:00Z">
                <w:pPr>
                  <w:spacing w:line="480" w:lineRule="auto"/>
                  <w:ind w:firstLine="0"/>
                  <w:jc w:val="right"/>
                </w:pPr>
              </w:pPrChange>
            </w:pPr>
            <w:r>
              <w:t>(</w:t>
            </w:r>
            <w:r w:rsidR="007A7F01" w:rsidRPr="0025589C">
              <w:t>A5</w:t>
            </w:r>
            <w:r>
              <w:t>)</w:t>
            </w:r>
          </w:p>
        </w:tc>
      </w:tr>
    </w:tbl>
    <w:p w14:paraId="44FAD20B" w14:textId="560F7B2F" w:rsidR="00EB3A9A" w:rsidRPr="0025589C" w:rsidRDefault="007A7F01">
      <w:pPr>
        <w:pPrChange w:id="1295" w:author="Yoav Ram" w:date="2018-11-13T12:41:00Z">
          <w:pPr>
            <w:spacing w:line="480" w:lineRule="auto"/>
            <w:ind w:firstLine="0"/>
          </w:pPr>
        </w:pPrChange>
      </w:pPr>
      <w:r w:rsidRPr="0025589C">
        <w:t>Baranyi and Roberts suggested a Michaelis-Menten type of function</w:t>
      </w:r>
      <w:r w:rsidR="007E41E1">
        <w:t xml:space="preserve"> </w:t>
      </w:r>
      <w:r w:rsidRPr="0025589C">
        <w:fldChar w:fldCharType="begin" w:fldLock="1"/>
      </w:r>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(17)","plainTextFormattedCitation":"(17)","previouslyFormattedCitation":"(17)"},"properties":{"noteIndex":0},"schema":"https://github.com/citation-style-language/schema/raw/master/csl-citation.json"}</w:instrText>
      </w:r>
      <w:r w:rsidRPr="0025589C">
        <w:fldChar w:fldCharType="separate"/>
      </w:r>
      <w:r w:rsidR="00667056" w:rsidRPr="00667056">
        <w:rPr>
          <w:noProof/>
        </w:rPr>
        <w:t>(17)</w:t>
      </w:r>
      <w:r w:rsidRPr="0025589C">
        <w:fldChar w:fldCharType="end"/>
      </w:r>
    </w:p>
    <w:p w14:paraId="481A33A1" w14:textId="109FC2A6" w:rsidR="00EB3A9A" w:rsidRPr="0025589C" w:rsidRDefault="00EB3A9A">
      <w:pPr>
        <w:jc w:val="center"/>
        <w:pPrChange w:id="1296" w:author="Yoav Ram" w:date="2018-11-13T12:41:00Z">
          <w:pPr>
            <w:spacing w:line="480" w:lineRule="auto"/>
            <w:ind w:firstLine="0"/>
            <w:jc w:val="center"/>
          </w:pPr>
        </w:pPrChange>
      </w:pPr>
      <m:oMath>
        <m:r>
          <w:rPr>
            <w:rFonts w:ascii="Cambria Math" w:hAnsi="Cambria Math"/>
          </w:rPr>
          <m:t>α</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mt</m:t>
                </m:r>
              </m:sup>
            </m:sSup>
          </m:den>
        </m:f>
      </m:oMath>
      <w:r w:rsidR="004E6396" w:rsidRPr="0025589C">
        <w:t>,</w:t>
      </w:r>
    </w:p>
    <w:p w14:paraId="6442CC64" w14:textId="640592B9" w:rsidR="00D8570D" w:rsidRPr="0025589C" w:rsidRDefault="007A7F01">
      <w:pPr>
        <w:pPrChange w:id="1297" w:author="Yoav Ram" w:date="2018-11-13T12:41:00Z">
          <w:pPr>
            <w:spacing w:line="480" w:lineRule="auto"/>
            <w:ind w:firstLine="0"/>
          </w:pPr>
        </w:pPrChange>
      </w:pPr>
      <w:r w:rsidRPr="0025589C">
        <w:t xml:space="preserve">which has two parameters: </w:t>
      </w:r>
      <w:r w:rsidRPr="0025589C">
        <w:rPr>
          <w:i/>
          <w:iCs/>
        </w:rPr>
        <w:t>q</w:t>
      </w:r>
      <w:r w:rsidRPr="0025589C">
        <w:rPr>
          <w:i/>
          <w:iCs/>
          <w:vertAlign w:val="subscript"/>
        </w:rPr>
        <w:t>0</w:t>
      </w:r>
      <w:r w:rsidRPr="0025589C">
        <w:rPr>
          <w:i/>
          <w:iCs/>
        </w:rPr>
        <w:t xml:space="preserve"> </w:t>
      </w:r>
      <w:r w:rsidRPr="0025589C">
        <w:t xml:space="preserve">is the initial physiological state of the population, and </w:t>
      </w:r>
      <w:r w:rsidRPr="0025589C">
        <w:rPr>
          <w:i/>
          <w:iCs/>
        </w:rPr>
        <w:t>m</w:t>
      </w:r>
      <w:r w:rsidRPr="0025589C">
        <w:t xml:space="preserve"> is rate at which the physiological state adjusts to growth conditions. Integrating</w:t>
      </w:r>
      <w:r w:rsidR="00D8570D" w:rsidRPr="0025589C">
        <w:t xml:space="preserve"> </w:t>
      </w:r>
      <m:oMath>
        <m:r>
          <w:rPr>
            <w:rFonts w:ascii="Cambria Math" w:hAnsi="Cambria Math"/>
          </w:rPr>
          <m:t>α(t)</m:t>
        </m:r>
      </m:oMath>
      <w:r w:rsidR="00D8570D" w:rsidRPr="0025589C">
        <w:t xml:space="preserve"> gives</w:t>
      </w:r>
    </w:p>
    <w:p w14:paraId="71A81109" w14:textId="77777777" w:rsidR="00D8570D" w:rsidRPr="0025589C" w:rsidRDefault="00D8570D">
      <w:pPr>
        <w:jc w:val="center"/>
        <w:pPrChange w:id="1298" w:author="Yoav Ram" w:date="2018-11-13T12:41:00Z">
          <w:pPr>
            <w:spacing w:line="480" w:lineRule="auto"/>
            <w:ind w:firstLine="0"/>
            <w:jc w:val="center"/>
          </w:pPr>
        </w:pPrChange>
      </w:pPr>
      <m:oMath>
        <m:r>
          <w:rPr>
            <w:rFonts w:ascii="Cambria Math" w:hAnsi="Cambria Math"/>
          </w:rPr>
          <m:t>A</m:t>
        </m:r>
        <m:d>
          <m:dPr>
            <m:ctrlPr>
              <w:rPr>
                <w:rFonts w:ascii="Cambria Math" w:hAnsi="Cambria Math"/>
              </w:rPr>
            </m:ctrlPr>
          </m:dPr>
          <m:e>
            <m:r>
              <w:rPr>
                <w:rFonts w:ascii="Cambria Math" w:hAnsi="Cambria Math"/>
              </w:rPr>
              <m:t>t</m:t>
            </m:r>
          </m:e>
        </m:d>
        <m:box>
          <m:boxPr>
            <m:opEmu m:val="1"/>
            <m:ctrlPr>
              <w:rPr>
                <w:rFonts w:ascii="Cambria Math" w:hAnsi="Cambria Math"/>
              </w:rPr>
            </m:ctrlPr>
          </m:boxPr>
          <m:e>
            <m:r>
              <m:rPr>
                <m:sty m:val="p"/>
              </m:rPr>
              <w:rPr>
                <w:rFonts w:ascii="MS Mincho" w:eastAsia="MS Mincho" w:hAnsi="MS Mincho" w:cs="MS Mincho"/>
              </w:rPr>
              <m:t>∶</m:t>
            </m:r>
            <m:r>
              <m:rPr>
                <m:sty m:val="p"/>
              </m:rPr>
              <w:rPr>
                <w:rFonts w:ascii="Helvetica" w:eastAsia="Helvetica" w:hAnsi="Helvetica" w:cs="Helvetica"/>
              </w:rPr>
              <m:t>=</m:t>
            </m:r>
          </m:e>
        </m:box>
        <m:nary>
          <m:naryPr>
            <m:limLoc m:val="undOvr"/>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α(s)ds</m:t>
            </m:r>
          </m:e>
        </m:nary>
        <m:r>
          <m:rPr>
            <m:sty m:val="p"/>
          </m:rPr>
          <w:rPr>
            <w:rFonts w:ascii="Cambria Math" w:hAnsi="Cambria Math"/>
          </w:rPr>
          <m:t>=</m:t>
        </m:r>
        <m:nary>
          <m:naryPr>
            <m:limLoc m:val="undOvr"/>
            <m:ctrlPr>
              <w:rPr>
                <w:rFonts w:ascii="Cambria Math" w:hAnsi="Cambria Math"/>
              </w:rPr>
            </m:ctrlPr>
          </m:naryPr>
          <m:sub>
            <m:r>
              <w:rPr>
                <w:rFonts w:ascii="Cambria Math" w:hAnsi="Cambria Math"/>
              </w:rPr>
              <m:t>0</m:t>
            </m:r>
          </m:sub>
          <m:sup>
            <m:r>
              <w:rPr>
                <w:rFonts w:ascii="Cambria Math" w:hAnsi="Cambria Math"/>
              </w:rPr>
              <m:t>t</m:t>
            </m:r>
          </m:sup>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ms</m:t>
                    </m:r>
                  </m:sup>
                </m:sSup>
              </m:den>
            </m:f>
            <m:r>
              <w:rPr>
                <w:rFonts w:ascii="Cambria Math" w:hAnsi="Cambria Math"/>
              </w:rPr>
              <m:t>ds</m:t>
            </m:r>
          </m:e>
        </m:nary>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mt</m:t>
                        </m:r>
                      </m:sup>
                    </m:sSup>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num>
                  <m:den>
                    <m:r>
                      <m:rPr>
                        <m:sty m:val="p"/>
                      </m:rPr>
                      <w:rPr>
                        <w:rFonts w:ascii="Cambria Math" w:hAnsi="Cambria Math"/>
                      </w:rPr>
                      <m:t>1+</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den>
                </m:f>
              </m:e>
            </m:d>
          </m:e>
        </m:func>
      </m:oMath>
      <w:r w:rsidRPr="0025589C">
        <w:t>.</w:t>
      </w:r>
    </w:p>
    <w:p w14:paraId="57A27802" w14:textId="1115FC6A" w:rsidR="006711F5" w:rsidRPr="0025589C" w:rsidRDefault="00D8570D">
      <w:pPr>
        <w:pPrChange w:id="1299" w:author="Yoav Ram" w:date="2018-11-13T12:41:00Z">
          <w:pPr>
            <w:spacing w:line="480" w:lineRule="auto"/>
            <w:ind w:firstLine="0"/>
          </w:pPr>
        </w:pPrChange>
      </w:pPr>
      <w:r w:rsidRPr="0025589C">
        <w:t xml:space="preserve">Therefore, integrating </w:t>
      </w:r>
      <w:r w:rsidR="007A7F01" w:rsidRPr="0025589C">
        <w:t>eq. A5 produces eq</w:t>
      </w:r>
      <w:r w:rsidR="00A606B0">
        <w:t>s</w:t>
      </w:r>
      <w:r w:rsidR="007A7F01" w:rsidRPr="0025589C">
        <w:t xml:space="preserve">. 2. </w:t>
      </w:r>
    </w:p>
    <w:p w14:paraId="0EE2DABE" w14:textId="7ADD6DDA" w:rsidR="006711F5" w:rsidRPr="0025589C" w:rsidRDefault="006711F5">
      <w:pPr>
        <w:pPrChange w:id="1300" w:author="Yoav Ram" w:date="2018-11-13T12:41:00Z">
          <w:pPr>
            <w:spacing w:line="480" w:lineRule="auto"/>
            <w:ind w:firstLine="0"/>
          </w:pPr>
        </w:pPrChange>
      </w:pPr>
      <w:r w:rsidRPr="0025589C">
        <w:t xml:space="preserve">The term </w:t>
      </w:r>
      <m:oMath>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oMath>
      <w:r w:rsidRPr="0025589C">
        <w:t xml:space="preserve"> </w:t>
      </w:r>
      <w:r w:rsidR="00E541DF">
        <w:t xml:space="preserve">in </w:t>
      </w:r>
      <w:r w:rsidR="00E541DF" w:rsidRPr="0025589C">
        <w:t>eq. A5</w:t>
      </w:r>
      <w:r w:rsidR="00E541DF">
        <w:t xml:space="preserve"> </w:t>
      </w:r>
      <w:r w:rsidRPr="0025589C">
        <w:t xml:space="preserve">is used to describe the deceleration in the growth of the population as it approaches the maximum density </w:t>
      </w:r>
      <m:oMath>
        <m:r>
          <w:rPr>
            <w:rFonts w:ascii="Cambria Math" w:hAnsi="Cambria Math"/>
          </w:rPr>
          <m:t>K</m:t>
        </m:r>
      </m:oMath>
      <w:r w:rsidRPr="0025589C">
        <w:t xml:space="preserve">. When </w:t>
      </w:r>
      <m:oMath>
        <m:r>
          <w:rPr>
            <w:rFonts w:ascii="Cambria Math" w:hAnsi="Cambria Math"/>
          </w:rPr>
          <m:t>ν=1</m:t>
        </m:r>
      </m:oMath>
      <w:r w:rsidRPr="0025589C">
        <w:t xml:space="preserve">, the deceleration is the same as in the standard logistic model </w:t>
      </w:r>
      <m:oMath>
        <m:d>
          <m:dPr>
            <m:ctrlPr>
              <w:rPr>
                <w:rFonts w:ascii="Cambria Math" w:hAnsi="Cambria Math"/>
                <w:i/>
              </w:rPr>
            </m:ctrlPr>
          </m:dPr>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N</m:t>
                    </m:r>
                  </m:num>
                  <m:den>
                    <m:r>
                      <w:rPr>
                        <w:rFonts w:ascii="Cambria Math" w:hAnsi="Cambria Math"/>
                      </w:rPr>
                      <m:t>K</m:t>
                    </m:r>
                  </m:den>
                </m:f>
              </m:e>
            </m:d>
          </m:e>
        </m:d>
      </m:oMath>
      <w:r w:rsidRPr="0025589C">
        <w:t xml:space="preserve"> and the density at the time of the maximum </w:t>
      </w:r>
      <w:r w:rsidR="004E6396" w:rsidRPr="0025589C">
        <w:t xml:space="preserve">population </w:t>
      </w:r>
      <w:r w:rsidRPr="0025589C">
        <w:t xml:space="preserve">growth </w:t>
      </w:r>
      <m:oMath>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d>
              <m:dPr>
                <m:ctrlPr>
                  <w:rPr>
                    <w:rFonts w:ascii="Cambria Math" w:hAnsi="Cambria Math"/>
                    <w:i/>
                  </w:rPr>
                </m:ctrlPr>
              </m:dPr>
              <m:e>
                <m:r>
                  <w:rPr>
                    <w:rFonts w:ascii="Cambria Math" w:hAnsi="Cambria Math"/>
                  </w:rPr>
                  <m:t>t</m:t>
                </m:r>
              </m:e>
            </m:d>
            <m:r>
              <w:rPr>
                <w:rFonts w:ascii="Cambria Math" w:hAnsi="Cambria Math"/>
              </w:rPr>
              <m:t>=0</m:t>
            </m:r>
          </m:e>
        </m:d>
      </m:oMath>
      <w:r w:rsidRPr="0025589C">
        <w:t xml:space="preserve"> is half the maximum density, </w:t>
      </w:r>
      <m:oMath>
        <m:f>
          <m:fPr>
            <m:ctrlPr>
              <w:rPr>
                <w:rFonts w:ascii="Cambria Math" w:hAnsi="Cambria Math"/>
                <w:i/>
              </w:rPr>
            </m:ctrlPr>
          </m:fPr>
          <m:num>
            <m:r>
              <w:rPr>
                <w:rFonts w:ascii="Cambria Math" w:hAnsi="Cambria Math"/>
              </w:rPr>
              <m:t>K</m:t>
            </m:r>
          </m:num>
          <m:den>
            <m:r>
              <w:rPr>
                <w:rFonts w:ascii="Cambria Math" w:hAnsi="Cambria Math"/>
              </w:rPr>
              <m:t>2</m:t>
            </m:r>
          </m:den>
        </m:f>
      </m:oMath>
      <w:r w:rsidRPr="0025589C">
        <w:t xml:space="preserve">. When </w:t>
      </w:r>
      <m:oMath>
        <m:r>
          <w:rPr>
            <w:rFonts w:ascii="Cambria Math" w:hAnsi="Cambria Math"/>
          </w:rPr>
          <m:t>ν&gt;1</m:t>
        </m:r>
      </m:oMath>
      <w:r w:rsidRPr="0025589C">
        <w:t xml:space="preserve"> or </w:t>
      </w:r>
      <m:oMath>
        <m:r>
          <w:rPr>
            <w:rFonts w:ascii="Cambria Math" w:hAnsi="Cambria Math"/>
          </w:rPr>
          <m:t>1&gt;ν</m:t>
        </m:r>
      </m:oMath>
      <w:r w:rsidRPr="0025589C">
        <w:t xml:space="preserve">, the deceleration is slower or faster, respectively, and the density at the time of the maximum growth rate is </w:t>
      </w:r>
      <m:oMath>
        <m:f>
          <m:fPr>
            <m:type m:val="lin"/>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1+ν</m:t>
                    </m:r>
                  </m:e>
                </m:d>
              </m:e>
              <m:sup>
                <m:f>
                  <m:fPr>
                    <m:type m:val="lin"/>
                    <m:ctrlPr>
                      <w:rPr>
                        <w:rFonts w:ascii="Cambria Math" w:hAnsi="Cambria Math"/>
                        <w:i/>
                      </w:rPr>
                    </m:ctrlPr>
                  </m:fPr>
                  <m:num>
                    <m:r>
                      <w:rPr>
                        <w:rFonts w:ascii="Cambria Math" w:hAnsi="Cambria Math"/>
                      </w:rPr>
                      <m:t>1</m:t>
                    </m:r>
                  </m:num>
                  <m:den>
                    <m:r>
                      <w:rPr>
                        <w:rFonts w:ascii="Cambria Math" w:hAnsi="Cambria Math"/>
                      </w:rPr>
                      <m:t>ν</m:t>
                    </m:r>
                  </m:den>
                </m:f>
              </m:sup>
            </m:sSup>
          </m:den>
        </m:f>
      </m:oMath>
      <w:r w:rsidRPr="0025589C">
        <w:t xml:space="preserve"> </w:t>
      </w:r>
      <w:r w:rsidRPr="0025589C">
        <w:rPr>
          <w:noProof/>
        </w:rPr>
        <w:fldChar w:fldCharType="begin" w:fldLock="1"/>
      </w:r>
      <w:r w:rsidR="00667056">
        <w:rPr>
          <w:noProof/>
        </w:rPr>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Use","type":"article-journal","volume":"10"},"uris":["http://www.mendeley.com/documents/?uuid=670b32bc-a345-4abf-bcea-0172a7cce2b9"]}],"mendeley":{"formattedCitation":"(40)","manualFormatting":"(see Richards 1959, who uses different variables: W=N,A=K,m=ν+1,k=r</w:instrText>
      </w:r>
      <w:r w:rsidR="00667056">
        <w:rPr>
          <w:rFonts w:ascii="Cambria Math" w:hAnsi="Cambria Math" w:cs="Cambria Math"/>
          <w:noProof/>
        </w:rPr>
        <w:instrText>⋅</w:instrText>
      </w:r>
      <w:r w:rsidR="00667056">
        <w:rPr>
          <w:noProof/>
        </w:rPr>
        <w:instrText>ν)","plainTextFormattedCitation":"(40)","previouslyFormattedCitation":"(40)"},"properties":{"noteIndex":0},"schema":"https://github.com/citation-style-language/schema/raw/master/csl-citation.json"}</w:instrText>
      </w:r>
      <w:r w:rsidRPr="0025589C">
        <w:rPr>
          <w:noProof/>
        </w:rPr>
        <w:fldChar w:fldCharType="separate"/>
      </w:r>
      <w:r w:rsidRPr="0025589C">
        <w:rPr>
          <w:noProof/>
        </w:rPr>
        <w:t>(</w:t>
      </w:r>
      <w:r w:rsidR="00E541DF">
        <w:rPr>
          <w:noProof/>
        </w:rPr>
        <w:t xml:space="preserve">see </w:t>
      </w:r>
      <w:r w:rsidRPr="0025589C">
        <w:rPr>
          <w:noProof/>
        </w:rPr>
        <w:t>Richards 1959</w:t>
      </w:r>
      <w:r w:rsidR="00E541DF">
        <w:rPr>
          <w:noProof/>
        </w:rPr>
        <w:t>,</w:t>
      </w:r>
      <w:r w:rsidR="00B5774D">
        <w:rPr>
          <w:noProof/>
        </w:rPr>
        <w:t xml:space="preserve"> </w:t>
      </w:r>
      <w:r w:rsidR="002D0284">
        <w:rPr>
          <w:noProof/>
        </w:rPr>
        <w:t>who</w:t>
      </w:r>
      <w:r w:rsidR="00B5774D">
        <w:rPr>
          <w:noProof/>
        </w:rPr>
        <w:t xml:space="preserve"> uses different</w:t>
      </w:r>
      <w:r w:rsidR="00E541DF">
        <w:rPr>
          <w:noProof/>
        </w:rPr>
        <w:t xml:space="preserve"> variables</w:t>
      </w:r>
      <w:r w:rsidR="00B5774D">
        <w:rPr>
          <w:noProof/>
        </w:rPr>
        <w:t>:</w:t>
      </w:r>
      <w:r w:rsidRPr="0025589C">
        <w:rPr>
          <w:noProof/>
        </w:rPr>
        <w:t xml:space="preserve"> </w:t>
      </w:r>
      <m:oMath>
        <m:r>
          <m:rPr>
            <m:sty m:val="p"/>
          </m:rPr>
          <w:rPr>
            <w:rFonts w:ascii="Cambria Math" w:hAnsi="Cambria Math"/>
            <w:noProof/>
          </w:rPr>
          <m:t>W=N,A=K,m=ν+1,k=r⋅ν</m:t>
        </m:r>
      </m:oMath>
      <w:r w:rsidRPr="00E541DF">
        <w:rPr>
          <w:noProof/>
        </w:rPr>
        <w:t>)</w:t>
      </w:r>
      <w:r w:rsidRPr="0025589C">
        <w:rPr>
          <w:noProof/>
        </w:rPr>
        <w:fldChar w:fldCharType="end"/>
      </w:r>
      <w:r w:rsidR="007942A2" w:rsidRPr="0025589C">
        <w:rPr>
          <w:noProof/>
        </w:rPr>
        <w:t>.</w:t>
      </w:r>
    </w:p>
    <w:p w14:paraId="2FEE61B9" w14:textId="408D49F7" w:rsidR="00257358" w:rsidRPr="0025589C" w:rsidRDefault="00257358">
      <w:pPr>
        <w:pPrChange w:id="1301" w:author="Yoav Ram" w:date="2018-11-13T12:41:00Z">
          <w:pPr>
            <w:spacing w:line="480" w:lineRule="auto"/>
            <w:ind w:firstLine="0"/>
          </w:pPr>
        </w:pPrChange>
      </w:pPr>
      <w:r w:rsidRPr="0025589C">
        <w:t>We use six forms of the Baranyi-Roberts model (</w:t>
      </w:r>
      <w:r w:rsidR="002D0284">
        <w:t xml:space="preserve">see </w:t>
      </w:r>
      <w:r w:rsidR="007E41E1" w:rsidRPr="002D0284">
        <w:t>Figure</w:t>
      </w:r>
      <w:r w:rsidR="002D0284" w:rsidRPr="002D0284">
        <w:t xml:space="preserve"> S2</w:t>
      </w:r>
      <w:r w:rsidR="007E41E1" w:rsidRPr="002D0284">
        <w:t>, Table</w:t>
      </w:r>
      <w:r w:rsidR="002D0284" w:rsidRPr="002D0284">
        <w:t xml:space="preserve"> S</w:t>
      </w:r>
      <w:r w:rsidR="002D0284" w:rsidRPr="002D0284">
        <w:rPr>
          <w:b/>
          <w:bCs/>
        </w:rPr>
        <w:t>1</w:t>
      </w:r>
      <w:r w:rsidRPr="0025589C">
        <w:t>). The full model is described by eq</w:t>
      </w:r>
      <w:r w:rsidR="00A606B0">
        <w:t>s</w:t>
      </w:r>
      <w:r w:rsidRPr="0025589C">
        <w:t xml:space="preserve">. 2 and has six parameters. A </w:t>
      </w:r>
      <w:r w:rsidR="007115C2" w:rsidRPr="0025589C">
        <w:t>five-parameter</w:t>
      </w:r>
      <w:r w:rsidRPr="0025589C">
        <w:t xml:space="preserve"> form of the model </w:t>
      </w:r>
      <w:r w:rsidR="00D96F6C" w:rsidRPr="0025589C">
        <w:t>assumes</w:t>
      </w:r>
      <w:r w:rsidR="002C084B">
        <w:t xml:space="preserve"> </w:t>
      </w:r>
      <m:oMath>
        <m:r>
          <w:rPr>
            <w:rFonts w:ascii="Cambria Math" w:hAnsi="Cambria Math"/>
          </w:rPr>
          <m:t>ν=1</m:t>
        </m:r>
      </m:oMath>
      <w:r w:rsidRPr="0025589C">
        <w:t>,</w:t>
      </w:r>
      <w:r w:rsidR="002C084B">
        <w:t xml:space="preserve"> such that the curve is symmetric </w:t>
      </w:r>
      <w:r w:rsidR="002D0284">
        <w:t>as</w:t>
      </w:r>
      <w:r w:rsidR="002C084B">
        <w:t xml:space="preserve"> </w:t>
      </w:r>
      <w:r w:rsidRPr="0025589C">
        <w:t>in the standard logistic model</w:t>
      </w:r>
      <w:r w:rsidR="005573D2" w:rsidRPr="0025589C">
        <w:t xml:space="preserve">, but still incorporates the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005573D2" w:rsidRPr="0025589C">
        <w:t xml:space="preserve"> and therefore includes a lag phase</w:t>
      </w:r>
      <w:r w:rsidRPr="0025589C">
        <w:t xml:space="preserve">. Another </w:t>
      </w:r>
      <w:r w:rsidR="007115C2" w:rsidRPr="0025589C">
        <w:t>five-</w:t>
      </w:r>
      <w:r w:rsidRPr="0025589C">
        <w:t>parameter form has both rate parameters set to the same value (</w:t>
      </w:r>
      <m:oMath>
        <m:r>
          <w:rPr>
            <w:rFonts w:ascii="Cambria Math" w:hAnsi="Cambria Math"/>
          </w:rPr>
          <m:t>m=r</m:t>
        </m:r>
      </m:oMath>
      <w:r w:rsidRPr="0025589C">
        <w:t xml:space="preserve">), which </w:t>
      </w:r>
      <w:r w:rsidR="005573D2" w:rsidRPr="0025589C">
        <w:t xml:space="preserve">was </w:t>
      </w:r>
      <w:r w:rsidR="00C1797F" w:rsidRPr="0025589C">
        <w:t>suggested</w:t>
      </w:r>
      <w:r w:rsidR="002D0284">
        <w:t xml:space="preserve"> in order</w:t>
      </w:r>
      <w:r w:rsidR="005573D2" w:rsidRPr="0025589C">
        <w:t xml:space="preserve"> to</w:t>
      </w:r>
      <w:r w:rsidRPr="0025589C">
        <w:t xml:space="preserve"> make the fitting procedure more stable</w:t>
      </w:r>
      <w:r w:rsidR="00FB039B" w:rsidRPr="0025589C">
        <w:t xml:space="preserve"> </w:t>
      </w:r>
      <w:r w:rsidRPr="0025589C">
        <w:fldChar w:fldCharType="begin" w:fldLock="1"/>
      </w:r>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enough","type":"article-journal"},"uris":["http://www.mendeley.com/documents/?uuid=c9e215a4-6f72-46bf-9808-a7c24ef6ebe6"]},{"id":"ITEM-2","itemData":{"DOI":"10.1111/j.2041-210X.2010.00029.x","ISBN":"2041-210X","ISSN":"2041-210X","abstract":"1. The theta-logistic is a simple and flexible model for describing how the growth rate of a population slows as abundance increases. Starting at rm (taken as the maximum population growth rate), the growth response decreases in a convex or concave way (according to the shape parameter θ) to zero when the population reaches carrying capacity. 2. We demonstrate that fitting this model to census data is not robust and explain why. The parameters θ and rm are able to play-off against each other (providing a constant product), thus allowing both to adopt extreme and ecologically implausible values. 3. We use simulated data to examine: (i) a population fluctuating around a constant carrying capacity (K); (ii) recovery of a population from 10% of carrying capacity; and (iii) a population subject to variation in K. We show that estimates of extinction risk depending on this or similar models are therefore prone to imprecision. We refute the claim that concave growth responses are shown to dominate in nature. 4. As the model can also be sensitive to temporal variation in carrying capacity, we argue that the assumption of a constant carrying capacity is both problematic and presents a fruitful direction for the development of phenomenological density-feedback models.","author":[{"dropping-particle":"","family":"Clark","given":"Francis","non-dropping-particle":"","parse-names":false,"suffix":""},{"dropping-particle":"","family":"Brook","given":"Barry W","non-dropping-particle":"","parse-names":false,"suffix":""},{"dropping-particle":"","family":"Delean","given":"Steven","non-dropping-particle":"","parse-names":false,"suffix":""},{"dropping-particle":"","family":"Reşit Akçakaya","given":"H","non-dropping-particle":"","parse-names":false,"suffix":""},{"dropping-particle":"","family":"Bradshaw","given":"Corey J. A.","non-dropping-particle":"","parse-names":false,"suffix":""}],"container-title":"Methods in Ecology and Evolution","id":"ITEM-2","issue":"3","issued":{"date-parts":[["2010"]]},"note":"&amp;gt; We henceforth use this range (0.1 &amp;lt; nu &amp;lt; 10) as sufficiently inclusive for most real populations.","page":"253-262","title":"The theta-logistic is unreliable for modelling most census data","type":"article-journal","volume":"1"},"uris":["http://www.mendeley.com/documents/?uuid=0167c58e-d4b5-4fe6-84ad-1929baacf2e0"]}],"mendeley":{"formattedCitation":"(17, 41)","plainTextFormattedCitation":"(17, 41)","previouslyFormattedCitation":"(17, 41)"},"properties":{"noteIndex":0},"schema":"https://github.com/citation-style-language/schema/raw/master/csl-citation.json"}</w:instrText>
      </w:r>
      <w:r w:rsidRPr="0025589C">
        <w:fldChar w:fldCharType="separate"/>
      </w:r>
      <w:r w:rsidR="00667056" w:rsidRPr="00667056">
        <w:rPr>
          <w:noProof/>
        </w:rPr>
        <w:t>(17, 41)</w:t>
      </w:r>
      <w:r w:rsidRPr="0025589C">
        <w:fldChar w:fldCharType="end"/>
      </w:r>
      <w:r w:rsidRPr="0025589C">
        <w:t xml:space="preserve">. A </w:t>
      </w:r>
      <w:r w:rsidR="007115C2" w:rsidRPr="0025589C">
        <w:t>four-</w:t>
      </w:r>
      <w:r w:rsidRPr="0025589C">
        <w:t xml:space="preserve">parameter form has both of the previous </w:t>
      </w:r>
      <w:r w:rsidR="00C1797F" w:rsidRPr="0025589C">
        <w:t>constraints</w:t>
      </w:r>
      <w:r w:rsidRPr="0025589C">
        <w:t xml:space="preserve">, setting </w:t>
      </w:r>
      <m:oMath>
        <m:r>
          <w:rPr>
            <w:rFonts w:ascii="Cambria Math" w:hAnsi="Cambria Math"/>
          </w:rPr>
          <w:lastRenderedPageBreak/>
          <m:t>m=r</m:t>
        </m:r>
      </m:oMath>
      <w:r w:rsidRPr="0025589C">
        <w:t xml:space="preserve"> and </w:t>
      </w:r>
      <m:oMath>
        <m:r>
          <w:rPr>
            <w:rFonts w:ascii="Cambria Math" w:hAnsi="Cambria Math"/>
          </w:rPr>
          <m:t>ν=1</m:t>
        </m:r>
      </m:oMath>
      <w:r w:rsidR="00FB039B" w:rsidRPr="0025589C">
        <w:t xml:space="preserve"> </w:t>
      </w:r>
      <w:r w:rsidRPr="0025589C">
        <w:fldChar w:fldCharType="begin" w:fldLock="1"/>
      </w:r>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(17)","plainTextFormattedCitation":"(17)","previouslyFormattedCitation":"(17)"},"properties":{"noteIndex":0},"schema":"https://github.com/citation-style-language/schema/raw/master/csl-citation.json"}</w:instrText>
      </w:r>
      <w:r w:rsidRPr="0025589C">
        <w:fldChar w:fldCharType="separate"/>
      </w:r>
      <w:r w:rsidR="00667056" w:rsidRPr="00667056">
        <w:rPr>
          <w:noProof/>
        </w:rPr>
        <w:t>(17)</w:t>
      </w:r>
      <w:r w:rsidRPr="0025589C">
        <w:fldChar w:fldCharType="end"/>
      </w:r>
      <w:r w:rsidRPr="0025589C">
        <w:t xml:space="preserve">. Another </w:t>
      </w:r>
      <w:r w:rsidR="007115C2" w:rsidRPr="0025589C">
        <w:t>four-</w:t>
      </w:r>
      <w:r w:rsidRPr="0025589C">
        <w:t xml:space="preserve">parameter form of the model has no lag phase, with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r>
          <m:rPr>
            <m:sty m:val="p"/>
          </m:rPr>
          <w:rPr>
            <w:rFonts w:ascii="MS Mincho" w:eastAsia="MS Mincho" w:hAnsi="MS Mincho" w:cs="MS Mincho"/>
          </w:rPr>
          <m:t>⇒</m:t>
        </m:r>
        <m:r>
          <w:rPr>
            <w:rFonts w:ascii="Cambria Math" w:hAnsi="Cambria Math"/>
          </w:rPr>
          <m:t>α(t)</m:t>
        </m:r>
        <m:r>
          <w:rPr>
            <w:rFonts w:ascii="Calibri" w:eastAsia="Calibri" w:hAnsi="Calibri" w:cs="Calibri"/>
          </w:rPr>
          <m:t>≡</m:t>
        </m:r>
      </m:oMath>
      <w:r w:rsidRPr="0025589C">
        <w:t>1, which yields the Richa</w:t>
      </w:r>
      <w:r w:rsidR="005573D2" w:rsidRPr="0025589C">
        <w:t>rds model</w:t>
      </w:r>
      <w:r w:rsidR="00FB039B" w:rsidRPr="0025589C">
        <w:t xml:space="preserve"> </w:t>
      </w:r>
      <w:r w:rsidRPr="0025589C">
        <w:fldChar w:fldCharType="begin" w:fldLock="1"/>
      </w:r>
      <w:r w:rsidR="00667056">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25589C">
        <w:fldChar w:fldCharType="separate"/>
      </w:r>
      <w:r w:rsidR="0075268D" w:rsidRPr="0075268D">
        <w:rPr>
          <w:noProof/>
        </w:rPr>
        <w:t>(40)</w:t>
      </w:r>
      <w:r w:rsidRPr="0025589C">
        <w:fldChar w:fldCharType="end"/>
      </w:r>
      <w:r w:rsidRPr="0025589C">
        <w:t xml:space="preserve">, also called the </w:t>
      </w:r>
      <m:oMath>
        <m:r>
          <w:rPr>
            <w:rFonts w:ascii="Cambria Math" w:hAnsi="Cambria Math"/>
          </w:rPr>
          <m:t>θ</m:t>
        </m:r>
      </m:oMath>
      <w:r w:rsidRPr="0025589C">
        <w:t>-logistic model</w:t>
      </w:r>
      <w:r w:rsidR="00FB039B" w:rsidRPr="0025589C">
        <w:t xml:space="preserve"> </w:t>
      </w:r>
      <w:r w:rsidRPr="0025589C">
        <w:fldChar w:fldCharType="begin" w:fldLock="1"/>
      </w:r>
      <w:r w:rsidR="00667056">
        <w:instrText>ADDIN CSL_CITATION {"citationItems":[{"id":"ITEM-1","itemData":{"DOI":"10.1073/pnas.70.12.3590","ISSN":"0027-8424","PMID":"4519647","abstract":"Very precise data on the dynamics of a competitive system of two species of Drosophila have been obtained. By a curvilinear regression approach, analytical models of competition have been fitted. By statistical and biological criteria of simplicity, reality, generality, and accuracy, the best of these models has been chosen. This model represents an extension of the Lotka-Volterra model of competition; it adds a fourth parameter that controls the degree of nonlinearity in intraspecific growth regulation. It represents a similar extension of the logistic model of population growth.","author":[{"dropping-particle":"","family":"Gilpin","given":"Michael E.","non-dropping-particle":"","parse-names":false,"suffix":""},{"dropping-particle":"","family":"Ayala","given":"Fransisco J.","non-dropping-particle":"","parse-names":false,"suffix":""}],"container-title":"Proceedings of the National Academy of Sciences","id":"ITEM-1","issue":"12 Pt 1-2","issued":{"date-parts":[["1973"]]},"page":"3590-3593","title":"Global Models of Growth and Competition","type":"article-journal","volume":"70"},"uris":["http://www.mendeley.com/documents/?uuid=a01241e5-fa46-4c04-b702-57b2517c3e1b"]}],"mendeley":{"formattedCitation":"(42)","plainTextFormattedCitation":"(42)","previouslyFormattedCitation":"(42)"},"properties":{"noteIndex":0},"schema":"https://github.com/citation-style-language/schema/raw/master/csl-citation.json"}</w:instrText>
      </w:r>
      <w:r w:rsidRPr="0025589C">
        <w:fldChar w:fldCharType="separate"/>
      </w:r>
      <w:r w:rsidR="0075268D" w:rsidRPr="0075268D">
        <w:rPr>
          <w:noProof/>
        </w:rPr>
        <w:t>(42)</w:t>
      </w:r>
      <w:r w:rsidRPr="0025589C">
        <w:fldChar w:fldCharType="end"/>
      </w:r>
      <w:r w:rsidRPr="0025589C">
        <w:t xml:space="preserve">, or the generalized logistic model. This form of the model is useful in cases where there is no observed lag phase: either because the population adjusts very rapidly or because it </w:t>
      </w:r>
      <w:r w:rsidR="00E541DF">
        <w:t>was</w:t>
      </w:r>
      <w:r w:rsidRPr="0025589C">
        <w:t xml:space="preserve"> already adjusted prior to the growth experiment, </w:t>
      </w:r>
      <w:r w:rsidR="005573D2" w:rsidRPr="0025589C">
        <w:t>possibly</w:t>
      </w:r>
      <w:r w:rsidRPr="0025589C">
        <w:t xml:space="preserve"> by </w:t>
      </w:r>
      <w:r w:rsidR="005573D2" w:rsidRPr="0025589C">
        <w:t>pre-growing</w:t>
      </w:r>
      <w:r w:rsidRPr="0025589C">
        <w:t xml:space="preserve"> it in fresh media before the</w:t>
      </w:r>
      <w:r w:rsidR="005573D2" w:rsidRPr="0025589C">
        <w:t xml:space="preserve"> beginning of the</w:t>
      </w:r>
      <w:r w:rsidRPr="0025589C">
        <w:t xml:space="preserve"> experiment. The last form is the standard logistic model, in which </w:t>
      </w:r>
      <m:oMath>
        <m:r>
          <w:rPr>
            <w:rFonts w:ascii="Cambria Math" w:hAnsi="Cambria Math"/>
          </w:rPr>
          <m:t>ν=1</m:t>
        </m:r>
      </m:oMath>
      <w:r w:rsidRPr="0025589C">
        <w:t xml:space="preserve"> and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oMath>
      <w:r w:rsidRPr="0025589C">
        <w:t>.</w:t>
      </w:r>
    </w:p>
    <w:p w14:paraId="6727C09C" w14:textId="5FAE2BD4" w:rsidR="007A7F01" w:rsidRPr="0025589C" w:rsidRDefault="00937370">
      <w:pPr>
        <w:pStyle w:val="Heading2"/>
        <w:spacing w:line="360" w:lineRule="auto"/>
        <w:ind w:firstLine="284"/>
        <w:pPrChange w:id="1302" w:author="Yoav Ram" w:date="2018-11-13T12:41:00Z">
          <w:pPr>
            <w:pStyle w:val="Heading2"/>
          </w:pPr>
        </w:pPrChange>
      </w:pPr>
      <w:bookmarkStart w:id="1303" w:name="_Ref439853477"/>
      <w:r w:rsidRPr="0025589C">
        <w:t>Appendix</w:t>
      </w:r>
      <w:r w:rsidR="00BD6542" w:rsidRPr="0025589C">
        <w:t xml:space="preserve"> </w:t>
      </w:r>
      <w:r w:rsidR="00750BAE" w:rsidRPr="0025589C">
        <w:t>2</w:t>
      </w:r>
      <w:r w:rsidR="0095414A">
        <w:t xml:space="preserve">: </w:t>
      </w:r>
      <w:r w:rsidR="007A7F01" w:rsidRPr="0025589C">
        <w:t>Mixed culture model</w:t>
      </w:r>
      <w:bookmarkEnd w:id="1303"/>
    </w:p>
    <w:p w14:paraId="7B1508AB" w14:textId="17FD6E80" w:rsidR="007A7F01" w:rsidRPr="0025589C" w:rsidRDefault="007A7F01">
      <w:pPr>
        <w:pPrChange w:id="1304" w:author="Yoav Ram" w:date="2018-11-13T12:41:00Z">
          <w:pPr>
            <w:spacing w:line="480" w:lineRule="auto"/>
            <w:ind w:firstLine="0"/>
          </w:pPr>
        </w:pPrChange>
      </w:pPr>
      <w:r w:rsidRPr="0025589C">
        <w:t>We consider the case in which two species or strains grow in the same culture, competing for a single limiting resource, similarly to eq. A</w:t>
      </w:r>
      <w:r w:rsidR="00ED69AB" w:rsidRPr="0025589C">
        <w:t>1</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EB7F3CE" w14:textId="77777777" w:rsidTr="00B57EC6">
        <w:tc>
          <w:tcPr>
            <w:tcW w:w="1951" w:type="dxa"/>
            <w:vAlign w:val="center"/>
          </w:tcPr>
          <w:p w14:paraId="70FA8CD1" w14:textId="77777777" w:rsidR="007A7F01" w:rsidRPr="0025589C" w:rsidRDefault="007A7F01">
            <w:pPr>
              <w:jc w:val="right"/>
              <w:rPr>
                <w:i/>
                <w:iCs/>
              </w:rPr>
              <w:pPrChange w:id="1305" w:author="Yoav Ram" w:date="2018-11-13T12:41:00Z">
                <w:pPr>
                  <w:spacing w:line="480" w:lineRule="auto"/>
                  <w:ind w:firstLine="0"/>
                  <w:jc w:val="right"/>
                </w:pPr>
              </w:pPrChange>
            </w:pPr>
          </w:p>
        </w:tc>
        <w:tc>
          <w:tcPr>
            <w:tcW w:w="5103" w:type="dxa"/>
            <w:vAlign w:val="center"/>
          </w:tcPr>
          <w:p w14:paraId="56F92223" w14:textId="77777777" w:rsidR="007A7F01" w:rsidRPr="0025589C" w:rsidRDefault="00782422">
            <w:pPr>
              <w:jc w:val="center"/>
              <w:rPr>
                <w:i/>
                <w:iCs/>
              </w:rPr>
              <w:pPrChange w:id="1306" w:author="Yoav Ram" w:date="2018-11-13T12:41:00Z">
                <w:pPr>
                  <w:spacing w:line="480" w:lineRule="auto"/>
                  <w:ind w:firstLine="0"/>
                  <w:jc w:val="center"/>
                </w:pPr>
              </w:pPrChange>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2E9F8E6E" w14:textId="6A30A4CF" w:rsidR="007A7F01" w:rsidRPr="0025589C" w:rsidRDefault="007E41E1">
            <w:pPr>
              <w:jc w:val="right"/>
              <w:pPrChange w:id="1307" w:author="Yoav Ram" w:date="2018-11-13T12:41:00Z">
                <w:pPr>
                  <w:spacing w:line="480" w:lineRule="auto"/>
                  <w:ind w:firstLine="0"/>
                  <w:jc w:val="right"/>
                </w:pPr>
              </w:pPrChange>
            </w:pPr>
            <w:r>
              <w:t>(</w:t>
            </w:r>
            <w:r w:rsidR="007A7F01" w:rsidRPr="0025589C">
              <w:t>B1a</w:t>
            </w:r>
            <w:r>
              <w:t>)</w:t>
            </w:r>
          </w:p>
          <w:p w14:paraId="3A27D326" w14:textId="373339E0" w:rsidR="007A7F01" w:rsidRPr="0025589C" w:rsidRDefault="007E41E1">
            <w:pPr>
              <w:jc w:val="right"/>
              <w:pPrChange w:id="1308" w:author="Yoav Ram" w:date="2018-11-13T12:41:00Z">
                <w:pPr>
                  <w:spacing w:line="480" w:lineRule="auto"/>
                  <w:ind w:firstLine="0"/>
                  <w:jc w:val="right"/>
                </w:pPr>
              </w:pPrChange>
            </w:pPr>
            <w:r>
              <w:t>(B1b)</w:t>
            </w:r>
          </w:p>
          <w:p w14:paraId="24DC33B2" w14:textId="01B975C6" w:rsidR="007A7F01" w:rsidRPr="0025589C" w:rsidRDefault="007E41E1">
            <w:pPr>
              <w:jc w:val="right"/>
              <w:rPr>
                <w:i/>
                <w:iCs/>
              </w:rPr>
              <w:pPrChange w:id="1309" w:author="Yoav Ram" w:date="2018-11-13T12:41:00Z">
                <w:pPr>
                  <w:spacing w:line="480" w:lineRule="auto"/>
                  <w:ind w:firstLine="0"/>
                  <w:jc w:val="right"/>
                </w:pPr>
              </w:pPrChange>
            </w:pPr>
            <w:r>
              <w:t>(</w:t>
            </w:r>
            <w:r w:rsidR="007A7F01" w:rsidRPr="0025589C">
              <w:t>B1c</w:t>
            </w:r>
            <w:r>
              <w:t>)</w:t>
            </w:r>
          </w:p>
        </w:tc>
      </w:tr>
    </w:tbl>
    <w:p w14:paraId="6210EBE4" w14:textId="69448787" w:rsidR="007A7F01" w:rsidRPr="0025589C" w:rsidRDefault="007A7F01">
      <w:pPr>
        <w:pPrChange w:id="1310" w:author="Yoav Ram" w:date="2018-11-13T12:41:00Z">
          <w:pPr>
            <w:spacing w:line="480" w:lineRule="auto"/>
            <w:ind w:firstLine="0"/>
          </w:pPr>
        </w:pPrChange>
      </w:pPr>
      <w:r w:rsidRPr="0025589C">
        <w:t xml:space="preserve">We define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(where </w:t>
      </w:r>
      <w:r w:rsidRPr="0025589C">
        <w:rPr>
          <w:i/>
          <w:iCs/>
        </w:rPr>
        <w:t>j</w:t>
      </w:r>
      <w:r w:rsidRPr="0025589C">
        <w:t xml:space="preserve"> is 1 when </w:t>
      </w:r>
      <w:r w:rsidRPr="0025589C">
        <w:rPr>
          <w:i/>
          <w:iCs/>
        </w:rPr>
        <w:t>i</w:t>
      </w:r>
      <w:r w:rsidRPr="0025589C">
        <w:t xml:space="preserve"> is 2 and vice versa) </w:t>
      </w:r>
      <w:r w:rsidR="00E541DF">
        <w:t>and</w:t>
      </w:r>
      <w:r w:rsidRPr="0025589C">
        <w:t xml:space="preserve"> find that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25589C">
        <w:t xml:space="preserve"> is constant. We then substitute </w:t>
      </w:r>
      <m:oMath>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Helvetica" w:eastAsia="Helvetica" w:hAnsi="Helvetica" w:cs="Helvetic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Helvetica" w:eastAsia="Helvetica" w:hAnsi="Helvetica" w:cs="Helvetica"/>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into the differential equations for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i</m:t>
                </m:r>
              </m:sub>
            </m:sSub>
          </m:num>
          <m:den>
            <m:r>
              <w:rPr>
                <w:rFonts w:ascii="Cambria Math" w:hAnsi="Cambria Math"/>
              </w:rPr>
              <m:t>dt</m:t>
            </m:r>
          </m:den>
        </m:f>
      </m:oMath>
      <w:r w:rsidRPr="0025589C">
        <w:t xml:space="preserve">. Denoting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m:t>
            </m:r>
          </m:sub>
          <m:sup>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ν</m:t>
                    </m:r>
                  </m:e>
                  <m:sub>
                    <m:r>
                      <w:rPr>
                        <w:rFonts w:ascii="Cambria Math" w:hAnsi="Cambria Math"/>
                      </w:rPr>
                      <m:t>i</m:t>
                    </m:r>
                  </m:sub>
                </m:sSub>
              </m:den>
            </m:f>
          </m:sup>
        </m:sSubSup>
        <m:r>
          <w:rPr>
            <w:rFonts w:ascii="Cambria Math" w:hAnsi="Cambria Math"/>
          </w:rPr>
          <m:t xml:space="preserve"> </m:t>
        </m:r>
      </m:oMath>
      <w:r w:rsidRPr="0025589C">
        <w:t xml:space="preserve"> and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MS Mincho" w:eastAsia="MS Mincho" w:hAnsi="MS Mincho" w:cs="MS Mincho"/>
                  </w:rPr>
                  <m:t>h</m:t>
                </m:r>
              </m:e>
              <m:sub>
                <m:r>
                  <w:rPr>
                    <w:rFonts w:ascii="Cambria Math" w:hAnsi="Cambria Math"/>
                  </w:rPr>
                  <m:t>i</m:t>
                </m:r>
              </m:sub>
            </m:sSub>
          </m:num>
          <m:den>
            <m:sSub>
              <m:sSubPr>
                <m:ctrlPr>
                  <w:rPr>
                    <w:rFonts w:ascii="Cambria Math" w:hAnsi="Cambria Math"/>
                    <w:i/>
                  </w:rPr>
                </m:ctrlPr>
              </m:sSubPr>
              <m:e>
                <m:r>
                  <w:rPr>
                    <w:rFonts w:ascii="Cambria Math" w:hAnsi="Cambria Math"/>
                  </w:rPr>
                  <m:t>ν</m:t>
                </m:r>
              </m:e>
              <m:sub>
                <m:r>
                  <w:rPr>
                    <w:rFonts w:ascii="Cambria Math" w:hAnsi="Cambria Math"/>
                  </w:rPr>
                  <m:t>i</m:t>
                </m:r>
              </m:sub>
            </m:sSub>
          </m:den>
        </m:f>
        <m:sSubSup>
          <m:sSubSupPr>
            <m:ctrlPr>
              <w:rPr>
                <w:rFonts w:ascii="Cambria Math" w:hAnsi="Cambria Math"/>
                <w:i/>
              </w:rPr>
            </m:ctrlPr>
          </m:sSubSupPr>
          <m:e>
            <m:r>
              <w:rPr>
                <w:rFonts w:ascii="Cambria Math" w:hAnsi="Cambria Math"/>
              </w:rPr>
              <m:t>K</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DFCB4F1" w14:textId="77777777" w:rsidTr="00B57EC6">
        <w:tc>
          <w:tcPr>
            <w:tcW w:w="1951" w:type="dxa"/>
            <w:vAlign w:val="center"/>
          </w:tcPr>
          <w:p w14:paraId="3E3683A9" w14:textId="77777777" w:rsidR="007A7F01" w:rsidRPr="0025589C" w:rsidRDefault="007A7F01">
            <w:pPr>
              <w:jc w:val="right"/>
              <w:rPr>
                <w:i/>
                <w:iCs/>
              </w:rPr>
              <w:pPrChange w:id="1311" w:author="Yoav Ram" w:date="2018-11-13T12:41:00Z">
                <w:pPr>
                  <w:spacing w:line="480" w:lineRule="auto"/>
                  <w:ind w:firstLine="0"/>
                  <w:jc w:val="right"/>
                </w:pPr>
              </w:pPrChange>
            </w:pPr>
          </w:p>
        </w:tc>
        <w:tc>
          <w:tcPr>
            <w:tcW w:w="5103" w:type="dxa"/>
            <w:vAlign w:val="center"/>
          </w:tcPr>
          <w:p w14:paraId="4C65D192" w14:textId="77777777" w:rsidR="007A7F01" w:rsidRPr="0025589C" w:rsidRDefault="00782422">
            <w:pPr>
              <w:jc w:val="center"/>
              <w:rPr>
                <w:i/>
                <w:iCs/>
              </w:rPr>
              <w:pPrChange w:id="1312" w:author="Yoav Ram" w:date="2018-11-13T12:41:00Z">
                <w:pPr>
                  <w:spacing w:line="480" w:lineRule="auto"/>
                  <w:ind w:firstLine="0"/>
                  <w:jc w:val="center"/>
                </w:pPr>
              </w:pPrChange>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Helvetica" w:eastAsia="Helvetica" w:hAnsi="Helvetica" w:cs="Helvetica"/>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Helvetica" w:eastAsia="Helvetica" w:hAnsi="Helvetica" w:cs="Helvetic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925AC72" w14:textId="60E77611" w:rsidR="007A7F01" w:rsidRPr="0025589C" w:rsidRDefault="007E41E1">
            <w:pPr>
              <w:jc w:val="right"/>
              <w:pPrChange w:id="1313" w:author="Yoav Ram" w:date="2018-11-13T12:41:00Z">
                <w:pPr>
                  <w:spacing w:line="480" w:lineRule="auto"/>
                  <w:ind w:firstLine="0"/>
                  <w:jc w:val="right"/>
                </w:pPr>
              </w:pPrChange>
            </w:pPr>
            <w:r>
              <w:t>(B2a)</w:t>
            </w:r>
          </w:p>
          <w:p w14:paraId="35558C86" w14:textId="5555250B" w:rsidR="007A7F01" w:rsidRPr="0025589C" w:rsidRDefault="007E41E1">
            <w:pPr>
              <w:jc w:val="right"/>
              <w:rPr>
                <w:i/>
                <w:iCs/>
              </w:rPr>
              <w:pPrChange w:id="1314" w:author="Yoav Ram" w:date="2018-11-13T12:41:00Z">
                <w:pPr>
                  <w:spacing w:line="480" w:lineRule="auto"/>
                  <w:ind w:firstLine="0"/>
                  <w:jc w:val="right"/>
                </w:pPr>
              </w:pPrChange>
            </w:pPr>
            <w:r>
              <w:t>(</w:t>
            </w:r>
            <w:r w:rsidR="007A7F01" w:rsidRPr="0025589C">
              <w:t>B2b</w:t>
            </w:r>
            <w:r>
              <w:t>)</w:t>
            </w:r>
          </w:p>
        </w:tc>
      </w:tr>
    </w:tbl>
    <w:p w14:paraId="52B6473C" w14:textId="70563592" w:rsidR="007A7F01" w:rsidRPr="0025589C" w:rsidRDefault="007A7F01">
      <w:pPr>
        <w:tabs>
          <w:tab w:val="left" w:pos="1803"/>
          <w:tab w:val="center" w:pos="4153"/>
        </w:tabs>
        <w:pPrChange w:id="1315" w:author="Yoav Ram" w:date="2018-11-13T12:41:00Z">
          <w:pPr>
            <w:tabs>
              <w:tab w:val="left" w:pos="1803"/>
              <w:tab w:val="center" w:pos="4153"/>
            </w:tabs>
            <w:spacing w:line="480" w:lineRule="auto"/>
            <w:ind w:firstLine="0"/>
          </w:pPr>
        </w:pPrChange>
      </w:pPr>
      <w:r w:rsidRPr="0025589C">
        <w:t xml:space="preserve">where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oMath>
      <w:r w:rsidRPr="0025589C">
        <w:t xml:space="preserve">. </w:t>
      </w:r>
      <w:r w:rsidR="0095414A">
        <w:t>To get eq</w:t>
      </w:r>
      <w:r w:rsidR="00A606B0">
        <w:t>s</w:t>
      </w:r>
      <w:r w:rsidR="0095414A">
        <w:t>. 3 from eq</w:t>
      </w:r>
      <w:r w:rsidR="00A606B0">
        <w:t>s</w:t>
      </w:r>
      <w:r w:rsidR="0095414A">
        <w:t xml:space="preserve">. B2, we include a lag phase by adding the adjustment function </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0,i</m:t>
                </m:r>
              </m:sub>
            </m:sSub>
          </m:num>
          <m:den>
            <m:sSub>
              <m:sSubPr>
                <m:ctrlPr>
                  <w:rPr>
                    <w:rFonts w:ascii="Cambria Math" w:hAnsi="Cambria Math"/>
                    <w:i/>
                  </w:rPr>
                </m:ctrlPr>
              </m:sSubPr>
              <m:e>
                <m:r>
                  <w:rPr>
                    <w:rFonts w:ascii="Cambria Math" w:hAnsi="Cambria Math"/>
                  </w:rPr>
                  <m:t>q</m:t>
                </m:r>
              </m:e>
              <m:sub>
                <m:r>
                  <w:rPr>
                    <w:rFonts w:ascii="Cambria Math" w:hAnsi="Cambria Math"/>
                  </w:rPr>
                  <m:t>0,i</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i</m:t>
                    </m:r>
                  </m:sub>
                </m:sSub>
                <m:r>
                  <w:rPr>
                    <w:rFonts w:ascii="Cambria Math" w:hAnsi="Cambria Math"/>
                  </w:rPr>
                  <m:t>t</m:t>
                </m:r>
              </m:sup>
            </m:sSup>
          </m:den>
        </m:f>
      </m:oMath>
      <w:r w:rsidR="0095414A">
        <w:t>; see details in A</w:t>
      </w:r>
      <w:r w:rsidR="002D0284">
        <w:t>5</w:t>
      </w:r>
      <w:r w:rsidR="0095414A">
        <w:t xml:space="preserve"> in </w:t>
      </w:r>
      <w:r w:rsidR="0095414A" w:rsidRPr="00876E70">
        <w:rPr>
          <w:b/>
          <w:bCs/>
        </w:rPr>
        <w:t>Appendix 1</w:t>
      </w:r>
      <w:r w:rsidR="0095414A">
        <w:t>.</w:t>
      </w:r>
    </w:p>
    <w:p w14:paraId="2C19DDCD" w14:textId="0667D528" w:rsidR="007A7F01" w:rsidRPr="0025589C" w:rsidRDefault="007A7F01">
      <w:pPr>
        <w:tabs>
          <w:tab w:val="left" w:pos="1803"/>
          <w:tab w:val="center" w:pos="4153"/>
        </w:tabs>
        <w:pPrChange w:id="1316" w:author="Yoav Ram" w:date="2018-11-13T12:41:00Z">
          <w:pPr>
            <w:tabs>
              <w:tab w:val="left" w:pos="1803"/>
              <w:tab w:val="center" w:pos="4153"/>
            </w:tabs>
            <w:spacing w:line="480" w:lineRule="auto"/>
            <w:ind w:firstLine="0"/>
          </w:pPr>
        </w:pPrChange>
      </w:pPr>
      <w:r w:rsidRPr="0025589C">
        <w:t xml:space="preserve">We get a similar result if </w:t>
      </w:r>
      <w:r w:rsidR="00E541DF">
        <w:t>the</w:t>
      </w:r>
      <w:r w:rsidRPr="0025589C">
        <w:t xml:space="preserve"> strain</w:t>
      </w:r>
      <w:r w:rsidR="00E541DF">
        <w:t>s</w:t>
      </w:r>
      <w:r w:rsidRPr="0025589C">
        <w:t xml:space="preserve"> </w:t>
      </w:r>
      <w:r w:rsidR="00E541DF">
        <w:t xml:space="preserve">are limited by </w:t>
      </w:r>
      <w:r w:rsidRPr="0025589C">
        <w:t>different resource</w:t>
      </w:r>
      <w:r w:rsidR="00E541DF">
        <w:t xml:space="preserve">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E541DF">
        <w:t xml:space="preserve">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25589C">
        <w:t xml:space="preserve"> that both strains consume: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304275B" w14:textId="77777777" w:rsidTr="00B57EC6">
        <w:tc>
          <w:tcPr>
            <w:tcW w:w="1951" w:type="dxa"/>
            <w:vAlign w:val="center"/>
          </w:tcPr>
          <w:p w14:paraId="775EDE02" w14:textId="77777777" w:rsidR="007A7F01" w:rsidRPr="0025589C" w:rsidRDefault="007A7F01">
            <w:pPr>
              <w:jc w:val="right"/>
              <w:rPr>
                <w:i/>
                <w:iCs/>
              </w:rPr>
              <w:pPrChange w:id="1317" w:author="Yoav Ram" w:date="2018-11-13T12:41:00Z">
                <w:pPr>
                  <w:spacing w:line="480" w:lineRule="auto"/>
                  <w:ind w:firstLine="0"/>
                  <w:jc w:val="right"/>
                </w:pPr>
              </w:pPrChange>
            </w:pPr>
          </w:p>
        </w:tc>
        <w:tc>
          <w:tcPr>
            <w:tcW w:w="5103" w:type="dxa"/>
            <w:vAlign w:val="center"/>
          </w:tcPr>
          <w:p w14:paraId="0D77D915" w14:textId="3662B418" w:rsidR="007A7F01" w:rsidRPr="0025589C" w:rsidRDefault="00782422">
            <w:pPr>
              <w:jc w:val="center"/>
              <w:rPr>
                <w:i/>
                <w:iCs/>
              </w:rPr>
              <w:pPrChange w:id="1318" w:author="Yoav Ram" w:date="2018-11-13T12:41:00Z">
                <w:pPr>
                  <w:spacing w:line="480" w:lineRule="auto"/>
                  <w:ind w:firstLine="0"/>
                  <w:jc w:val="center"/>
                </w:pPr>
              </w:pPrChange>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49CFB2E6" w14:textId="1EF4691C" w:rsidR="007A7F01" w:rsidRPr="0025589C" w:rsidRDefault="007E41E1">
            <w:pPr>
              <w:jc w:val="right"/>
              <w:pPrChange w:id="1319" w:author="Yoav Ram" w:date="2018-11-13T12:41:00Z">
                <w:pPr>
                  <w:spacing w:line="480" w:lineRule="auto"/>
                  <w:ind w:firstLine="0"/>
                  <w:jc w:val="right"/>
                </w:pPr>
              </w:pPrChange>
            </w:pPr>
            <w:r>
              <w:t>(B3a)</w:t>
            </w:r>
          </w:p>
          <w:p w14:paraId="400F0B34" w14:textId="63659B2C" w:rsidR="007A7F01" w:rsidRPr="0025589C" w:rsidRDefault="007E41E1">
            <w:pPr>
              <w:jc w:val="right"/>
              <w:pPrChange w:id="1320" w:author="Yoav Ram" w:date="2018-11-13T12:41:00Z">
                <w:pPr>
                  <w:spacing w:line="480" w:lineRule="auto"/>
                  <w:ind w:firstLine="0"/>
                  <w:jc w:val="right"/>
                </w:pPr>
              </w:pPrChange>
            </w:pPr>
            <w:r>
              <w:t>(B3b)</w:t>
            </w:r>
          </w:p>
          <w:p w14:paraId="1C2DA814" w14:textId="0E7B59CB" w:rsidR="007A7F01" w:rsidRPr="0025589C" w:rsidRDefault="007E41E1">
            <w:pPr>
              <w:jc w:val="right"/>
              <w:pPrChange w:id="1321" w:author="Yoav Ram" w:date="2018-11-13T12:41:00Z">
                <w:pPr>
                  <w:spacing w:line="480" w:lineRule="auto"/>
                  <w:ind w:firstLine="0"/>
                  <w:jc w:val="right"/>
                </w:pPr>
              </w:pPrChange>
            </w:pPr>
            <w:r>
              <w:t>(B3c)</w:t>
            </w:r>
          </w:p>
          <w:p w14:paraId="1E95C71B" w14:textId="4AFA9D6E" w:rsidR="007A7F01" w:rsidRPr="0025589C" w:rsidRDefault="007E41E1">
            <w:pPr>
              <w:jc w:val="right"/>
              <w:pPrChange w:id="1322" w:author="Yoav Ram" w:date="2018-11-13T12:41:00Z">
                <w:pPr>
                  <w:spacing w:line="480" w:lineRule="auto"/>
                  <w:ind w:firstLine="0"/>
                  <w:jc w:val="right"/>
                </w:pPr>
              </w:pPrChange>
            </w:pPr>
            <w:r>
              <w:t>(B3d)</w:t>
            </w:r>
          </w:p>
        </w:tc>
      </w:tr>
    </w:tbl>
    <w:p w14:paraId="0166B204" w14:textId="36272D29" w:rsidR="007A7F01" w:rsidRPr="0025589C" w:rsidRDefault="007A7F01">
      <w:pPr>
        <w:tabs>
          <w:tab w:val="left" w:pos="1803"/>
          <w:tab w:val="center" w:pos="4153"/>
        </w:tabs>
        <w:pPrChange w:id="1323" w:author="Yoav Ram" w:date="2018-11-13T12:41:00Z">
          <w:pPr>
            <w:tabs>
              <w:tab w:val="left" w:pos="1803"/>
              <w:tab w:val="center" w:pos="4153"/>
            </w:tabs>
            <w:spacing w:line="480" w:lineRule="auto"/>
            <w:ind w:firstLine="0"/>
          </w:pPr>
        </w:pPrChange>
      </w:pPr>
      <w:r w:rsidRPr="0025589C">
        <w:lastRenderedPageBreak/>
        <w:t xml:space="preserve">Here, we notice first that </w:t>
      </w:r>
      <m:oMath>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func>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e>
        </m:func>
      </m:oMath>
      <w:r w:rsidRPr="0025589C">
        <w:t xml:space="preserve"> and therefore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rsidRPr="0025589C">
        <w:t xml:space="preserve"> is a constant. We then substitute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=R,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=ρR</m:t>
        </m:r>
      </m:oMath>
      <w:r w:rsidRPr="0025589C">
        <w:t xml:space="preserve"> in eqs. B3 and continue as above. This changes the definition of</w:t>
      </w:r>
      <w:r w:rsidR="005F02BF">
        <w:t xml:space="preserve"> the competition coefficients to</w:t>
      </w:r>
      <w:r w:rsidRPr="0025589C">
        <w:t xml:space="preserv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R</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sSub>
              <m:sSubPr>
                <m:ctrlPr>
                  <w:rPr>
                    <w:rFonts w:ascii="Cambria Math" w:hAnsi="Cambria Math"/>
                    <w:i/>
                  </w:rPr>
                </m:ctrlPr>
              </m:sSubPr>
              <m:e>
                <m:r>
                  <w:rPr>
                    <w:rFonts w:ascii="Cambria Math" w:hAnsi="Cambria Math"/>
                  </w:rPr>
                  <m:t>R</m:t>
                </m:r>
              </m:e>
              <m:sub>
                <m:r>
                  <w:rPr>
                    <w:rFonts w:ascii="Cambria Math" w:hAnsi="Cambria Math"/>
                  </w:rPr>
                  <m:t>j</m:t>
                </m:r>
              </m:sub>
            </m:sSub>
          </m:den>
        </m:f>
      </m:oMath>
      <w:r w:rsidR="00870818" w:rsidRPr="0025589C">
        <w:t>.</w:t>
      </w:r>
    </w:p>
    <w:p w14:paraId="5BC802EB" w14:textId="0AEE6C91" w:rsidR="007A7F01" w:rsidRPr="0025589C" w:rsidRDefault="007A7F01">
      <w:pPr>
        <w:tabs>
          <w:tab w:val="left" w:pos="1803"/>
          <w:tab w:val="center" w:pos="4153"/>
        </w:tabs>
        <w:pPrChange w:id="1324" w:author="Yoav Ram" w:date="2018-11-13T12:41:00Z">
          <w:pPr>
            <w:tabs>
              <w:tab w:val="left" w:pos="1803"/>
              <w:tab w:val="center" w:pos="4153"/>
            </w:tabs>
            <w:spacing w:line="480" w:lineRule="auto"/>
            <w:ind w:firstLine="0"/>
          </w:pPr>
        </w:pPrChange>
      </w:pPr>
      <w:r w:rsidRPr="0025589C">
        <w:t xml:space="preserve">If the </w:t>
      </w:r>
      <w:r w:rsidR="00E541DF">
        <w:t>up</w:t>
      </w:r>
      <w:r w:rsidR="00E541DF" w:rsidRPr="0025589C">
        <w:t xml:space="preserve">take </w:t>
      </w:r>
      <w:r w:rsidRPr="0025589C">
        <w:t>rates</w:t>
      </w:r>
      <w:r w:rsidR="00E541DF">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25589C">
        <w:t xml:space="preserve"> depend on the resource</w:t>
      </w:r>
      <w:r w:rsidR="00E541DF">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B42DA4" w:rsidRPr="0025589C">
        <w:t xml:space="preserve"> </w:t>
      </w:r>
      <w:r w:rsidR="00E541DF">
        <w:t xml:space="preserve">rather than the strain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E541DF">
        <w:t xml:space="preserve"> </w:t>
      </w:r>
      <w:r w:rsidR="00B42DA4" w:rsidRPr="0025589C">
        <w:t>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B1C1765" w14:textId="77777777" w:rsidTr="00B57EC6">
        <w:tc>
          <w:tcPr>
            <w:tcW w:w="1951" w:type="dxa"/>
            <w:vAlign w:val="center"/>
          </w:tcPr>
          <w:p w14:paraId="2324C572" w14:textId="77777777" w:rsidR="007A7F01" w:rsidRPr="0025589C" w:rsidRDefault="007A7F01">
            <w:pPr>
              <w:jc w:val="right"/>
              <w:rPr>
                <w:i/>
                <w:iCs/>
              </w:rPr>
              <w:pPrChange w:id="1325" w:author="Yoav Ram" w:date="2018-11-13T12:41:00Z">
                <w:pPr>
                  <w:spacing w:line="480" w:lineRule="auto"/>
                  <w:ind w:firstLine="0"/>
                  <w:jc w:val="right"/>
                </w:pPr>
              </w:pPrChange>
            </w:pPr>
          </w:p>
        </w:tc>
        <w:tc>
          <w:tcPr>
            <w:tcW w:w="5103" w:type="dxa"/>
            <w:vAlign w:val="center"/>
          </w:tcPr>
          <w:p w14:paraId="54B75DB6" w14:textId="53A200A3" w:rsidR="007A7F01" w:rsidRPr="0025589C" w:rsidRDefault="00782422">
            <w:pPr>
              <w:jc w:val="center"/>
              <w:rPr>
                <w:i/>
                <w:iCs/>
              </w:rPr>
              <w:pPrChange w:id="1326" w:author="Yoav Ram" w:date="2018-11-13T12:41:00Z">
                <w:pPr>
                  <w:spacing w:line="480" w:lineRule="auto"/>
                  <w:ind w:firstLine="0"/>
                  <w:jc w:val="center"/>
                </w:pPr>
              </w:pPrChange>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qArr>
                  </m:e>
                </m:d>
              </m:oMath>
            </m:oMathPara>
          </w:p>
        </w:tc>
        <w:tc>
          <w:tcPr>
            <w:tcW w:w="1468" w:type="dxa"/>
            <w:vAlign w:val="center"/>
          </w:tcPr>
          <w:p w14:paraId="1992EAE8" w14:textId="637518B5" w:rsidR="007A7F01" w:rsidRPr="0025589C" w:rsidRDefault="007E41E1">
            <w:pPr>
              <w:jc w:val="right"/>
              <w:pPrChange w:id="1327" w:author="Yoav Ram" w:date="2018-11-13T12:41:00Z">
                <w:pPr>
                  <w:spacing w:line="480" w:lineRule="auto"/>
                  <w:ind w:firstLine="0"/>
                  <w:jc w:val="right"/>
                </w:pPr>
              </w:pPrChange>
            </w:pPr>
            <w:r>
              <w:t>(B4a)</w:t>
            </w:r>
          </w:p>
          <w:p w14:paraId="344A8D50" w14:textId="5C156AC4" w:rsidR="007A7F01" w:rsidRPr="0025589C" w:rsidRDefault="007E41E1">
            <w:pPr>
              <w:jc w:val="right"/>
              <w:pPrChange w:id="1328" w:author="Yoav Ram" w:date="2018-11-13T12:41:00Z">
                <w:pPr>
                  <w:spacing w:line="480" w:lineRule="auto"/>
                  <w:ind w:firstLine="0"/>
                  <w:jc w:val="right"/>
                </w:pPr>
              </w:pPrChange>
            </w:pPr>
            <w:r>
              <w:t>(B4b)</w:t>
            </w:r>
          </w:p>
        </w:tc>
      </w:tr>
    </w:tbl>
    <w:p w14:paraId="71BB6ACE" w14:textId="1A080D85" w:rsidR="0095414A" w:rsidRDefault="007A7F01">
      <w:pPr>
        <w:pPrChange w:id="1329" w:author="Yoav Ram" w:date="2018-11-13T12:41:00Z">
          <w:pPr>
            <w:spacing w:line="480" w:lineRule="auto"/>
            <w:ind w:firstLine="0"/>
          </w:pPr>
        </w:pPrChange>
      </w:pPr>
      <w:r w:rsidRPr="0025589C">
        <w:t xml:space="preserve">Then we define </w:t>
      </w:r>
      <m:oMath>
        <m:r>
          <w:rPr>
            <w:rFonts w:ascii="Cambria Math" w:hAnsi="Cambria Math"/>
          </w:rPr>
          <m:t>H=</m:t>
        </m:r>
        <m:sSub>
          <m:sSubPr>
            <m:ctrlPr>
              <w:rPr>
                <w:rFonts w:ascii="Cambria Math" w:hAnsi="Cambria Math"/>
                <w:i/>
              </w:rPr>
            </m:ctrlPr>
          </m:sSubPr>
          <m:e>
            <m:r>
              <w:rPr>
                <w:rFonts w:ascii="MS Mincho" w:eastAsia="MS Mincho" w:hAnsi="MS Mincho" w:cs="MS Mincho"/>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MS Mincho" w:eastAsia="MS Mincho" w:hAnsi="MS Mincho" w:cs="MS Mincho"/>
              </w:rPr>
              <m:t>h</m:t>
            </m:r>
          </m:e>
          <m:sub>
            <m:r>
              <w:rPr>
                <w:rFonts w:ascii="Cambria Math" w:hAnsi="Cambria Math"/>
              </w:rPr>
              <m:t>2</m:t>
            </m:r>
          </m:sub>
        </m:sSub>
      </m:oMath>
      <w:r w:rsidRPr="0025589C">
        <w:t xml:space="preserve"> and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H</m:t>
                </m:r>
              </m:sup>
            </m:sSubSup>
          </m:den>
        </m:f>
      </m:oMath>
      <w:r w:rsidRPr="0025589C">
        <w:t xml:space="preserve"> and again continue as above.</w:t>
      </w:r>
    </w:p>
    <w:p w14:paraId="41FB7551" w14:textId="77777777" w:rsidR="0095414A" w:rsidRDefault="0095414A">
      <w:pPr>
        <w:spacing w:after="200"/>
        <w:pPrChange w:id="1330" w:author="Yoav Ram" w:date="2018-11-13T12:41:00Z">
          <w:pPr>
            <w:spacing w:after="200" w:line="480" w:lineRule="auto"/>
            <w:ind w:firstLine="0"/>
          </w:pPr>
        </w:pPrChange>
      </w:pPr>
      <w:r>
        <w:br w:type="page"/>
      </w:r>
    </w:p>
    <w:p w14:paraId="3CADD1D2" w14:textId="50606729" w:rsidR="007E41E1" w:rsidRDefault="007E41E1">
      <w:pPr>
        <w:pStyle w:val="Heading1"/>
        <w:spacing w:line="360" w:lineRule="auto"/>
        <w:ind w:firstLine="284"/>
        <w:pPrChange w:id="1331" w:author="Yoav Ram" w:date="2018-11-13T12:41:00Z">
          <w:pPr>
            <w:pStyle w:val="Heading1"/>
          </w:pPr>
        </w:pPrChange>
      </w:pPr>
      <w:r>
        <w:lastRenderedPageBreak/>
        <w:t>Supporting information</w:t>
      </w:r>
    </w:p>
    <w:p w14:paraId="7830BB69" w14:textId="77777777" w:rsidR="002C16C6" w:rsidRDefault="00FE4A98">
      <w:pPr>
        <w:pStyle w:val="Caption"/>
        <w:keepNext/>
        <w:spacing w:line="360" w:lineRule="auto"/>
        <w:jc w:val="center"/>
        <w:pPrChange w:id="1332" w:author="Yoav Ram" w:date="2018-11-13T12:41:00Z">
          <w:pPr>
            <w:pStyle w:val="Caption"/>
            <w:keepNext/>
            <w:spacing w:line="480" w:lineRule="auto"/>
            <w:ind w:firstLine="0"/>
            <w:jc w:val="center"/>
          </w:pPr>
        </w:pPrChange>
      </w:pPr>
      <w:bookmarkStart w:id="1333" w:name="_Ref447623874"/>
      <w:r>
        <w:rPr>
          <w:noProof/>
          <w:color w:val="auto"/>
          <w:sz w:val="24"/>
          <w:szCs w:val="24"/>
        </w:rPr>
        <w:drawing>
          <wp:inline distT="0" distB="0" distL="0" distR="0" wp14:anchorId="104C2476" wp14:editId="25810F9B">
            <wp:extent cx="5264150" cy="4445000"/>
            <wp:effectExtent l="0" t="0" r="0" b="0"/>
            <wp:docPr id="4" name="Picture 4" descr="Fig-microscope-26jun15-930-comp_start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microscope-26jun15-930-comp_start0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150" cy="4445000"/>
                    </a:xfrm>
                    <a:prstGeom prst="rect">
                      <a:avLst/>
                    </a:prstGeom>
                    <a:noFill/>
                    <a:ln>
                      <a:noFill/>
                    </a:ln>
                  </pic:spPr>
                </pic:pic>
              </a:graphicData>
            </a:graphic>
          </wp:inline>
        </w:drawing>
      </w:r>
    </w:p>
    <w:p w14:paraId="35E249C5" w14:textId="508D81AE" w:rsidR="007E41E1" w:rsidRPr="009B1A45" w:rsidRDefault="002C16C6">
      <w:pPr>
        <w:pStyle w:val="Caption"/>
        <w:spacing w:line="360" w:lineRule="auto"/>
        <w:rPr>
          <w:b w:val="0"/>
          <w:bCs w:val="0"/>
          <w:color w:val="auto"/>
          <w:sz w:val="22"/>
          <w:szCs w:val="22"/>
        </w:rPr>
        <w:pPrChange w:id="1334" w:author="Yoav Ram" w:date="2018-11-13T12:41:00Z">
          <w:pPr>
            <w:pStyle w:val="Caption"/>
            <w:spacing w:line="480" w:lineRule="auto"/>
            <w:ind w:firstLine="0"/>
          </w:pPr>
        </w:pPrChange>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1</w:t>
      </w:r>
      <w:r w:rsidRPr="009B1A45">
        <w:rPr>
          <w:color w:val="auto"/>
          <w:sz w:val="22"/>
          <w:szCs w:val="22"/>
        </w:rPr>
        <w:fldChar w:fldCharType="end"/>
      </w:r>
      <w:r w:rsidRPr="009B1A45">
        <w:rPr>
          <w:color w:val="auto"/>
          <w:sz w:val="22"/>
          <w:szCs w:val="22"/>
        </w:rPr>
        <w:t xml:space="preserve">. </w:t>
      </w:r>
      <w:bookmarkEnd w:id="1333"/>
      <w:r w:rsidR="007E41E1" w:rsidRPr="009B1A45">
        <w:rPr>
          <w:color w:val="auto"/>
          <w:sz w:val="22"/>
          <w:szCs w:val="22"/>
        </w:rPr>
        <w:t xml:space="preserve">Fluorescence microscopy of </w:t>
      </w:r>
      <w:r w:rsidR="007E41E1" w:rsidRPr="009B1A45">
        <w:rPr>
          <w:i/>
          <w:iCs/>
          <w:color w:val="auto"/>
          <w:sz w:val="22"/>
          <w:szCs w:val="22"/>
        </w:rPr>
        <w:t xml:space="preserve">E. coli </w:t>
      </w:r>
      <w:r w:rsidR="007E41E1" w:rsidRPr="009B1A45">
        <w:rPr>
          <w:color w:val="auto"/>
          <w:sz w:val="22"/>
          <w:szCs w:val="22"/>
        </w:rPr>
        <w:t xml:space="preserve">strains carrying GFP or RFP. </w:t>
      </w:r>
      <w:r w:rsidR="007E41E1" w:rsidRPr="009B1A45">
        <w:rPr>
          <w:b w:val="0"/>
          <w:bCs w:val="0"/>
          <w:color w:val="auto"/>
          <w:sz w:val="22"/>
          <w:szCs w:val="22"/>
        </w:rPr>
        <w:t>Image of a mixture of TG1-RFP</w:t>
      </w:r>
      <w:r w:rsidRPr="009B1A45">
        <w:rPr>
          <w:b w:val="0"/>
          <w:bCs w:val="0"/>
          <w:color w:val="auto"/>
          <w:sz w:val="22"/>
          <w:szCs w:val="22"/>
        </w:rPr>
        <w:t xml:space="preserve"> (strain A1 and B1)</w:t>
      </w:r>
      <w:r w:rsidR="007E41E1" w:rsidRPr="009B1A45">
        <w:rPr>
          <w:b w:val="0"/>
          <w:bCs w:val="0"/>
          <w:color w:val="auto"/>
          <w:sz w:val="22"/>
          <w:szCs w:val="22"/>
        </w:rPr>
        <w:t xml:space="preserve"> </w:t>
      </w:r>
      <w:r w:rsidRPr="009B1A45">
        <w:rPr>
          <w:b w:val="0"/>
          <w:bCs w:val="0"/>
          <w:color w:val="auto"/>
          <w:sz w:val="22"/>
          <w:szCs w:val="22"/>
        </w:rPr>
        <w:t xml:space="preserve">and DH5α-GFP (strain A2 and B2) </w:t>
      </w:r>
      <w:r w:rsidR="007E41E1" w:rsidRPr="009B1A45">
        <w:rPr>
          <w:b w:val="0"/>
          <w:bCs w:val="0"/>
          <w:color w:val="auto"/>
          <w:sz w:val="22"/>
          <w:szCs w:val="22"/>
        </w:rPr>
        <w:t>cells.</w:t>
      </w:r>
    </w:p>
    <w:p w14:paraId="2A2BE77C" w14:textId="77777777" w:rsidR="00FE4A98" w:rsidRDefault="00FE4A98">
      <w:pPr>
        <w:spacing w:after="200"/>
        <w:rPr>
          <w:b/>
          <w:bCs/>
        </w:rPr>
        <w:pPrChange w:id="1335" w:author="Yoav Ram" w:date="2018-11-13T12:41:00Z">
          <w:pPr>
            <w:spacing w:after="200" w:line="480" w:lineRule="auto"/>
            <w:ind w:firstLine="0"/>
          </w:pPr>
        </w:pPrChange>
      </w:pPr>
      <w:bookmarkStart w:id="1336" w:name="_Ref453761140"/>
      <w:bookmarkStart w:id="1337" w:name="_Ref453761136"/>
      <w:r>
        <w:br w:type="page"/>
      </w:r>
    </w:p>
    <w:p w14:paraId="3AAAE5EA" w14:textId="77777777" w:rsidR="002C16C6" w:rsidRDefault="00FE4A98">
      <w:pPr>
        <w:pStyle w:val="Caption"/>
        <w:keepNext/>
        <w:spacing w:line="360" w:lineRule="auto"/>
        <w:jc w:val="center"/>
        <w:pPrChange w:id="1338" w:author="Yoav Ram" w:date="2018-11-13T12:41:00Z">
          <w:pPr>
            <w:pStyle w:val="Caption"/>
            <w:keepNext/>
            <w:spacing w:line="480" w:lineRule="auto"/>
            <w:ind w:firstLine="0"/>
            <w:jc w:val="center"/>
          </w:pPr>
        </w:pPrChange>
      </w:pPr>
      <w:r>
        <w:rPr>
          <w:noProof/>
          <w:color w:val="auto"/>
          <w:sz w:val="24"/>
          <w:szCs w:val="24"/>
        </w:rPr>
        <w:lastRenderedPageBreak/>
        <w:drawing>
          <wp:inline distT="0" distB="0" distL="0" distR="0" wp14:anchorId="41A905A1" wp14:editId="23A53A53">
            <wp:extent cx="5270500" cy="1295400"/>
            <wp:effectExtent l="0" t="0" r="12700" b="0"/>
            <wp:docPr id="5" name="Picture 5" descr="model_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_diagram.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1295400"/>
                    </a:xfrm>
                    <a:prstGeom prst="rect">
                      <a:avLst/>
                    </a:prstGeom>
                    <a:noFill/>
                    <a:ln>
                      <a:noFill/>
                    </a:ln>
                  </pic:spPr>
                </pic:pic>
              </a:graphicData>
            </a:graphic>
          </wp:inline>
        </w:drawing>
      </w:r>
    </w:p>
    <w:p w14:paraId="69737AAC" w14:textId="2828A586" w:rsidR="007E41E1" w:rsidRPr="009B1A45" w:rsidRDefault="002C16C6">
      <w:pPr>
        <w:pStyle w:val="Caption"/>
        <w:spacing w:line="360" w:lineRule="auto"/>
        <w:rPr>
          <w:b w:val="0"/>
          <w:bCs w:val="0"/>
          <w:color w:val="auto"/>
          <w:sz w:val="22"/>
          <w:szCs w:val="22"/>
        </w:rPr>
        <w:pPrChange w:id="1339" w:author="Yoav Ram" w:date="2018-11-13T12:41:00Z">
          <w:pPr>
            <w:pStyle w:val="Caption"/>
            <w:spacing w:line="480" w:lineRule="auto"/>
            <w:ind w:firstLine="0"/>
          </w:pPr>
        </w:pPrChange>
      </w:pPr>
      <w:bookmarkStart w:id="1340" w:name="_Ref509484308"/>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2</w:t>
      </w:r>
      <w:r w:rsidRPr="009B1A45">
        <w:rPr>
          <w:color w:val="auto"/>
          <w:sz w:val="22"/>
          <w:szCs w:val="22"/>
        </w:rPr>
        <w:fldChar w:fldCharType="end"/>
      </w:r>
      <w:bookmarkEnd w:id="1340"/>
      <w:r w:rsidRPr="009B1A45">
        <w:rPr>
          <w:color w:val="auto"/>
          <w:sz w:val="22"/>
          <w:szCs w:val="22"/>
        </w:rPr>
        <w:t xml:space="preserve">. </w:t>
      </w:r>
      <w:bookmarkEnd w:id="1336"/>
      <w:r w:rsidR="007E41E1" w:rsidRPr="009B1A45">
        <w:rPr>
          <w:color w:val="auto"/>
          <w:sz w:val="22"/>
          <w:szCs w:val="22"/>
        </w:rPr>
        <w:t xml:space="preserve">Growth models hierarchy. </w:t>
      </w:r>
      <w:r w:rsidR="007E41E1" w:rsidRPr="009B1A45">
        <w:rPr>
          <w:b w:val="0"/>
          <w:bCs w:val="0"/>
          <w:color w:val="auto"/>
          <w:sz w:val="22"/>
          <w:szCs w:val="22"/>
        </w:rPr>
        <w:t xml:space="preserve">The Baranyi-Roberts model and five nested models defined by fixing one or two parameters. See </w:t>
      </w:r>
      <w:r w:rsidR="007E41E1" w:rsidRPr="009B1A45">
        <w:rPr>
          <w:color w:val="auto"/>
          <w:sz w:val="22"/>
          <w:szCs w:val="22"/>
        </w:rPr>
        <w:t xml:space="preserve">Appendix 1 </w:t>
      </w:r>
      <w:r w:rsidR="007E41E1" w:rsidRPr="009B1A45">
        <w:rPr>
          <w:b w:val="0"/>
          <w:bCs w:val="0"/>
          <w:color w:val="auto"/>
          <w:sz w:val="22"/>
          <w:szCs w:val="22"/>
        </w:rPr>
        <w:t xml:space="preserve">and </w:t>
      </w:r>
      <w:r w:rsidR="007E41E1" w:rsidRPr="009B1A45">
        <w:rPr>
          <w:color w:val="auto"/>
          <w:sz w:val="22"/>
          <w:szCs w:val="22"/>
        </w:rPr>
        <w:t xml:space="preserve">Table </w:t>
      </w:r>
      <w:r w:rsidR="000F53ED" w:rsidRPr="009B1A45">
        <w:rPr>
          <w:color w:val="auto"/>
          <w:sz w:val="22"/>
          <w:szCs w:val="22"/>
        </w:rPr>
        <w:t>S1</w:t>
      </w:r>
      <w:r w:rsidR="000F53ED" w:rsidRPr="009B1A45">
        <w:rPr>
          <w:b w:val="0"/>
          <w:bCs w:val="0"/>
          <w:color w:val="auto"/>
          <w:sz w:val="22"/>
          <w:szCs w:val="22"/>
        </w:rPr>
        <w:t xml:space="preserve"> </w:t>
      </w:r>
      <w:r w:rsidR="007E41E1" w:rsidRPr="009B1A45">
        <w:rPr>
          <w:b w:val="0"/>
          <w:bCs w:val="0"/>
          <w:color w:val="auto"/>
          <w:sz w:val="22"/>
          <w:szCs w:val="22"/>
        </w:rPr>
        <w:t>for more details.</w:t>
      </w:r>
      <w:bookmarkEnd w:id="1337"/>
    </w:p>
    <w:p w14:paraId="094F0F89" w14:textId="1D33B8A6" w:rsidR="00FE4A98" w:rsidRDefault="00FE4A98">
      <w:pPr>
        <w:spacing w:after="200"/>
        <w:rPr>
          <w:b/>
          <w:bCs/>
        </w:rPr>
        <w:pPrChange w:id="1341" w:author="Yoav Ram" w:date="2018-11-13T12:41:00Z">
          <w:pPr>
            <w:spacing w:after="200" w:line="480" w:lineRule="auto"/>
            <w:ind w:firstLine="0"/>
          </w:pPr>
        </w:pPrChange>
      </w:pPr>
      <w:bookmarkStart w:id="1342" w:name="_Ref454205793"/>
    </w:p>
    <w:p w14:paraId="65C16406" w14:textId="77777777" w:rsidR="00643E5F" w:rsidRDefault="00643E5F">
      <w:pPr>
        <w:spacing w:after="200"/>
        <w:rPr>
          <w:b/>
          <w:bCs/>
        </w:rPr>
        <w:pPrChange w:id="1343" w:author="Yoav Ram" w:date="2018-11-13T12:41:00Z">
          <w:pPr>
            <w:spacing w:after="200" w:line="480" w:lineRule="auto"/>
            <w:ind w:firstLine="0"/>
          </w:pPr>
        </w:pPrChange>
      </w:pPr>
    </w:p>
    <w:p w14:paraId="79CF6A79" w14:textId="77777777" w:rsidR="00643E5F" w:rsidRDefault="00643E5F">
      <w:pPr>
        <w:spacing w:after="200"/>
        <w:rPr>
          <w:b/>
          <w:bCs/>
        </w:rPr>
        <w:pPrChange w:id="1344" w:author="Yoav Ram" w:date="2018-11-13T12:41:00Z">
          <w:pPr>
            <w:spacing w:after="200" w:line="480" w:lineRule="auto"/>
            <w:ind w:firstLine="0"/>
          </w:pPr>
        </w:pPrChange>
      </w:pPr>
    </w:p>
    <w:p w14:paraId="38D720EB" w14:textId="77777777" w:rsidR="002C16C6" w:rsidRDefault="00FE4A98">
      <w:pPr>
        <w:pStyle w:val="Caption"/>
        <w:keepNext/>
        <w:spacing w:line="360" w:lineRule="auto"/>
        <w:jc w:val="center"/>
        <w:pPrChange w:id="1345" w:author="Yoav Ram" w:date="2018-11-13T12:41:00Z">
          <w:pPr>
            <w:pStyle w:val="Caption"/>
            <w:keepNext/>
            <w:spacing w:line="480" w:lineRule="auto"/>
            <w:ind w:firstLine="0"/>
            <w:jc w:val="center"/>
          </w:pPr>
        </w:pPrChange>
      </w:pPr>
      <w:r>
        <w:rPr>
          <w:noProof/>
          <w:sz w:val="24"/>
          <w:szCs w:val="24"/>
        </w:rPr>
        <w:drawing>
          <wp:inline distT="0" distB="0" distL="0" distR="0" wp14:anchorId="3277CFD0" wp14:editId="396C3EC5">
            <wp:extent cx="5264150" cy="1206500"/>
            <wp:effectExtent l="0" t="0" r="0" b="12700"/>
            <wp:docPr id="6" name="Picture 6" descr="Fig-Competition_prediction_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Competition_prediction_c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4150" cy="1206500"/>
                    </a:xfrm>
                    <a:prstGeom prst="rect">
                      <a:avLst/>
                    </a:prstGeom>
                    <a:noFill/>
                    <a:ln>
                      <a:noFill/>
                    </a:ln>
                  </pic:spPr>
                </pic:pic>
              </a:graphicData>
            </a:graphic>
          </wp:inline>
        </w:drawing>
      </w:r>
    </w:p>
    <w:p w14:paraId="36D6CEC6" w14:textId="58F122D4" w:rsidR="007E41E1" w:rsidRPr="009B1A45" w:rsidRDefault="002C16C6">
      <w:pPr>
        <w:pStyle w:val="Caption"/>
        <w:spacing w:line="360" w:lineRule="auto"/>
        <w:rPr>
          <w:b w:val="0"/>
          <w:bCs w:val="0"/>
          <w:color w:val="auto"/>
          <w:sz w:val="22"/>
          <w:szCs w:val="22"/>
        </w:rPr>
        <w:pPrChange w:id="1346" w:author="Yoav Ram" w:date="2018-11-13T12:41:00Z">
          <w:pPr>
            <w:pStyle w:val="Caption"/>
            <w:spacing w:line="480" w:lineRule="auto"/>
            <w:ind w:firstLine="0"/>
          </w:pPr>
        </w:pPrChange>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3</w:t>
      </w:r>
      <w:r w:rsidRPr="009B1A45">
        <w:rPr>
          <w:color w:val="auto"/>
          <w:sz w:val="22"/>
          <w:szCs w:val="22"/>
        </w:rPr>
        <w:fldChar w:fldCharType="end"/>
      </w:r>
      <w:r w:rsidRPr="009B1A45">
        <w:rPr>
          <w:color w:val="auto"/>
          <w:sz w:val="22"/>
          <w:szCs w:val="22"/>
        </w:rPr>
        <w:t xml:space="preserve">. </w:t>
      </w:r>
      <w:bookmarkEnd w:id="1342"/>
      <w:r w:rsidR="007E41E1" w:rsidRPr="009B1A45">
        <w:rPr>
          <w:color w:val="auto"/>
          <w:sz w:val="22"/>
          <w:szCs w:val="22"/>
        </w:rPr>
        <w:t>Mixed culture growth predictions with confidence intervals.</w:t>
      </w:r>
      <w:r w:rsidR="007E41E1" w:rsidRPr="009B1A45">
        <w:rPr>
          <w:b w:val="0"/>
          <w:bCs w:val="0"/>
          <w:color w:val="auto"/>
          <w:sz w:val="22"/>
          <w:szCs w:val="22"/>
        </w:rPr>
        <w:t xml:space="preserve"> </w:t>
      </w:r>
      <w:r w:rsidR="003E3C9C" w:rsidRPr="009B1A45">
        <w:rPr>
          <w:b w:val="0"/>
          <w:bCs w:val="0"/>
          <w:color w:val="auto"/>
          <w:sz w:val="22"/>
          <w:szCs w:val="22"/>
        </w:rPr>
        <w:t>See legend of</w:t>
      </w:r>
      <w:r w:rsidR="000F53ED" w:rsidRPr="009B1A45">
        <w:rPr>
          <w:b w:val="0"/>
          <w:bCs w:val="0"/>
          <w:color w:val="auto"/>
          <w:sz w:val="22"/>
          <w:szCs w:val="22"/>
        </w:rPr>
        <w:t xml:space="preserve"> </w:t>
      </w:r>
      <w:r w:rsidR="000F53ED" w:rsidRPr="009B1A45">
        <w:rPr>
          <w:b w:val="0"/>
          <w:bCs w:val="0"/>
          <w:color w:val="auto"/>
          <w:sz w:val="22"/>
          <w:szCs w:val="22"/>
        </w:rPr>
        <w:fldChar w:fldCharType="begin"/>
      </w:r>
      <w:r w:rsidR="000F53ED" w:rsidRPr="009B1A45">
        <w:rPr>
          <w:b w:val="0"/>
          <w:bCs w:val="0"/>
          <w:color w:val="auto"/>
          <w:sz w:val="22"/>
          <w:szCs w:val="22"/>
        </w:rPr>
        <w:instrText xml:space="preserve"> REF _Ref509481405 \h </w:instrText>
      </w:r>
      <w:r w:rsidR="00C54697" w:rsidRPr="009B1A45">
        <w:rPr>
          <w:b w:val="0"/>
          <w:bCs w:val="0"/>
          <w:color w:val="auto"/>
          <w:sz w:val="22"/>
          <w:szCs w:val="22"/>
        </w:rPr>
        <w:instrText xml:space="preserve"> \* MERGEFORMAT </w:instrText>
      </w:r>
      <w:r w:rsidR="000F53ED" w:rsidRPr="009B1A45">
        <w:rPr>
          <w:b w:val="0"/>
          <w:bCs w:val="0"/>
          <w:color w:val="auto"/>
          <w:sz w:val="22"/>
          <w:szCs w:val="22"/>
        </w:rPr>
      </w:r>
      <w:r w:rsidR="000F53ED" w:rsidRPr="009B1A45">
        <w:rPr>
          <w:b w:val="0"/>
          <w:bCs w:val="0"/>
          <w:color w:val="auto"/>
          <w:sz w:val="22"/>
          <w:szCs w:val="22"/>
        </w:rPr>
        <w:fldChar w:fldCharType="separate"/>
      </w:r>
      <w:r w:rsidR="00E66975" w:rsidRPr="00F3419E">
        <w:rPr>
          <w:color w:val="000000" w:themeColor="text1"/>
          <w:sz w:val="22"/>
          <w:szCs w:val="22"/>
        </w:rPr>
        <w:t xml:space="preserve">Figure </w:t>
      </w:r>
      <w:r w:rsidR="00E66975">
        <w:rPr>
          <w:noProof/>
          <w:color w:val="000000" w:themeColor="text1"/>
          <w:sz w:val="22"/>
          <w:szCs w:val="22"/>
        </w:rPr>
        <w:t>5</w:t>
      </w:r>
      <w:r w:rsidR="000F53ED" w:rsidRPr="009B1A45">
        <w:rPr>
          <w:b w:val="0"/>
          <w:bCs w:val="0"/>
          <w:color w:val="auto"/>
          <w:sz w:val="22"/>
          <w:szCs w:val="22"/>
        </w:rPr>
        <w:fldChar w:fldCharType="end"/>
      </w:r>
      <w:r w:rsidR="000F53ED" w:rsidRPr="009B1A45">
        <w:rPr>
          <w:b w:val="0"/>
          <w:bCs w:val="0"/>
          <w:color w:val="auto"/>
          <w:sz w:val="22"/>
          <w:szCs w:val="22"/>
        </w:rPr>
        <w:t xml:space="preserve"> </w:t>
      </w:r>
      <w:r w:rsidR="003E3C9C" w:rsidRPr="009B1A45">
        <w:rPr>
          <w:b w:val="0"/>
          <w:bCs w:val="0"/>
          <w:color w:val="auto"/>
          <w:sz w:val="22"/>
          <w:szCs w:val="22"/>
        </w:rPr>
        <w:t xml:space="preserve">for description of the markers and lines. </w:t>
      </w:r>
      <w:r w:rsidR="007E41E1" w:rsidRPr="009B1A45">
        <w:rPr>
          <w:b w:val="0"/>
          <w:bCs w:val="0"/>
          <w:color w:val="auto"/>
          <w:sz w:val="22"/>
          <w:szCs w:val="22"/>
        </w:rPr>
        <w:t>The gray area shows the 95% confidence interval</w:t>
      </w:r>
      <w:r w:rsidR="003E3C9C" w:rsidRPr="009B1A45">
        <w:rPr>
          <w:b w:val="0"/>
          <w:bCs w:val="0"/>
          <w:color w:val="auto"/>
          <w:sz w:val="22"/>
          <w:szCs w:val="22"/>
        </w:rPr>
        <w:t xml:space="preserve"> of the best-fit model</w:t>
      </w:r>
      <w:r w:rsidR="007E41E1" w:rsidRPr="009B1A45">
        <w:rPr>
          <w:b w:val="0"/>
          <w:bCs w:val="0"/>
          <w:color w:val="auto"/>
          <w:sz w:val="22"/>
          <w:szCs w:val="22"/>
        </w:rPr>
        <w:t>, calculated using bootstrap (1</w:t>
      </w:r>
      <w:r w:rsidR="003E3C9C" w:rsidRPr="009B1A45">
        <w:rPr>
          <w:b w:val="0"/>
          <w:bCs w:val="0"/>
          <w:color w:val="auto"/>
          <w:sz w:val="22"/>
          <w:szCs w:val="22"/>
        </w:rPr>
        <w:t>,</w:t>
      </w:r>
      <w:r w:rsidR="007E41E1" w:rsidRPr="009B1A45">
        <w:rPr>
          <w:b w:val="0"/>
          <w:bCs w:val="0"/>
          <w:color w:val="auto"/>
          <w:sz w:val="22"/>
          <w:szCs w:val="22"/>
        </w:rPr>
        <w:t>000 samples).</w:t>
      </w:r>
    </w:p>
    <w:p w14:paraId="390A8E9B" w14:textId="77777777" w:rsidR="00FE4A98" w:rsidRDefault="00FE4A98">
      <w:pPr>
        <w:spacing w:after="200"/>
        <w:rPr>
          <w:b/>
          <w:bCs/>
        </w:rPr>
        <w:pPrChange w:id="1347" w:author="Yoav Ram" w:date="2018-11-13T12:41:00Z">
          <w:pPr>
            <w:spacing w:after="200" w:line="480" w:lineRule="auto"/>
            <w:ind w:firstLine="0"/>
          </w:pPr>
        </w:pPrChange>
      </w:pPr>
      <w:bookmarkStart w:id="1348" w:name="_Ref453761035"/>
      <w:r>
        <w:br w:type="page"/>
      </w:r>
    </w:p>
    <w:bookmarkEnd w:id="1348"/>
    <w:p w14:paraId="1216030F" w14:textId="2BD6E161" w:rsidR="00AD4132" w:rsidRPr="002732BE" w:rsidRDefault="00AD4132">
      <w:pPr>
        <w:pStyle w:val="Caption"/>
        <w:spacing w:line="360" w:lineRule="auto"/>
        <w:outlineLvl w:val="0"/>
        <w:rPr>
          <w:b w:val="0"/>
          <w:bCs w:val="0"/>
          <w:color w:val="auto"/>
          <w:sz w:val="24"/>
          <w:szCs w:val="24"/>
        </w:rPr>
        <w:pPrChange w:id="1349" w:author="Yoav Ram" w:date="2018-11-14T11:42:00Z">
          <w:pPr>
            <w:pStyle w:val="Caption"/>
            <w:spacing w:line="480" w:lineRule="auto"/>
            <w:ind w:firstLine="0"/>
            <w:outlineLvl w:val="0"/>
          </w:pPr>
        </w:pPrChange>
      </w:pPr>
      <w:r w:rsidRPr="002732BE">
        <w:rPr>
          <w:color w:val="auto"/>
          <w:sz w:val="24"/>
          <w:szCs w:val="24"/>
        </w:rPr>
        <w:lastRenderedPageBreak/>
        <w:t>Tabl</w:t>
      </w:r>
      <w:r>
        <w:rPr>
          <w:color w:val="auto"/>
          <w:sz w:val="24"/>
          <w:szCs w:val="24"/>
        </w:rPr>
        <w:t>e</w:t>
      </w:r>
      <w:r w:rsidR="002C16C6">
        <w:rPr>
          <w:color w:val="auto"/>
          <w:sz w:val="24"/>
          <w:szCs w:val="24"/>
        </w:rPr>
        <w:t xml:space="preserve"> S1</w:t>
      </w:r>
      <w:r w:rsidRPr="002732BE">
        <w:rPr>
          <w:color w:val="auto"/>
          <w:sz w:val="24"/>
          <w:szCs w:val="24"/>
        </w:rPr>
        <w:t>. Growth models.</w:t>
      </w:r>
    </w:p>
    <w:tbl>
      <w:tblPr>
        <w:tblStyle w:val="MediumList1"/>
        <w:tblW w:w="0" w:type="auto"/>
        <w:jc w:val="center"/>
        <w:tblLook w:val="04A0" w:firstRow="1" w:lastRow="0" w:firstColumn="1" w:lastColumn="0" w:noHBand="0" w:noVBand="1"/>
        <w:tblPrChange w:id="1350" w:author="Yoav Ram" w:date="2018-11-14T11:42:00Z">
          <w:tblPr>
            <w:tblStyle w:val="MediumList1"/>
            <w:tblW w:w="0" w:type="auto"/>
            <w:tblLook w:val="04A0" w:firstRow="1" w:lastRow="0" w:firstColumn="1" w:lastColumn="0" w:noHBand="0" w:noVBand="1"/>
          </w:tblPr>
        </w:tblPrChange>
      </w:tblPr>
      <w:tblGrid>
        <w:gridCol w:w="917"/>
        <w:gridCol w:w="1106"/>
        <w:gridCol w:w="1377"/>
        <w:gridCol w:w="1106"/>
        <w:gridCol w:w="1056"/>
        <w:tblGridChange w:id="1351">
          <w:tblGrid>
            <w:gridCol w:w="1668"/>
            <w:gridCol w:w="1559"/>
            <w:gridCol w:w="1843"/>
            <w:gridCol w:w="1984"/>
            <w:gridCol w:w="1468"/>
          </w:tblGrid>
        </w:tblGridChange>
      </w:tblGrid>
      <w:tr w:rsidR="00AD4132" w:rsidRPr="001E0803" w14:paraId="5D9D4A92" w14:textId="77777777" w:rsidTr="0098689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Change w:id="1352" w:author="Yoav Ram" w:date="2018-11-14T11:42:00Z">
              <w:tcPr>
                <w:tcW w:w="1668" w:type="dxa"/>
                <w:vAlign w:val="center"/>
              </w:tcPr>
            </w:tcPrChange>
          </w:tcPr>
          <w:p w14:paraId="7180038E" w14:textId="77777777" w:rsidR="00AD4132" w:rsidRPr="001E0803" w:rsidRDefault="00AD4132">
            <w:pPr>
              <w:jc w:val="center"/>
              <w:cnfStyle w:val="101000000000" w:firstRow="1" w:lastRow="0" w:firstColumn="1" w:lastColumn="0" w:oddVBand="0" w:evenVBand="0" w:oddHBand="0" w:evenHBand="0" w:firstRowFirstColumn="0" w:firstRowLastColumn="0" w:lastRowFirstColumn="0" w:lastRowLastColumn="0"/>
              <w:rPr>
                <w:sz w:val="18"/>
                <w:szCs w:val="18"/>
              </w:rPr>
              <w:pPrChange w:id="1353" w:author="Yoav Ram" w:date="2018-11-14T11:42:00Z">
                <w:pPr>
                  <w:spacing w:line="480" w:lineRule="auto"/>
                  <w:ind w:firstLine="0"/>
                  <w:jc w:val="center"/>
                  <w:cnfStyle w:val="101000000000" w:firstRow="1" w:lastRow="0" w:firstColumn="1" w:lastColumn="0" w:oddVBand="0" w:evenVBand="0" w:oddHBand="0" w:evenHBand="0" w:firstRowFirstColumn="0" w:firstRowLastColumn="0" w:lastRowFirstColumn="0" w:lastRowLastColumn="0"/>
                </w:pPr>
              </w:pPrChange>
            </w:pPr>
            <w:r w:rsidRPr="001E0803">
              <w:rPr>
                <w:sz w:val="18"/>
                <w:szCs w:val="18"/>
              </w:rPr>
              <w:t>Model name</w:t>
            </w:r>
          </w:p>
        </w:tc>
        <w:tc>
          <w:tcPr>
            <w:tcW w:w="0" w:type="dxa"/>
            <w:vAlign w:val="center"/>
            <w:tcPrChange w:id="1354" w:author="Yoav Ram" w:date="2018-11-14T11:42:00Z">
              <w:tcPr>
                <w:tcW w:w="1559" w:type="dxa"/>
                <w:vAlign w:val="center"/>
              </w:tcPr>
            </w:tcPrChange>
          </w:tcPr>
          <w:p w14:paraId="571545C3" w14:textId="77777777" w:rsidR="00AD4132" w:rsidRPr="001E0803" w:rsidRDefault="00AD4132">
            <w:pPr>
              <w:jc w:val="center"/>
              <w:cnfStyle w:val="100000000000" w:firstRow="1" w:lastRow="0" w:firstColumn="0" w:lastColumn="0" w:oddVBand="0" w:evenVBand="0" w:oddHBand="0" w:evenHBand="0" w:firstRowFirstColumn="0" w:firstRowLastColumn="0" w:lastRowFirstColumn="0" w:lastRowLastColumn="0"/>
              <w:rPr>
                <w:b/>
                <w:bCs/>
                <w:sz w:val="18"/>
                <w:szCs w:val="18"/>
              </w:rPr>
              <w:pPrChange w:id="1355" w:author="Yoav Ram" w:date="2018-11-14T11:42: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1E0803">
              <w:rPr>
                <w:b/>
                <w:bCs/>
                <w:sz w:val="18"/>
                <w:szCs w:val="18"/>
              </w:rPr>
              <w:t># Parameters</w:t>
            </w:r>
          </w:p>
        </w:tc>
        <w:tc>
          <w:tcPr>
            <w:tcW w:w="0" w:type="dxa"/>
            <w:vAlign w:val="center"/>
            <w:tcPrChange w:id="1356" w:author="Yoav Ram" w:date="2018-11-14T11:42:00Z">
              <w:tcPr>
                <w:tcW w:w="1843" w:type="dxa"/>
                <w:vAlign w:val="center"/>
              </w:tcPr>
            </w:tcPrChange>
          </w:tcPr>
          <w:p w14:paraId="66222853" w14:textId="77777777" w:rsidR="00AD4132" w:rsidRPr="001E0803" w:rsidRDefault="00AD4132">
            <w:pPr>
              <w:jc w:val="center"/>
              <w:cnfStyle w:val="100000000000" w:firstRow="1" w:lastRow="0" w:firstColumn="0" w:lastColumn="0" w:oddVBand="0" w:evenVBand="0" w:oddHBand="0" w:evenHBand="0" w:firstRowFirstColumn="0" w:firstRowLastColumn="0" w:lastRowFirstColumn="0" w:lastRowLastColumn="0"/>
              <w:rPr>
                <w:b/>
                <w:bCs/>
                <w:sz w:val="18"/>
                <w:szCs w:val="18"/>
              </w:rPr>
              <w:pPrChange w:id="1357" w:author="Yoav Ram" w:date="2018-11-14T11:42: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1E0803">
              <w:rPr>
                <w:b/>
                <w:bCs/>
                <w:sz w:val="18"/>
                <w:szCs w:val="18"/>
              </w:rPr>
              <w:t>Free Parameters</w:t>
            </w:r>
          </w:p>
        </w:tc>
        <w:tc>
          <w:tcPr>
            <w:tcW w:w="0" w:type="dxa"/>
            <w:vAlign w:val="center"/>
            <w:tcPrChange w:id="1358" w:author="Yoav Ram" w:date="2018-11-14T11:42:00Z">
              <w:tcPr>
                <w:tcW w:w="1984" w:type="dxa"/>
                <w:vAlign w:val="center"/>
              </w:tcPr>
            </w:tcPrChange>
          </w:tcPr>
          <w:p w14:paraId="4771D3DD" w14:textId="77777777" w:rsidR="00AD4132" w:rsidRPr="001E0803" w:rsidRDefault="00AD4132">
            <w:pPr>
              <w:jc w:val="center"/>
              <w:cnfStyle w:val="100000000000" w:firstRow="1" w:lastRow="0" w:firstColumn="0" w:lastColumn="0" w:oddVBand="0" w:evenVBand="0" w:oddHBand="0" w:evenHBand="0" w:firstRowFirstColumn="0" w:firstRowLastColumn="0" w:lastRowFirstColumn="0" w:lastRowLastColumn="0"/>
              <w:rPr>
                <w:b/>
                <w:bCs/>
                <w:sz w:val="18"/>
                <w:szCs w:val="18"/>
              </w:rPr>
              <w:pPrChange w:id="1359" w:author="Yoav Ram" w:date="2018-11-14T11:42: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1E0803">
              <w:rPr>
                <w:b/>
                <w:bCs/>
                <w:sz w:val="18"/>
                <w:szCs w:val="18"/>
              </w:rPr>
              <w:t>Fixed Parameters</w:t>
            </w:r>
          </w:p>
        </w:tc>
        <w:tc>
          <w:tcPr>
            <w:tcW w:w="0" w:type="dxa"/>
            <w:vAlign w:val="center"/>
            <w:tcPrChange w:id="1360" w:author="Yoav Ram" w:date="2018-11-14T11:42:00Z">
              <w:tcPr>
                <w:tcW w:w="1468" w:type="dxa"/>
                <w:vAlign w:val="center"/>
              </w:tcPr>
            </w:tcPrChange>
          </w:tcPr>
          <w:p w14:paraId="74D9ABB6" w14:textId="77777777" w:rsidR="00AD4132" w:rsidRPr="001E0803" w:rsidRDefault="00AD4132">
            <w:pPr>
              <w:jc w:val="center"/>
              <w:cnfStyle w:val="100000000000" w:firstRow="1" w:lastRow="0" w:firstColumn="0" w:lastColumn="0" w:oddVBand="0" w:evenVBand="0" w:oddHBand="0" w:evenHBand="0" w:firstRowFirstColumn="0" w:firstRowLastColumn="0" w:lastRowFirstColumn="0" w:lastRowLastColumn="0"/>
              <w:rPr>
                <w:b/>
                <w:bCs/>
                <w:sz w:val="18"/>
                <w:szCs w:val="18"/>
              </w:rPr>
              <w:pPrChange w:id="1361" w:author="Yoav Ram" w:date="2018-11-14T11:42: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1E0803">
              <w:rPr>
                <w:b/>
                <w:bCs/>
                <w:sz w:val="18"/>
                <w:szCs w:val="18"/>
              </w:rPr>
              <w:t>References</w:t>
            </w:r>
          </w:p>
        </w:tc>
      </w:tr>
      <w:tr w:rsidR="00AD4132" w:rsidRPr="001E0803" w14:paraId="3EF924D6" w14:textId="77777777" w:rsidTr="009868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Change w:id="1362" w:author="Yoav Ram" w:date="2018-11-14T11:42:00Z">
              <w:tcPr>
                <w:tcW w:w="1668" w:type="dxa"/>
                <w:vAlign w:val="center"/>
              </w:tcPr>
            </w:tcPrChange>
          </w:tcPr>
          <w:p w14:paraId="76429AC7" w14:textId="77777777" w:rsidR="00AD4132" w:rsidRPr="001E0803" w:rsidRDefault="00AD4132">
            <w:pPr>
              <w:jc w:val="center"/>
              <w:cnfStyle w:val="001000100000" w:firstRow="0" w:lastRow="0" w:firstColumn="1" w:lastColumn="0" w:oddVBand="0" w:evenVBand="0" w:oddHBand="1" w:evenHBand="0" w:firstRowFirstColumn="0" w:firstRowLastColumn="0" w:lastRowFirstColumn="0" w:lastRowLastColumn="0"/>
              <w:rPr>
                <w:sz w:val="18"/>
                <w:szCs w:val="18"/>
              </w:rPr>
              <w:pPrChange w:id="1363" w:author="Yoav Ram" w:date="2018-11-14T11:42:00Z">
                <w:pPr>
                  <w:spacing w:line="480" w:lineRule="auto"/>
                  <w:ind w:firstLine="0"/>
                  <w:jc w:val="center"/>
                  <w:cnfStyle w:val="001000100000" w:firstRow="0" w:lastRow="0" w:firstColumn="1" w:lastColumn="0" w:oddVBand="0" w:evenVBand="0" w:oddHBand="1" w:evenHBand="0" w:firstRowFirstColumn="0" w:firstRowLastColumn="0" w:lastRowFirstColumn="0" w:lastRowLastColumn="0"/>
                </w:pPr>
              </w:pPrChange>
            </w:pPr>
            <w:r w:rsidRPr="001E0803">
              <w:rPr>
                <w:sz w:val="18"/>
                <w:szCs w:val="18"/>
              </w:rPr>
              <w:t>Baranyi Roberts 1994</w:t>
            </w:r>
          </w:p>
        </w:tc>
        <w:tc>
          <w:tcPr>
            <w:tcW w:w="0" w:type="dxa"/>
            <w:vAlign w:val="center"/>
            <w:tcPrChange w:id="1364" w:author="Yoav Ram" w:date="2018-11-14T11:42:00Z">
              <w:tcPr>
                <w:tcW w:w="1559" w:type="dxa"/>
                <w:vAlign w:val="center"/>
              </w:tcPr>
            </w:tcPrChange>
          </w:tcPr>
          <w:p w14:paraId="7438B907" w14:textId="77777777" w:rsidR="00AD4132" w:rsidRPr="001E0803" w:rsidRDefault="00AD4132">
            <w:pPr>
              <w:jc w:val="center"/>
              <w:cnfStyle w:val="000000100000" w:firstRow="0" w:lastRow="0" w:firstColumn="0" w:lastColumn="0" w:oddVBand="0" w:evenVBand="0" w:oddHBand="1" w:evenHBand="0" w:firstRowFirstColumn="0" w:firstRowLastColumn="0" w:lastRowFirstColumn="0" w:lastRowLastColumn="0"/>
              <w:rPr>
                <w:sz w:val="18"/>
                <w:szCs w:val="18"/>
              </w:rPr>
              <w:pPrChange w:id="1365"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6</w:t>
            </w:r>
          </w:p>
        </w:tc>
        <w:tc>
          <w:tcPr>
            <w:tcW w:w="0" w:type="dxa"/>
            <w:vAlign w:val="center"/>
            <w:tcPrChange w:id="1366" w:author="Yoav Ram" w:date="2018-11-14T11:42:00Z">
              <w:tcPr>
                <w:tcW w:w="1843" w:type="dxa"/>
                <w:vAlign w:val="center"/>
              </w:tcPr>
            </w:tcPrChange>
          </w:tcPr>
          <w:p w14:paraId="3F1F41BF" w14:textId="4E0A0832" w:rsidR="00AD4132" w:rsidRPr="001E0803" w:rsidRDefault="00782422">
            <w:pPr>
              <w:jc w:val="center"/>
              <w:cnfStyle w:val="000000100000" w:firstRow="0" w:lastRow="0" w:firstColumn="0" w:lastColumn="0" w:oddVBand="0" w:evenVBand="0" w:oddHBand="1" w:evenHBand="0" w:firstRowFirstColumn="0" w:firstRowLastColumn="0" w:lastRowFirstColumn="0" w:lastRowLastColumn="0"/>
              <w:rPr>
                <w:sz w:val="18"/>
                <w:szCs w:val="18"/>
              </w:rPr>
              <w:pPrChange w:id="1367"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0" w:type="dxa"/>
            <w:vAlign w:val="center"/>
            <w:tcPrChange w:id="1368" w:author="Yoav Ram" w:date="2018-11-14T11:42:00Z">
              <w:tcPr>
                <w:tcW w:w="1984" w:type="dxa"/>
                <w:vAlign w:val="center"/>
              </w:tcPr>
            </w:tcPrChange>
          </w:tcPr>
          <w:p w14:paraId="2D2A0E23" w14:textId="77777777" w:rsidR="00AD4132" w:rsidRPr="001E0803" w:rsidRDefault="00AD4132">
            <w:pPr>
              <w:jc w:val="center"/>
              <w:cnfStyle w:val="000000100000" w:firstRow="0" w:lastRow="0" w:firstColumn="0" w:lastColumn="0" w:oddVBand="0" w:evenVBand="0" w:oddHBand="1" w:evenHBand="0" w:firstRowFirstColumn="0" w:firstRowLastColumn="0" w:lastRowFirstColumn="0" w:lastRowLastColumn="0"/>
              <w:rPr>
                <w:sz w:val="18"/>
                <w:szCs w:val="18"/>
              </w:rPr>
              <w:pPrChange w:id="1369"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w:t>
            </w:r>
          </w:p>
          <w:p w14:paraId="416D0EB6" w14:textId="77777777" w:rsidR="00AD4132" w:rsidRPr="001E0803" w:rsidRDefault="00AD4132">
            <w:pPr>
              <w:jc w:val="center"/>
              <w:cnfStyle w:val="000000100000" w:firstRow="0" w:lastRow="0" w:firstColumn="0" w:lastColumn="0" w:oddVBand="0" w:evenVBand="0" w:oddHBand="1" w:evenHBand="0" w:firstRowFirstColumn="0" w:firstRowLastColumn="0" w:lastRowFirstColumn="0" w:lastRowLastColumn="0"/>
              <w:rPr>
                <w:sz w:val="18"/>
                <w:szCs w:val="18"/>
              </w:rPr>
              <w:pPrChange w:id="1370"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p>
        </w:tc>
        <w:tc>
          <w:tcPr>
            <w:tcW w:w="0" w:type="dxa"/>
            <w:vAlign w:val="center"/>
            <w:tcPrChange w:id="1371" w:author="Yoav Ram" w:date="2018-11-14T11:42:00Z">
              <w:tcPr>
                <w:tcW w:w="1468" w:type="dxa"/>
                <w:vAlign w:val="center"/>
              </w:tcPr>
            </w:tcPrChange>
          </w:tcPr>
          <w:p w14:paraId="0FDA2639" w14:textId="78293DF9" w:rsidR="00AD4132" w:rsidRPr="001E0803" w:rsidRDefault="00AD4132">
            <w:pPr>
              <w:jc w:val="center"/>
              <w:cnfStyle w:val="000000100000" w:firstRow="0" w:lastRow="0" w:firstColumn="0" w:lastColumn="0" w:oddVBand="0" w:evenVBand="0" w:oddHBand="1" w:evenHBand="0" w:firstRowFirstColumn="0" w:firstRowLastColumn="0" w:lastRowFirstColumn="0" w:lastRowLastColumn="0"/>
              <w:rPr>
                <w:sz w:val="18"/>
                <w:szCs w:val="18"/>
              </w:rPr>
              <w:pPrChange w:id="1372"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fldChar w:fldCharType="begin" w:fldLock="1"/>
            </w:r>
            <w:r w:rsidR="00F74E04">
              <w:rPr>
                <w:sz w:val="18"/>
                <w:szCs w:val="18"/>
              </w:rPr>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(12)","plainTextFormattedCitation":"(12)","previouslyFormattedCitation":"(12)"},"properties":{"noteIndex":0},"schema":"https://github.com/citation-style-language/schema/raw/master/csl-citation.json"}</w:instrText>
            </w:r>
            <w:r w:rsidRPr="001E0803">
              <w:rPr>
                <w:sz w:val="18"/>
                <w:szCs w:val="18"/>
              </w:rPr>
              <w:fldChar w:fldCharType="separate"/>
            </w:r>
            <w:r w:rsidR="00667056" w:rsidRPr="00667056">
              <w:rPr>
                <w:noProof/>
                <w:sz w:val="18"/>
                <w:szCs w:val="18"/>
              </w:rPr>
              <w:t>(12)</w:t>
            </w:r>
            <w:r w:rsidRPr="001E0803">
              <w:rPr>
                <w:sz w:val="18"/>
                <w:szCs w:val="18"/>
              </w:rPr>
              <w:fldChar w:fldCharType="end"/>
            </w:r>
          </w:p>
        </w:tc>
      </w:tr>
      <w:tr w:rsidR="00AD4132" w:rsidRPr="001E0803" w14:paraId="28B9FC0F" w14:textId="77777777" w:rsidTr="00986895">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Change w:id="1373" w:author="Yoav Ram" w:date="2018-11-14T11:42:00Z">
              <w:tcPr>
                <w:tcW w:w="1668" w:type="dxa"/>
                <w:vAlign w:val="center"/>
              </w:tcPr>
            </w:tcPrChange>
          </w:tcPr>
          <w:p w14:paraId="7706EE32" w14:textId="77777777" w:rsidR="00AD4132" w:rsidRPr="001E0803" w:rsidRDefault="00AD4132">
            <w:pPr>
              <w:jc w:val="center"/>
              <w:rPr>
                <w:sz w:val="18"/>
                <w:szCs w:val="18"/>
              </w:rPr>
              <w:pPrChange w:id="1374" w:author="Yoav Ram" w:date="2018-11-14T11:42:00Z">
                <w:pPr>
                  <w:spacing w:line="480" w:lineRule="auto"/>
                  <w:ind w:firstLine="0"/>
                  <w:jc w:val="center"/>
                </w:pPr>
              </w:pPrChange>
            </w:pPr>
            <w:r w:rsidRPr="001E0803">
              <w:rPr>
                <w:sz w:val="18"/>
                <w:szCs w:val="18"/>
              </w:rPr>
              <w:t>Baranyi 1997</w:t>
            </w:r>
          </w:p>
        </w:tc>
        <w:tc>
          <w:tcPr>
            <w:tcW w:w="0" w:type="dxa"/>
            <w:vAlign w:val="center"/>
            <w:tcPrChange w:id="1375" w:author="Yoav Ram" w:date="2018-11-14T11:42:00Z">
              <w:tcPr>
                <w:tcW w:w="1559" w:type="dxa"/>
                <w:vAlign w:val="center"/>
              </w:tcPr>
            </w:tcPrChange>
          </w:tcPr>
          <w:p w14:paraId="5FECE6CE" w14:textId="77777777" w:rsidR="00AD4132" w:rsidRPr="001E0803" w:rsidRDefault="00AD4132">
            <w:pPr>
              <w:jc w:val="center"/>
              <w:cnfStyle w:val="000000000000" w:firstRow="0" w:lastRow="0" w:firstColumn="0" w:lastColumn="0" w:oddVBand="0" w:evenVBand="0" w:oddHBand="0" w:evenHBand="0" w:firstRowFirstColumn="0" w:firstRowLastColumn="0" w:lastRowFirstColumn="0" w:lastRowLastColumn="0"/>
              <w:rPr>
                <w:sz w:val="18"/>
                <w:szCs w:val="18"/>
              </w:rPr>
              <w:pPrChange w:id="1376"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5</w:t>
            </w:r>
          </w:p>
        </w:tc>
        <w:tc>
          <w:tcPr>
            <w:tcW w:w="0" w:type="dxa"/>
            <w:vAlign w:val="center"/>
            <w:tcPrChange w:id="1377" w:author="Yoav Ram" w:date="2018-11-14T11:42:00Z">
              <w:tcPr>
                <w:tcW w:w="1843" w:type="dxa"/>
                <w:vAlign w:val="center"/>
              </w:tcPr>
            </w:tcPrChange>
          </w:tcPr>
          <w:p w14:paraId="1E5F4361" w14:textId="4B533F61" w:rsidR="00AD4132" w:rsidRPr="001E0803" w:rsidRDefault="00782422">
            <w:pPr>
              <w:jc w:val="center"/>
              <w:cnfStyle w:val="000000000000" w:firstRow="0" w:lastRow="0" w:firstColumn="0" w:lastColumn="0" w:oddVBand="0" w:evenVBand="0" w:oddHBand="0" w:evenHBand="0" w:firstRowFirstColumn="0" w:firstRowLastColumn="0" w:lastRowFirstColumn="0" w:lastRowLastColumn="0"/>
              <w:rPr>
                <w:sz w:val="18"/>
                <w:szCs w:val="18"/>
              </w:rPr>
              <w:pPrChange w:id="1378"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0" w:type="dxa"/>
            <w:vAlign w:val="center"/>
            <w:tcPrChange w:id="1379" w:author="Yoav Ram" w:date="2018-11-14T11:42:00Z">
              <w:tcPr>
                <w:tcW w:w="1984" w:type="dxa"/>
                <w:vAlign w:val="center"/>
              </w:tcPr>
            </w:tcPrChange>
          </w:tcPr>
          <w:p w14:paraId="47A8B236" w14:textId="77777777" w:rsidR="00AD4132" w:rsidRPr="001E0803" w:rsidRDefault="00AD4132">
            <w:pPr>
              <w:jc w:val="center"/>
              <w:cnfStyle w:val="000000000000" w:firstRow="0" w:lastRow="0" w:firstColumn="0" w:lastColumn="0" w:oddVBand="0" w:evenVBand="0" w:oddHBand="0" w:evenHBand="0" w:firstRowFirstColumn="0" w:firstRowLastColumn="0" w:lastRowFirstColumn="0" w:lastRowLastColumn="0"/>
              <w:rPr>
                <w:sz w:val="18"/>
                <w:szCs w:val="18"/>
              </w:rPr>
              <w:pPrChange w:id="1380"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m:oMathPara>
              <m:oMath>
                <m:r>
                  <m:rPr>
                    <m:sty m:val="p"/>
                  </m:rPr>
                  <w:rPr>
                    <w:rFonts w:ascii="Cambria Math" w:hAnsi="Cambria Math"/>
                    <w:sz w:val="18"/>
                    <w:szCs w:val="18"/>
                  </w:rPr>
                  <m:t>m=r</m:t>
                </m:r>
              </m:oMath>
            </m:oMathPara>
          </w:p>
        </w:tc>
        <w:tc>
          <w:tcPr>
            <w:tcW w:w="0" w:type="dxa"/>
            <w:vAlign w:val="center"/>
            <w:tcPrChange w:id="1381" w:author="Yoav Ram" w:date="2018-11-14T11:42:00Z">
              <w:tcPr>
                <w:tcW w:w="1468" w:type="dxa"/>
                <w:vAlign w:val="center"/>
              </w:tcPr>
            </w:tcPrChange>
          </w:tcPr>
          <w:p w14:paraId="2DC99085" w14:textId="77777777" w:rsidR="00AD4132" w:rsidRPr="001E0803" w:rsidRDefault="00AD4132">
            <w:pPr>
              <w:jc w:val="center"/>
              <w:cnfStyle w:val="000000000000" w:firstRow="0" w:lastRow="0" w:firstColumn="0" w:lastColumn="0" w:oddVBand="0" w:evenVBand="0" w:oddHBand="0" w:evenHBand="0" w:firstRowFirstColumn="0" w:firstRowLastColumn="0" w:lastRowFirstColumn="0" w:lastRowLastColumn="0"/>
              <w:rPr>
                <w:sz w:val="18"/>
                <w:szCs w:val="18"/>
              </w:rPr>
              <w:pPrChange w:id="1382"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w:t>
            </w:r>
          </w:p>
        </w:tc>
      </w:tr>
      <w:tr w:rsidR="00AD4132" w:rsidRPr="001E0803" w14:paraId="39764689" w14:textId="77777777" w:rsidTr="009868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Change w:id="1383" w:author="Yoav Ram" w:date="2018-11-14T11:42:00Z">
              <w:tcPr>
                <w:tcW w:w="1668" w:type="dxa"/>
                <w:vAlign w:val="center"/>
              </w:tcPr>
            </w:tcPrChange>
          </w:tcPr>
          <w:p w14:paraId="020798B4" w14:textId="77777777" w:rsidR="00AD4132" w:rsidRPr="001E0803" w:rsidRDefault="00AD4132">
            <w:pPr>
              <w:jc w:val="center"/>
              <w:cnfStyle w:val="001000100000" w:firstRow="0" w:lastRow="0" w:firstColumn="1" w:lastColumn="0" w:oddVBand="0" w:evenVBand="0" w:oddHBand="1" w:evenHBand="0" w:firstRowFirstColumn="0" w:firstRowLastColumn="0" w:lastRowFirstColumn="0" w:lastRowLastColumn="0"/>
              <w:rPr>
                <w:sz w:val="18"/>
                <w:szCs w:val="18"/>
              </w:rPr>
              <w:pPrChange w:id="1384" w:author="Yoav Ram" w:date="2018-11-14T11:42:00Z">
                <w:pPr>
                  <w:spacing w:line="480" w:lineRule="auto"/>
                  <w:ind w:firstLine="0"/>
                  <w:jc w:val="center"/>
                  <w:cnfStyle w:val="001000100000" w:firstRow="0" w:lastRow="0" w:firstColumn="1" w:lastColumn="0" w:oddVBand="0" w:evenVBand="0" w:oddHBand="1" w:evenHBand="0" w:firstRowFirstColumn="0" w:firstRowLastColumn="0" w:lastRowFirstColumn="0" w:lastRowLastColumn="0"/>
                </w:pPr>
              </w:pPrChange>
            </w:pPr>
            <w:r w:rsidRPr="001E0803">
              <w:rPr>
                <w:sz w:val="18"/>
                <w:szCs w:val="18"/>
              </w:rPr>
              <w:t>Baranyi Roberts 1994</w:t>
            </w:r>
          </w:p>
        </w:tc>
        <w:tc>
          <w:tcPr>
            <w:tcW w:w="0" w:type="dxa"/>
            <w:vAlign w:val="center"/>
            <w:tcPrChange w:id="1385" w:author="Yoav Ram" w:date="2018-11-14T11:42:00Z">
              <w:tcPr>
                <w:tcW w:w="1559" w:type="dxa"/>
                <w:vAlign w:val="center"/>
              </w:tcPr>
            </w:tcPrChange>
          </w:tcPr>
          <w:p w14:paraId="7879EF47" w14:textId="77777777" w:rsidR="00AD4132" w:rsidRPr="001E0803" w:rsidRDefault="00AD4132">
            <w:pPr>
              <w:jc w:val="center"/>
              <w:cnfStyle w:val="000000100000" w:firstRow="0" w:lastRow="0" w:firstColumn="0" w:lastColumn="0" w:oddVBand="0" w:evenVBand="0" w:oddHBand="1" w:evenHBand="0" w:firstRowFirstColumn="0" w:firstRowLastColumn="0" w:lastRowFirstColumn="0" w:lastRowLastColumn="0"/>
              <w:rPr>
                <w:sz w:val="18"/>
                <w:szCs w:val="18"/>
              </w:rPr>
              <w:pPrChange w:id="1386"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5</w:t>
            </w:r>
          </w:p>
        </w:tc>
        <w:tc>
          <w:tcPr>
            <w:tcW w:w="0" w:type="dxa"/>
            <w:vAlign w:val="center"/>
            <w:tcPrChange w:id="1387" w:author="Yoav Ram" w:date="2018-11-14T11:42:00Z">
              <w:tcPr>
                <w:tcW w:w="1843" w:type="dxa"/>
                <w:vAlign w:val="center"/>
              </w:tcPr>
            </w:tcPrChange>
          </w:tcPr>
          <w:p w14:paraId="78DD7858" w14:textId="77777777" w:rsidR="00AD4132" w:rsidRPr="001E0803" w:rsidRDefault="00782422">
            <w:pPr>
              <w:jc w:val="center"/>
              <w:cnfStyle w:val="000000100000" w:firstRow="0" w:lastRow="0" w:firstColumn="0" w:lastColumn="0" w:oddVBand="0" w:evenVBand="0" w:oddHBand="1" w:evenHBand="0" w:firstRowFirstColumn="0" w:firstRowLastColumn="0" w:lastRowFirstColumn="0" w:lastRowLastColumn="0"/>
              <w:rPr>
                <w:sz w:val="18"/>
                <w:szCs w:val="18"/>
              </w:rPr>
              <w:pPrChange w:id="1388"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0" w:type="dxa"/>
            <w:vAlign w:val="center"/>
            <w:tcPrChange w:id="1389" w:author="Yoav Ram" w:date="2018-11-14T11:42:00Z">
              <w:tcPr>
                <w:tcW w:w="1984" w:type="dxa"/>
                <w:vAlign w:val="center"/>
              </w:tcPr>
            </w:tcPrChange>
          </w:tcPr>
          <w:p w14:paraId="635EBAFB" w14:textId="4F134AC2" w:rsidR="00AD4132" w:rsidRPr="001E0803" w:rsidRDefault="00B36A9E">
            <w:pPr>
              <w:jc w:val="center"/>
              <w:cnfStyle w:val="000000100000" w:firstRow="0" w:lastRow="0" w:firstColumn="0" w:lastColumn="0" w:oddVBand="0" w:evenVBand="0" w:oddHBand="1" w:evenHBand="0" w:firstRowFirstColumn="0" w:firstRowLastColumn="0" w:lastRowFirstColumn="0" w:lastRowLastColumn="0"/>
              <w:rPr>
                <w:sz w:val="18"/>
                <w:szCs w:val="18"/>
              </w:rPr>
              <w:pPrChange w:id="1390"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m:oMathPara>
              <m:oMath>
                <m:r>
                  <w:rPr>
                    <w:rFonts w:ascii="Cambria Math" w:hAnsi="Cambria Math"/>
                    <w:sz w:val="18"/>
                    <w:szCs w:val="18"/>
                  </w:rPr>
                  <m:t>ν</m:t>
                </m:r>
                <m:r>
                  <m:rPr>
                    <m:sty m:val="p"/>
                  </m:rPr>
                  <w:rPr>
                    <w:rFonts w:ascii="Helvetica" w:eastAsia="Helvetica" w:hAnsi="Helvetica" w:cs="Helvetica"/>
                    <w:sz w:val="18"/>
                    <w:szCs w:val="18"/>
                  </w:rPr>
                  <m:t>=1</m:t>
                </m:r>
              </m:oMath>
            </m:oMathPara>
          </w:p>
        </w:tc>
        <w:tc>
          <w:tcPr>
            <w:tcW w:w="0" w:type="dxa"/>
            <w:vAlign w:val="center"/>
            <w:tcPrChange w:id="1391" w:author="Yoav Ram" w:date="2018-11-14T11:42:00Z">
              <w:tcPr>
                <w:tcW w:w="1468" w:type="dxa"/>
                <w:vAlign w:val="center"/>
              </w:tcPr>
            </w:tcPrChange>
          </w:tcPr>
          <w:p w14:paraId="4438287E" w14:textId="77777777" w:rsidR="00AD4132" w:rsidRPr="001E0803" w:rsidRDefault="00AD4132">
            <w:pPr>
              <w:jc w:val="center"/>
              <w:cnfStyle w:val="000000100000" w:firstRow="0" w:lastRow="0" w:firstColumn="0" w:lastColumn="0" w:oddVBand="0" w:evenVBand="0" w:oddHBand="1" w:evenHBand="0" w:firstRowFirstColumn="0" w:firstRowLastColumn="0" w:lastRowFirstColumn="0" w:lastRowLastColumn="0"/>
              <w:rPr>
                <w:sz w:val="18"/>
                <w:szCs w:val="18"/>
              </w:rPr>
              <w:pPrChange w:id="1392"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w:t>
            </w:r>
          </w:p>
        </w:tc>
      </w:tr>
      <w:tr w:rsidR="00AD4132" w:rsidRPr="001E0803" w14:paraId="5C0F3857" w14:textId="77777777" w:rsidTr="00986895">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Change w:id="1393" w:author="Yoav Ram" w:date="2018-11-14T11:42:00Z">
              <w:tcPr>
                <w:tcW w:w="1668" w:type="dxa"/>
                <w:vAlign w:val="center"/>
              </w:tcPr>
            </w:tcPrChange>
          </w:tcPr>
          <w:p w14:paraId="097CCAAB" w14:textId="77777777" w:rsidR="00AD4132" w:rsidRPr="001E0803" w:rsidRDefault="00AD4132">
            <w:pPr>
              <w:jc w:val="center"/>
              <w:rPr>
                <w:sz w:val="18"/>
                <w:szCs w:val="18"/>
              </w:rPr>
              <w:pPrChange w:id="1394" w:author="Yoav Ram" w:date="2018-11-14T11:42:00Z">
                <w:pPr>
                  <w:spacing w:line="480" w:lineRule="auto"/>
                  <w:ind w:firstLine="0"/>
                  <w:jc w:val="center"/>
                </w:pPr>
              </w:pPrChange>
            </w:pPr>
            <w:r w:rsidRPr="001E0803">
              <w:rPr>
                <w:sz w:val="18"/>
                <w:szCs w:val="18"/>
              </w:rPr>
              <w:t>Richards 1959</w:t>
            </w:r>
          </w:p>
        </w:tc>
        <w:tc>
          <w:tcPr>
            <w:tcW w:w="0" w:type="dxa"/>
            <w:vAlign w:val="center"/>
            <w:tcPrChange w:id="1395" w:author="Yoav Ram" w:date="2018-11-14T11:42:00Z">
              <w:tcPr>
                <w:tcW w:w="1559" w:type="dxa"/>
                <w:vAlign w:val="center"/>
              </w:tcPr>
            </w:tcPrChange>
          </w:tcPr>
          <w:p w14:paraId="1377ADE2" w14:textId="77777777" w:rsidR="00AD4132" w:rsidRPr="001E0803" w:rsidRDefault="00AD4132">
            <w:pPr>
              <w:jc w:val="center"/>
              <w:cnfStyle w:val="000000000000" w:firstRow="0" w:lastRow="0" w:firstColumn="0" w:lastColumn="0" w:oddVBand="0" w:evenVBand="0" w:oddHBand="0" w:evenHBand="0" w:firstRowFirstColumn="0" w:firstRowLastColumn="0" w:lastRowFirstColumn="0" w:lastRowLastColumn="0"/>
              <w:rPr>
                <w:sz w:val="18"/>
                <w:szCs w:val="18"/>
              </w:rPr>
              <w:pPrChange w:id="1396"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4</w:t>
            </w:r>
          </w:p>
        </w:tc>
        <w:tc>
          <w:tcPr>
            <w:tcW w:w="0" w:type="dxa"/>
            <w:vAlign w:val="center"/>
            <w:tcPrChange w:id="1397" w:author="Yoav Ram" w:date="2018-11-14T11:42:00Z">
              <w:tcPr>
                <w:tcW w:w="1843" w:type="dxa"/>
                <w:vAlign w:val="center"/>
              </w:tcPr>
            </w:tcPrChange>
          </w:tcPr>
          <w:p w14:paraId="71566D92" w14:textId="04E8687B" w:rsidR="00AD4132" w:rsidRPr="00B36A9E" w:rsidRDefault="00782422">
            <w:pPr>
              <w:jc w:val="center"/>
              <w:cnfStyle w:val="000000000000" w:firstRow="0" w:lastRow="0" w:firstColumn="0" w:lastColumn="0" w:oddVBand="0" w:evenVBand="0" w:oddHBand="0" w:evenHBand="0" w:firstRowFirstColumn="0" w:firstRowLastColumn="0" w:lastRowFirstColumn="0" w:lastRowLastColumn="0"/>
              <w:rPr>
                <w:sz w:val="18"/>
                <w:szCs w:val="18"/>
              </w:rPr>
              <w:pPrChange w:id="1398"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oMath>
            </m:oMathPara>
          </w:p>
        </w:tc>
        <w:tc>
          <w:tcPr>
            <w:tcW w:w="0" w:type="dxa"/>
            <w:vAlign w:val="center"/>
            <w:tcPrChange w:id="1399" w:author="Yoav Ram" w:date="2018-11-14T11:42:00Z">
              <w:tcPr>
                <w:tcW w:w="1984" w:type="dxa"/>
                <w:vAlign w:val="center"/>
              </w:tcPr>
            </w:tcPrChange>
          </w:tcPr>
          <w:p w14:paraId="1BB67C44" w14:textId="427103C1" w:rsidR="00AD4132" w:rsidRPr="001E0803" w:rsidRDefault="00782422">
            <w:pPr>
              <w:jc w:val="center"/>
              <w:cnfStyle w:val="000000000000" w:firstRow="0" w:lastRow="0" w:firstColumn="0" w:lastColumn="0" w:oddVBand="0" w:evenVBand="0" w:oddHBand="0" w:evenHBand="0" w:firstRowFirstColumn="0" w:firstRowLastColumn="0" w:lastRowFirstColumn="0" w:lastRowLastColumn="0"/>
              <w:rPr>
                <w:sz w:val="18"/>
                <w:szCs w:val="18"/>
              </w:rPr>
              <w:pPrChange w:id="1400"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0" w:type="dxa"/>
            <w:vAlign w:val="center"/>
            <w:tcPrChange w:id="1401" w:author="Yoav Ram" w:date="2018-11-14T11:42:00Z">
              <w:tcPr>
                <w:tcW w:w="1468" w:type="dxa"/>
                <w:vAlign w:val="center"/>
              </w:tcPr>
            </w:tcPrChange>
          </w:tcPr>
          <w:p w14:paraId="42CA0ADA" w14:textId="70236D09" w:rsidR="00AD4132" w:rsidRPr="001E0803" w:rsidRDefault="00AD4132">
            <w:pPr>
              <w:jc w:val="center"/>
              <w:cnfStyle w:val="000000000000" w:firstRow="0" w:lastRow="0" w:firstColumn="0" w:lastColumn="0" w:oddVBand="0" w:evenVBand="0" w:oddHBand="0" w:evenHBand="0" w:firstRowFirstColumn="0" w:firstRowLastColumn="0" w:lastRowFirstColumn="0" w:lastRowLastColumn="0"/>
              <w:rPr>
                <w:sz w:val="18"/>
                <w:szCs w:val="18"/>
              </w:rPr>
              <w:pPrChange w:id="1402"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fldChar w:fldCharType="begin" w:fldLock="1"/>
            </w:r>
            <w:r w:rsidR="00667056">
              <w:rPr>
                <w:sz w:val="18"/>
                <w:szCs w:val="18"/>
              </w:rPr>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1E0803">
              <w:rPr>
                <w:sz w:val="18"/>
                <w:szCs w:val="18"/>
              </w:rPr>
              <w:fldChar w:fldCharType="separate"/>
            </w:r>
            <w:r w:rsidR="0075268D" w:rsidRPr="0075268D">
              <w:rPr>
                <w:noProof/>
                <w:sz w:val="18"/>
                <w:szCs w:val="18"/>
              </w:rPr>
              <w:t>(40)</w:t>
            </w:r>
            <w:r w:rsidRPr="001E0803">
              <w:rPr>
                <w:sz w:val="18"/>
                <w:szCs w:val="18"/>
              </w:rPr>
              <w:fldChar w:fldCharType="end"/>
            </w:r>
          </w:p>
        </w:tc>
      </w:tr>
      <w:tr w:rsidR="00AD4132" w:rsidRPr="001E0803" w14:paraId="44DF3162" w14:textId="77777777" w:rsidTr="009868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Change w:id="1403" w:author="Yoav Ram" w:date="2018-11-14T11:42:00Z">
              <w:tcPr>
                <w:tcW w:w="1668" w:type="dxa"/>
                <w:vAlign w:val="center"/>
              </w:tcPr>
            </w:tcPrChange>
          </w:tcPr>
          <w:p w14:paraId="4EF15811" w14:textId="77777777" w:rsidR="00AD4132" w:rsidRPr="001E0803" w:rsidRDefault="00AD4132">
            <w:pPr>
              <w:jc w:val="center"/>
              <w:cnfStyle w:val="001000100000" w:firstRow="0" w:lastRow="0" w:firstColumn="1" w:lastColumn="0" w:oddVBand="0" w:evenVBand="0" w:oddHBand="1" w:evenHBand="0" w:firstRowFirstColumn="0" w:firstRowLastColumn="0" w:lastRowFirstColumn="0" w:lastRowLastColumn="0"/>
              <w:rPr>
                <w:sz w:val="18"/>
                <w:szCs w:val="18"/>
              </w:rPr>
              <w:pPrChange w:id="1404" w:author="Yoav Ram" w:date="2018-11-14T11:42:00Z">
                <w:pPr>
                  <w:spacing w:line="480" w:lineRule="auto"/>
                  <w:ind w:firstLine="0"/>
                  <w:jc w:val="center"/>
                  <w:cnfStyle w:val="001000100000" w:firstRow="0" w:lastRow="0" w:firstColumn="1" w:lastColumn="0" w:oddVBand="0" w:evenVBand="0" w:oddHBand="1" w:evenHBand="0" w:firstRowFirstColumn="0" w:firstRowLastColumn="0" w:lastRowFirstColumn="0" w:lastRowLastColumn="0"/>
                </w:pPr>
              </w:pPrChange>
            </w:pPr>
            <w:r w:rsidRPr="001E0803">
              <w:rPr>
                <w:sz w:val="18"/>
                <w:szCs w:val="18"/>
              </w:rPr>
              <w:t>Baranyi 1997</w:t>
            </w:r>
          </w:p>
        </w:tc>
        <w:tc>
          <w:tcPr>
            <w:tcW w:w="0" w:type="dxa"/>
            <w:vAlign w:val="center"/>
            <w:tcPrChange w:id="1405" w:author="Yoav Ram" w:date="2018-11-14T11:42:00Z">
              <w:tcPr>
                <w:tcW w:w="1559" w:type="dxa"/>
                <w:vAlign w:val="center"/>
              </w:tcPr>
            </w:tcPrChange>
          </w:tcPr>
          <w:p w14:paraId="1BCC64B0" w14:textId="77777777" w:rsidR="00AD4132" w:rsidRPr="001E0803" w:rsidRDefault="00AD4132">
            <w:pPr>
              <w:jc w:val="center"/>
              <w:cnfStyle w:val="000000100000" w:firstRow="0" w:lastRow="0" w:firstColumn="0" w:lastColumn="0" w:oddVBand="0" w:evenVBand="0" w:oddHBand="1" w:evenHBand="0" w:firstRowFirstColumn="0" w:firstRowLastColumn="0" w:lastRowFirstColumn="0" w:lastRowLastColumn="0"/>
              <w:rPr>
                <w:sz w:val="18"/>
                <w:szCs w:val="18"/>
              </w:rPr>
              <w:pPrChange w:id="1406"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4</w:t>
            </w:r>
          </w:p>
        </w:tc>
        <w:tc>
          <w:tcPr>
            <w:tcW w:w="0" w:type="dxa"/>
            <w:vAlign w:val="center"/>
            <w:tcPrChange w:id="1407" w:author="Yoav Ram" w:date="2018-11-14T11:42:00Z">
              <w:tcPr>
                <w:tcW w:w="1843" w:type="dxa"/>
                <w:vAlign w:val="center"/>
              </w:tcPr>
            </w:tcPrChange>
          </w:tcPr>
          <w:p w14:paraId="0B3F659E" w14:textId="77777777" w:rsidR="00AD4132" w:rsidRPr="001E0803" w:rsidRDefault="00782422">
            <w:pPr>
              <w:jc w:val="center"/>
              <w:cnfStyle w:val="000000100000" w:firstRow="0" w:lastRow="0" w:firstColumn="0" w:lastColumn="0" w:oddVBand="0" w:evenVBand="0" w:oddHBand="1" w:evenHBand="0" w:firstRowFirstColumn="0" w:firstRowLastColumn="0" w:lastRowFirstColumn="0" w:lastRowLastColumn="0"/>
              <w:rPr>
                <w:sz w:val="18"/>
                <w:szCs w:val="18"/>
              </w:rPr>
              <w:pPrChange w:id="1408"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0" w:type="dxa"/>
            <w:vAlign w:val="center"/>
            <w:tcPrChange w:id="1409" w:author="Yoav Ram" w:date="2018-11-14T11:42:00Z">
              <w:tcPr>
                <w:tcW w:w="1984" w:type="dxa"/>
                <w:vAlign w:val="center"/>
              </w:tcPr>
            </w:tcPrChange>
          </w:tcPr>
          <w:p w14:paraId="1A2A2249" w14:textId="4056393D" w:rsidR="00AD4132" w:rsidRPr="00B36A9E" w:rsidRDefault="00B36A9E">
            <w:pPr>
              <w:jc w:val="center"/>
              <w:cnfStyle w:val="000000100000" w:firstRow="0" w:lastRow="0" w:firstColumn="0" w:lastColumn="0" w:oddVBand="0" w:evenVBand="0" w:oddHBand="1" w:evenHBand="0" w:firstRowFirstColumn="0" w:firstRowLastColumn="0" w:lastRowFirstColumn="0" w:lastRowLastColumn="0"/>
              <w:rPr>
                <w:sz w:val="18"/>
                <w:szCs w:val="18"/>
              </w:rPr>
              <w:pPrChange w:id="1410"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5D7213B9" w14:textId="77777777" w:rsidR="00AD4132" w:rsidRPr="001E0803" w:rsidRDefault="00AD4132">
            <w:pPr>
              <w:jc w:val="center"/>
              <w:cnfStyle w:val="000000100000" w:firstRow="0" w:lastRow="0" w:firstColumn="0" w:lastColumn="0" w:oddVBand="0" w:evenVBand="0" w:oddHBand="1" w:evenHBand="0" w:firstRowFirstColumn="0" w:firstRowLastColumn="0" w:lastRowFirstColumn="0" w:lastRowLastColumn="0"/>
              <w:rPr>
                <w:sz w:val="18"/>
                <w:szCs w:val="18"/>
              </w:rPr>
              <w:pPrChange w:id="1411"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m:oMathPara>
              <m:oMath>
                <m:r>
                  <m:rPr>
                    <m:sty m:val="p"/>
                  </m:rPr>
                  <w:rPr>
                    <w:rFonts w:ascii="Cambria Math" w:hAnsi="Cambria Math"/>
                    <w:sz w:val="18"/>
                    <w:szCs w:val="18"/>
                  </w:rPr>
                  <m:t>m=r</m:t>
                </m:r>
              </m:oMath>
            </m:oMathPara>
          </w:p>
        </w:tc>
        <w:tc>
          <w:tcPr>
            <w:tcW w:w="0" w:type="dxa"/>
            <w:vAlign w:val="center"/>
            <w:tcPrChange w:id="1412" w:author="Yoav Ram" w:date="2018-11-14T11:42:00Z">
              <w:tcPr>
                <w:tcW w:w="1468" w:type="dxa"/>
                <w:vAlign w:val="center"/>
              </w:tcPr>
            </w:tcPrChange>
          </w:tcPr>
          <w:p w14:paraId="7C6B8BCD" w14:textId="0CF10716" w:rsidR="00AD4132" w:rsidRPr="001E0803" w:rsidRDefault="00AD4132">
            <w:pPr>
              <w:jc w:val="center"/>
              <w:cnfStyle w:val="000000100000" w:firstRow="0" w:lastRow="0" w:firstColumn="0" w:lastColumn="0" w:oddVBand="0" w:evenVBand="0" w:oddHBand="1" w:evenHBand="0" w:firstRowFirstColumn="0" w:firstRowLastColumn="0" w:lastRowFirstColumn="0" w:lastRowLastColumn="0"/>
              <w:rPr>
                <w:sz w:val="18"/>
                <w:szCs w:val="18"/>
              </w:rPr>
              <w:pPrChange w:id="1413"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fldChar w:fldCharType="begin" w:fldLock="1"/>
            </w:r>
            <w:r w:rsidR="00F74E04">
              <w:rPr>
                <w:sz w:val="18"/>
                <w:szCs w:val="18"/>
              </w:rPr>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(17)","plainTextFormattedCitation":"(17)","previouslyFormattedCitation":"(17)"},"properties":{"noteIndex":0},"schema":"https://github.com/citation-style-language/schema/raw/master/csl-citation.json"}</w:instrText>
            </w:r>
            <w:r w:rsidRPr="001E0803">
              <w:rPr>
                <w:sz w:val="18"/>
                <w:szCs w:val="18"/>
              </w:rPr>
              <w:fldChar w:fldCharType="separate"/>
            </w:r>
            <w:r w:rsidR="00667056" w:rsidRPr="00667056">
              <w:rPr>
                <w:noProof/>
                <w:sz w:val="18"/>
                <w:szCs w:val="18"/>
              </w:rPr>
              <w:t>(17)</w:t>
            </w:r>
            <w:r w:rsidRPr="001E0803">
              <w:rPr>
                <w:sz w:val="18"/>
                <w:szCs w:val="18"/>
              </w:rPr>
              <w:fldChar w:fldCharType="end"/>
            </w:r>
          </w:p>
        </w:tc>
      </w:tr>
      <w:tr w:rsidR="00AD4132" w:rsidRPr="001E0803" w14:paraId="3970DE4E" w14:textId="77777777" w:rsidTr="00986895">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Change w:id="1414" w:author="Yoav Ram" w:date="2018-11-14T11:42:00Z">
              <w:tcPr>
                <w:tcW w:w="1668" w:type="dxa"/>
                <w:vAlign w:val="center"/>
              </w:tcPr>
            </w:tcPrChange>
          </w:tcPr>
          <w:p w14:paraId="41764475" w14:textId="77777777" w:rsidR="00AD4132" w:rsidRPr="001E0803" w:rsidRDefault="00AD4132">
            <w:pPr>
              <w:jc w:val="center"/>
              <w:rPr>
                <w:sz w:val="18"/>
                <w:szCs w:val="18"/>
              </w:rPr>
              <w:pPrChange w:id="1415" w:author="Yoav Ram" w:date="2018-11-14T11:42:00Z">
                <w:pPr>
                  <w:spacing w:line="480" w:lineRule="auto"/>
                  <w:ind w:firstLine="0"/>
                  <w:jc w:val="center"/>
                </w:pPr>
              </w:pPrChange>
            </w:pPr>
            <w:r w:rsidRPr="001E0803">
              <w:rPr>
                <w:sz w:val="18"/>
                <w:szCs w:val="18"/>
              </w:rPr>
              <w:t>Logistic</w:t>
            </w:r>
          </w:p>
        </w:tc>
        <w:tc>
          <w:tcPr>
            <w:tcW w:w="0" w:type="dxa"/>
            <w:vAlign w:val="center"/>
            <w:tcPrChange w:id="1416" w:author="Yoav Ram" w:date="2018-11-14T11:42:00Z">
              <w:tcPr>
                <w:tcW w:w="1559" w:type="dxa"/>
                <w:vAlign w:val="center"/>
              </w:tcPr>
            </w:tcPrChange>
          </w:tcPr>
          <w:p w14:paraId="712D1DC2" w14:textId="77777777" w:rsidR="00AD4132" w:rsidRPr="001E0803" w:rsidRDefault="00AD4132">
            <w:pPr>
              <w:jc w:val="center"/>
              <w:cnfStyle w:val="000000000000" w:firstRow="0" w:lastRow="0" w:firstColumn="0" w:lastColumn="0" w:oddVBand="0" w:evenVBand="0" w:oddHBand="0" w:evenHBand="0" w:firstRowFirstColumn="0" w:firstRowLastColumn="0" w:lastRowFirstColumn="0" w:lastRowLastColumn="0"/>
              <w:rPr>
                <w:sz w:val="18"/>
                <w:szCs w:val="18"/>
              </w:rPr>
              <w:pPrChange w:id="1417"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3</w:t>
            </w:r>
          </w:p>
        </w:tc>
        <w:tc>
          <w:tcPr>
            <w:tcW w:w="0" w:type="dxa"/>
            <w:vAlign w:val="center"/>
            <w:tcPrChange w:id="1418" w:author="Yoav Ram" w:date="2018-11-14T11:42:00Z">
              <w:tcPr>
                <w:tcW w:w="1843" w:type="dxa"/>
                <w:vAlign w:val="center"/>
              </w:tcPr>
            </w:tcPrChange>
          </w:tcPr>
          <w:p w14:paraId="6ADB92D6" w14:textId="77777777" w:rsidR="00AD4132" w:rsidRPr="001E0803" w:rsidRDefault="00782422">
            <w:pPr>
              <w:jc w:val="center"/>
              <w:cnfStyle w:val="000000000000" w:firstRow="0" w:lastRow="0" w:firstColumn="0" w:lastColumn="0" w:oddVBand="0" w:evenVBand="0" w:oddHBand="0" w:evenHBand="0" w:firstRowFirstColumn="0" w:firstRowLastColumn="0" w:lastRowFirstColumn="0" w:lastRowLastColumn="0"/>
              <w:rPr>
                <w:sz w:val="18"/>
                <w:szCs w:val="18"/>
              </w:rPr>
              <w:pPrChange w:id="1419"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oMath>
            </m:oMathPara>
          </w:p>
        </w:tc>
        <w:tc>
          <w:tcPr>
            <w:tcW w:w="0" w:type="dxa"/>
            <w:vAlign w:val="center"/>
            <w:tcPrChange w:id="1420" w:author="Yoav Ram" w:date="2018-11-14T11:42:00Z">
              <w:tcPr>
                <w:tcW w:w="1984" w:type="dxa"/>
                <w:vAlign w:val="center"/>
              </w:tcPr>
            </w:tcPrChange>
          </w:tcPr>
          <w:p w14:paraId="049D0339" w14:textId="60ED2999" w:rsidR="00AD4132" w:rsidRPr="001E0803" w:rsidRDefault="00B36A9E">
            <w:pPr>
              <w:jc w:val="center"/>
              <w:cnfStyle w:val="000000000000" w:firstRow="0" w:lastRow="0" w:firstColumn="0" w:lastColumn="0" w:oddVBand="0" w:evenVBand="0" w:oddHBand="0" w:evenHBand="0" w:firstRowFirstColumn="0" w:firstRowLastColumn="0" w:lastRowFirstColumn="0" w:lastRowLastColumn="0"/>
              <w:rPr>
                <w:sz w:val="18"/>
                <w:szCs w:val="18"/>
              </w:rPr>
              <w:pPrChange w:id="1421"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16914F57" w14:textId="25B6BFD9" w:rsidR="00AD4132" w:rsidRPr="001E0803" w:rsidRDefault="00782422">
            <w:pPr>
              <w:jc w:val="center"/>
              <w:cnfStyle w:val="000000000000" w:firstRow="0" w:lastRow="0" w:firstColumn="0" w:lastColumn="0" w:oddVBand="0" w:evenVBand="0" w:oddHBand="0" w:evenHBand="0" w:firstRowFirstColumn="0" w:firstRowLastColumn="0" w:lastRowFirstColumn="0" w:lastRowLastColumn="0"/>
              <w:rPr>
                <w:sz w:val="18"/>
                <w:szCs w:val="18"/>
              </w:rPr>
              <w:pPrChange w:id="1422"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0" w:type="dxa"/>
            <w:vAlign w:val="center"/>
            <w:tcPrChange w:id="1423" w:author="Yoav Ram" w:date="2018-11-14T11:42:00Z">
              <w:tcPr>
                <w:tcW w:w="1468" w:type="dxa"/>
                <w:vAlign w:val="center"/>
              </w:tcPr>
            </w:tcPrChange>
          </w:tcPr>
          <w:p w14:paraId="5F9D87D5" w14:textId="10F75E0C" w:rsidR="00AD4132" w:rsidRPr="001E0803" w:rsidRDefault="00AD4132">
            <w:pPr>
              <w:keepNext/>
              <w:jc w:val="center"/>
              <w:cnfStyle w:val="000000000000" w:firstRow="0" w:lastRow="0" w:firstColumn="0" w:lastColumn="0" w:oddVBand="0" w:evenVBand="0" w:oddHBand="0" w:evenHBand="0" w:firstRowFirstColumn="0" w:firstRowLastColumn="0" w:lastRowFirstColumn="0" w:lastRowLastColumn="0"/>
              <w:rPr>
                <w:sz w:val="18"/>
                <w:szCs w:val="18"/>
              </w:rPr>
              <w:pPrChange w:id="1424" w:author="Yoav Ram" w:date="2018-11-14T11:42:00Z">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fldChar w:fldCharType="begin" w:fldLock="1"/>
            </w:r>
            <w:r w:rsidR="00667056">
              <w:rPr>
                <w:sz w:val="18"/>
                <w:szCs w:val="18"/>
              </w:rPr>
              <w:instrText>ADDIN CSL_CITATION {"citationItems":[{"id":"ITEM-1","itemData":{"author":[{"dropping-particle":"","family":"Verhulst","given":"Pierre-François","non-dropping-particle":"","parse-names":false,"suffix":""}],"container-title":"Quetelet","id":"ITEM-1","issued":{"date-parts":[["1838"]]},"page":"113-121","title":"Notice sur la loi que la population suit dans son accroissement. Correspondance Mathématique et Physique Publiée par A","type":"article-journal","volume":"10"},"uris":["http://www.mendeley.com/documents/?uuid=6adda804-3b0d-4cad-87ee-80f795595789"]}],"mendeley":{"formattedCitation":"(43)","plainTextFormattedCitation":"(43)","previouslyFormattedCitation":"(43)"},"properties":{"noteIndex":0},"schema":"https://github.com/citation-style-language/schema/raw/master/csl-citation.json"}</w:instrText>
            </w:r>
            <w:r w:rsidRPr="001E0803">
              <w:rPr>
                <w:sz w:val="18"/>
                <w:szCs w:val="18"/>
              </w:rPr>
              <w:fldChar w:fldCharType="separate"/>
            </w:r>
            <w:r w:rsidR="0075268D" w:rsidRPr="0075268D">
              <w:rPr>
                <w:noProof/>
                <w:sz w:val="18"/>
                <w:szCs w:val="18"/>
              </w:rPr>
              <w:t>(43)</w:t>
            </w:r>
            <w:r w:rsidRPr="001E0803">
              <w:rPr>
                <w:sz w:val="18"/>
                <w:szCs w:val="18"/>
              </w:rPr>
              <w:fldChar w:fldCharType="end"/>
            </w:r>
          </w:p>
        </w:tc>
      </w:tr>
    </w:tbl>
    <w:p w14:paraId="4C1CCEBB" w14:textId="35D20B23" w:rsidR="00FE4A98" w:rsidRPr="009B1A45" w:rsidRDefault="00AD4132">
      <w:pPr>
        <w:jc w:val="center"/>
        <w:rPr>
          <w:sz w:val="22"/>
          <w:szCs w:val="22"/>
        </w:rPr>
        <w:pPrChange w:id="1425" w:author="Yoav Ram" w:date="2018-11-14T11:42:00Z">
          <w:pPr>
            <w:spacing w:line="480" w:lineRule="auto"/>
            <w:ind w:firstLine="0"/>
          </w:pPr>
        </w:pPrChange>
      </w:pPr>
      <w:r w:rsidRPr="009B1A45">
        <w:rPr>
          <w:sz w:val="22"/>
          <w:szCs w:val="22"/>
        </w:rPr>
        <w:t xml:space="preserve">The table lists the growth models used for fitting growth curve data. All models are defined by eqs. 1 and 2, by fixing specific </w:t>
      </w:r>
      <w:r w:rsidRPr="00876E70">
        <w:rPr>
          <w:sz w:val="22"/>
          <w:szCs w:val="22"/>
        </w:rPr>
        <w:t xml:space="preserve">parameters. </w:t>
      </w:r>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0</m:t>
            </m:r>
          </m:sub>
        </m:sSub>
      </m:oMath>
      <w:r w:rsidRPr="00876E70">
        <w:rPr>
          <w:sz w:val="22"/>
          <w:szCs w:val="22"/>
        </w:rPr>
        <w:t xml:space="preserve"> is the initial population density; </w:t>
      </w:r>
      <m:oMath>
        <m:r>
          <w:rPr>
            <w:rFonts w:ascii="Cambria Math" w:hAnsi="Cambria Math"/>
            <w:sz w:val="22"/>
            <w:szCs w:val="22"/>
          </w:rPr>
          <m:t>K</m:t>
        </m:r>
      </m:oMath>
      <w:r w:rsidRPr="00876E70">
        <w:rPr>
          <w:sz w:val="22"/>
          <w:szCs w:val="22"/>
        </w:rPr>
        <w:t xml:space="preserve"> is the maximum population density; </w:t>
      </w:r>
      <m:oMath>
        <m:r>
          <w:rPr>
            <w:rFonts w:ascii="Cambria Math" w:hAnsi="Cambria Math"/>
            <w:sz w:val="22"/>
            <w:szCs w:val="22"/>
          </w:rPr>
          <m:t>r</m:t>
        </m:r>
      </m:oMath>
      <w:r w:rsidRPr="00876E70">
        <w:rPr>
          <w:sz w:val="22"/>
          <w:szCs w:val="22"/>
        </w:rPr>
        <w:t xml:space="preserve"> is the specific growth rate in low density; </w:t>
      </w:r>
      <m:oMath>
        <m:r>
          <w:rPr>
            <w:rFonts w:ascii="Cambria Math" w:hAnsi="Cambria Math"/>
            <w:sz w:val="22"/>
            <w:szCs w:val="22"/>
          </w:rPr>
          <m:t>ν</m:t>
        </m:r>
      </m:oMath>
      <w:r w:rsidRPr="00876E70">
        <w:rPr>
          <w:sz w:val="22"/>
          <w:szCs w:val="22"/>
        </w:rPr>
        <w:t xml:space="preserve"> is the </w:t>
      </w:r>
      <w:r w:rsidR="00B36A9E" w:rsidRPr="00876E70">
        <w:rPr>
          <w:sz w:val="22"/>
          <w:szCs w:val="22"/>
        </w:rPr>
        <w:t>deceleration parameter</w:t>
      </w:r>
      <w:r w:rsidRPr="00876E70">
        <w:rPr>
          <w:sz w:val="22"/>
          <w:szCs w:val="22"/>
        </w:rPr>
        <w:t xml:space="preserve">;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0</m:t>
            </m:r>
          </m:sub>
        </m:sSub>
      </m:oMath>
      <w:r w:rsidRPr="00876E70">
        <w:rPr>
          <w:sz w:val="22"/>
          <w:szCs w:val="22"/>
        </w:rPr>
        <w:t xml:space="preserve"> is the initial physiological state; </w:t>
      </w:r>
      <m:oMath>
        <m:r>
          <w:rPr>
            <w:rFonts w:ascii="Cambria Math" w:hAnsi="Cambria Math"/>
            <w:sz w:val="22"/>
            <w:szCs w:val="22"/>
          </w:rPr>
          <m:t>m</m:t>
        </m:r>
      </m:oMath>
      <w:r w:rsidRPr="00876E70">
        <w:rPr>
          <w:sz w:val="22"/>
          <w:szCs w:val="22"/>
        </w:rPr>
        <w:t xml:space="preserve"> is the physiological adjustment rate. Note that when </w:t>
      </w:r>
      <m:oMath>
        <m:r>
          <w:rPr>
            <w:rFonts w:ascii="Cambria Math" w:hAnsi="Cambria Math"/>
            <w:sz w:val="22"/>
            <w:szCs w:val="22"/>
          </w:rPr>
          <m:t>m→∞</m:t>
        </m:r>
      </m:oMath>
      <w:r w:rsidRPr="00876E70">
        <w:rPr>
          <w:sz w:val="22"/>
          <w:szCs w:val="22"/>
        </w:rPr>
        <w:t xml:space="preserve">, the value of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0</m:t>
            </m:r>
          </m:sub>
        </m:sSub>
      </m:oMath>
      <w:r w:rsidRPr="00876E70">
        <w:rPr>
          <w:sz w:val="22"/>
          <w:szCs w:val="22"/>
        </w:rPr>
        <w:t xml:space="preserve"> is irrel</w:t>
      </w:r>
      <w:r w:rsidRPr="009B1A45">
        <w:rPr>
          <w:sz w:val="22"/>
          <w:szCs w:val="22"/>
        </w:rPr>
        <w:t>evant. See also the hierarchy diagram in</w:t>
      </w:r>
      <w:r w:rsidR="00B36A9E" w:rsidRPr="009B1A45">
        <w:rPr>
          <w:sz w:val="22"/>
          <w:szCs w:val="22"/>
        </w:rPr>
        <w:t xml:space="preserve"> </w:t>
      </w:r>
      <w:r w:rsidR="00B36A9E" w:rsidRPr="009B1A45">
        <w:rPr>
          <w:b/>
          <w:bCs/>
          <w:sz w:val="22"/>
          <w:szCs w:val="22"/>
        </w:rPr>
        <w:fldChar w:fldCharType="begin"/>
      </w:r>
      <w:r w:rsidR="00B36A9E" w:rsidRPr="009B1A45">
        <w:rPr>
          <w:b/>
          <w:bCs/>
          <w:sz w:val="22"/>
          <w:szCs w:val="22"/>
        </w:rPr>
        <w:instrText xml:space="preserve"> REF _Ref509484308 \h  \* MERGEFORMAT </w:instrText>
      </w:r>
      <w:r w:rsidR="00B36A9E" w:rsidRPr="009B1A45">
        <w:rPr>
          <w:b/>
          <w:bCs/>
          <w:sz w:val="22"/>
          <w:szCs w:val="22"/>
        </w:rPr>
      </w:r>
      <w:r w:rsidR="00B36A9E" w:rsidRPr="009B1A45">
        <w:rPr>
          <w:b/>
          <w:bCs/>
          <w:sz w:val="22"/>
          <w:szCs w:val="22"/>
        </w:rPr>
        <w:fldChar w:fldCharType="separate"/>
      </w:r>
      <w:r w:rsidR="00E66975" w:rsidRPr="00E66975">
        <w:rPr>
          <w:b/>
          <w:bCs/>
          <w:sz w:val="22"/>
          <w:szCs w:val="22"/>
        </w:rPr>
        <w:t>Figure S2</w:t>
      </w:r>
      <w:r w:rsidR="00B36A9E" w:rsidRPr="009B1A45">
        <w:rPr>
          <w:b/>
          <w:bCs/>
          <w:sz w:val="22"/>
          <w:szCs w:val="22"/>
        </w:rPr>
        <w:fldChar w:fldCharType="end"/>
      </w:r>
      <w:r w:rsidRPr="009B1A45">
        <w:rPr>
          <w:sz w:val="22"/>
          <w:szCs w:val="22"/>
        </w:rPr>
        <w:t xml:space="preserve"> and a detailed discussion in </w:t>
      </w:r>
      <w:r w:rsidRPr="009B1A45">
        <w:rPr>
          <w:b/>
          <w:bCs/>
          <w:sz w:val="22"/>
          <w:szCs w:val="22"/>
        </w:rPr>
        <w:t>Appendix 1</w:t>
      </w:r>
      <w:r w:rsidRPr="009B1A45">
        <w:rPr>
          <w:sz w:val="22"/>
          <w:szCs w:val="22"/>
        </w:rPr>
        <w:t>.</w:t>
      </w:r>
    </w:p>
    <w:p w14:paraId="667E8020" w14:textId="77777777" w:rsidR="00643E5F" w:rsidRDefault="00643E5F">
      <w:pPr>
        <w:spacing w:after="200"/>
        <w:pPrChange w:id="1426" w:author="Yoav Ram" w:date="2018-11-13T12:41:00Z">
          <w:pPr>
            <w:spacing w:after="200" w:line="480" w:lineRule="auto"/>
            <w:ind w:firstLine="0"/>
          </w:pPr>
        </w:pPrChange>
      </w:pPr>
    </w:p>
    <w:p w14:paraId="5850DF55" w14:textId="77777777" w:rsidR="00812388" w:rsidRDefault="00812388">
      <w:pPr>
        <w:spacing w:after="200"/>
        <w:rPr>
          <w:b/>
          <w:bCs/>
        </w:rPr>
        <w:pPrChange w:id="1427" w:author="Yoav Ram" w:date="2018-11-13T12:41:00Z">
          <w:pPr>
            <w:spacing w:after="200" w:line="276" w:lineRule="auto"/>
            <w:ind w:firstLine="0"/>
          </w:pPr>
        </w:pPrChange>
      </w:pPr>
      <w:bookmarkStart w:id="1428" w:name="_Ref453683761"/>
      <w:r>
        <w:rPr>
          <w:b/>
          <w:bCs/>
        </w:rPr>
        <w:br w:type="page"/>
      </w:r>
    </w:p>
    <w:p w14:paraId="15FAE84B" w14:textId="587D41C4" w:rsidR="002C16C6" w:rsidRPr="002732BE" w:rsidRDefault="002C16C6">
      <w:pPr>
        <w:outlineLvl w:val="0"/>
        <w:rPr>
          <w:b/>
          <w:bCs/>
        </w:rPr>
        <w:pPrChange w:id="1429" w:author="Yoav Ram" w:date="2018-11-14T11:42:00Z">
          <w:pPr>
            <w:spacing w:line="480" w:lineRule="auto"/>
            <w:ind w:firstLine="0"/>
            <w:outlineLvl w:val="0"/>
          </w:pPr>
        </w:pPrChange>
      </w:pPr>
      <w:r w:rsidRPr="002732BE">
        <w:rPr>
          <w:b/>
          <w:bCs/>
        </w:rPr>
        <w:lastRenderedPageBreak/>
        <w:t>Tabl</w:t>
      </w:r>
      <w:bookmarkEnd w:id="1428"/>
      <w:r>
        <w:rPr>
          <w:b/>
          <w:bCs/>
        </w:rPr>
        <w:t>e S2</w:t>
      </w:r>
      <w:r w:rsidRPr="002732BE">
        <w:rPr>
          <w:b/>
          <w:bCs/>
        </w:rPr>
        <w:t xml:space="preserve">. Estimated </w:t>
      </w:r>
      <w:r w:rsidR="00396B38">
        <w:rPr>
          <w:b/>
          <w:bCs/>
        </w:rPr>
        <w:t xml:space="preserve">growth </w:t>
      </w:r>
      <w:r w:rsidRPr="002732BE">
        <w:rPr>
          <w:b/>
          <w:bCs/>
        </w:rPr>
        <w:t>parameters.</w:t>
      </w:r>
    </w:p>
    <w:tbl>
      <w:tblPr>
        <w:tblStyle w:val="LightShading"/>
        <w:tblW w:w="0" w:type="auto"/>
        <w:jc w:val="center"/>
        <w:tblLook w:val="04A0" w:firstRow="1" w:lastRow="0" w:firstColumn="1" w:lastColumn="0" w:noHBand="0" w:noVBand="1"/>
        <w:tblPrChange w:id="1430" w:author="Yoav Ram" w:date="2018-11-14T11:41:00Z">
          <w:tblPr>
            <w:tblStyle w:val="LightShading"/>
            <w:tblW w:w="0" w:type="auto"/>
            <w:tblLook w:val="04A0" w:firstRow="1" w:lastRow="0" w:firstColumn="1" w:lastColumn="0" w:noHBand="0" w:noVBand="1"/>
          </w:tblPr>
        </w:tblPrChange>
      </w:tblPr>
      <w:tblGrid>
        <w:gridCol w:w="606"/>
        <w:gridCol w:w="390"/>
        <w:gridCol w:w="298"/>
        <w:gridCol w:w="298"/>
        <w:gridCol w:w="383"/>
        <w:gridCol w:w="383"/>
        <w:gridCol w:w="298"/>
        <w:gridCol w:w="298"/>
        <w:gridCol w:w="383"/>
        <w:gridCol w:w="383"/>
        <w:gridCol w:w="298"/>
        <w:gridCol w:w="298"/>
        <w:gridCol w:w="751"/>
        <w:gridCol w:w="15"/>
        <w:tblGridChange w:id="1431">
          <w:tblGrid>
            <w:gridCol w:w="1089"/>
            <w:gridCol w:w="229"/>
            <w:gridCol w:w="851"/>
            <w:gridCol w:w="71"/>
            <w:gridCol w:w="1093"/>
            <w:gridCol w:w="6"/>
            <w:gridCol w:w="1118"/>
            <w:gridCol w:w="6"/>
            <w:gridCol w:w="1118"/>
            <w:gridCol w:w="6"/>
            <w:gridCol w:w="1033"/>
            <w:gridCol w:w="6"/>
            <w:gridCol w:w="1033"/>
            <w:gridCol w:w="6"/>
          </w:tblGrid>
        </w:tblGridChange>
      </w:tblGrid>
      <w:tr w:rsidR="009E5344" w:rsidRPr="001E0803" w14:paraId="3CCC45D0" w14:textId="77777777" w:rsidTr="00986895">
        <w:trPr>
          <w:gridAfter w:val="1"/>
          <w:cnfStyle w:val="100000000000" w:firstRow="1" w:lastRow="0" w:firstColumn="0" w:lastColumn="0" w:oddVBand="0" w:evenVBand="0" w:oddHBand="0" w:evenHBand="0" w:firstRowFirstColumn="0" w:firstRowLastColumn="0" w:lastRowFirstColumn="0" w:lastRowLastColumn="0"/>
          <w:wAfter w:w="6" w:type="dxa"/>
          <w:jc w:val="center"/>
          <w:trPrChange w:id="1432" w:author="Yoav Ram" w:date="2018-11-14T11:41:00Z">
            <w:trPr>
              <w:gridAfter w:val="1"/>
              <w:wAfter w:w="6" w:type="dxa"/>
            </w:trPr>
          </w:trPrChange>
        </w:trPr>
        <w:tc>
          <w:tcPr>
            <w:cnfStyle w:val="001000000000" w:firstRow="0" w:lastRow="0" w:firstColumn="1" w:lastColumn="0" w:oddVBand="0" w:evenVBand="0" w:oddHBand="0" w:evenHBand="0" w:firstRowFirstColumn="0" w:firstRowLastColumn="0" w:lastRowFirstColumn="0" w:lastRowLastColumn="0"/>
            <w:tcW w:w="0" w:type="dxa"/>
            <w:tcPrChange w:id="1433" w:author="Yoav Ram" w:date="2018-11-14T11:41:00Z">
              <w:tcPr>
                <w:tcW w:w="1089" w:type="dxa"/>
              </w:tcPr>
            </w:tcPrChange>
          </w:tcPr>
          <w:p w14:paraId="55AE3C64" w14:textId="77777777" w:rsidR="009E5344" w:rsidRPr="001E0803" w:rsidRDefault="009E5344">
            <w:pPr>
              <w:jc w:val="center"/>
              <w:cnfStyle w:val="101000000000" w:firstRow="1" w:lastRow="0" w:firstColumn="1" w:lastColumn="0" w:oddVBand="0" w:evenVBand="0" w:oddHBand="0" w:evenHBand="0" w:firstRowFirstColumn="0" w:firstRowLastColumn="0" w:lastRowFirstColumn="0" w:lastRowLastColumn="0"/>
              <w:rPr>
                <w:sz w:val="18"/>
                <w:szCs w:val="18"/>
              </w:rPr>
              <w:pPrChange w:id="1434" w:author="Yoav Ram" w:date="2018-11-14T11:41:00Z">
                <w:pPr>
                  <w:spacing w:line="480" w:lineRule="auto"/>
                  <w:ind w:firstLine="0"/>
                  <w:jc w:val="center"/>
                  <w:cnfStyle w:val="101000000000" w:firstRow="1" w:lastRow="0" w:firstColumn="1" w:lastColumn="0" w:oddVBand="0" w:evenVBand="0" w:oddHBand="0" w:evenHBand="0" w:firstRowFirstColumn="0" w:firstRowLastColumn="0" w:lastRowFirstColumn="0" w:lastRowLastColumn="0"/>
                </w:pPr>
              </w:pPrChange>
            </w:pPr>
          </w:p>
        </w:tc>
        <w:tc>
          <w:tcPr>
            <w:tcW w:w="0" w:type="dxa"/>
            <w:gridSpan w:val="4"/>
            <w:tcPrChange w:id="1435" w:author="Yoav Ram" w:date="2018-11-14T11:41:00Z">
              <w:tcPr>
                <w:tcW w:w="2244" w:type="dxa"/>
                <w:gridSpan w:val="4"/>
              </w:tcPr>
            </w:tcPrChange>
          </w:tcPr>
          <w:p w14:paraId="184FBC8B" w14:textId="1CD63E7C" w:rsidR="009E5344" w:rsidRPr="001E0803" w:rsidRDefault="009E5344">
            <w:pPr>
              <w:jc w:val="center"/>
              <w:cnfStyle w:val="100000000000" w:firstRow="1" w:lastRow="0" w:firstColumn="0" w:lastColumn="0" w:oddVBand="0" w:evenVBand="0" w:oddHBand="0" w:evenHBand="0" w:firstRowFirstColumn="0" w:firstRowLastColumn="0" w:lastRowFirstColumn="0" w:lastRowLastColumn="0"/>
              <w:rPr>
                <w:sz w:val="18"/>
                <w:szCs w:val="18"/>
              </w:rPr>
              <w:pPrChange w:id="1436" w:author="Yoav Ram" w:date="2018-11-14T11:41: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1E0803">
              <w:rPr>
                <w:sz w:val="18"/>
                <w:szCs w:val="18"/>
              </w:rPr>
              <w:t>Experiment A</w:t>
            </w:r>
          </w:p>
        </w:tc>
        <w:tc>
          <w:tcPr>
            <w:tcW w:w="0" w:type="dxa"/>
            <w:gridSpan w:val="4"/>
            <w:tcPrChange w:id="1437" w:author="Yoav Ram" w:date="2018-11-14T11:41:00Z">
              <w:tcPr>
                <w:tcW w:w="2248" w:type="dxa"/>
                <w:gridSpan w:val="4"/>
              </w:tcPr>
            </w:tcPrChange>
          </w:tcPr>
          <w:p w14:paraId="4600EFC5" w14:textId="77777777" w:rsidR="009E5344" w:rsidRPr="001E0803" w:rsidRDefault="009E5344">
            <w:pPr>
              <w:jc w:val="center"/>
              <w:cnfStyle w:val="100000000000" w:firstRow="1" w:lastRow="0" w:firstColumn="0" w:lastColumn="0" w:oddVBand="0" w:evenVBand="0" w:oddHBand="0" w:evenHBand="0" w:firstRowFirstColumn="0" w:firstRowLastColumn="0" w:lastRowFirstColumn="0" w:lastRowLastColumn="0"/>
              <w:rPr>
                <w:sz w:val="18"/>
                <w:szCs w:val="18"/>
              </w:rPr>
              <w:pPrChange w:id="1438" w:author="Yoav Ram" w:date="2018-11-14T11:41: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1E0803">
              <w:rPr>
                <w:sz w:val="18"/>
                <w:szCs w:val="18"/>
              </w:rPr>
              <w:t>Experiment B</w:t>
            </w:r>
          </w:p>
        </w:tc>
        <w:tc>
          <w:tcPr>
            <w:tcW w:w="0" w:type="dxa"/>
            <w:gridSpan w:val="4"/>
            <w:tcPrChange w:id="1439" w:author="Yoav Ram" w:date="2018-11-14T11:41:00Z">
              <w:tcPr>
                <w:tcW w:w="2078" w:type="dxa"/>
                <w:gridSpan w:val="4"/>
              </w:tcPr>
            </w:tcPrChange>
          </w:tcPr>
          <w:p w14:paraId="2CFB3927" w14:textId="77777777" w:rsidR="009E5344" w:rsidRPr="001E0803" w:rsidRDefault="009E5344">
            <w:pPr>
              <w:jc w:val="center"/>
              <w:cnfStyle w:val="100000000000" w:firstRow="1" w:lastRow="0" w:firstColumn="0" w:lastColumn="0" w:oddVBand="0" w:evenVBand="0" w:oddHBand="0" w:evenHBand="0" w:firstRowFirstColumn="0" w:firstRowLastColumn="0" w:lastRowFirstColumn="0" w:lastRowLastColumn="0"/>
              <w:rPr>
                <w:sz w:val="18"/>
                <w:szCs w:val="18"/>
              </w:rPr>
              <w:pPrChange w:id="1440" w:author="Yoav Ram" w:date="2018-11-14T11:41: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1E0803">
              <w:rPr>
                <w:sz w:val="18"/>
                <w:szCs w:val="18"/>
              </w:rPr>
              <w:t>Experiment C</w:t>
            </w:r>
          </w:p>
        </w:tc>
      </w:tr>
      <w:tr w:rsidR="009E5344" w:rsidRPr="001E0803" w14:paraId="3092114A" w14:textId="77777777" w:rsidTr="009868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gridSpan w:val="2"/>
            <w:tcPrChange w:id="1441" w:author="Yoav Ram" w:date="2018-11-14T11:41:00Z">
              <w:tcPr>
                <w:tcW w:w="1318" w:type="dxa"/>
                <w:gridSpan w:val="2"/>
              </w:tcPr>
            </w:tcPrChange>
          </w:tcPr>
          <w:p w14:paraId="039F22B2" w14:textId="77777777" w:rsidR="009E5344" w:rsidRPr="001E0803" w:rsidRDefault="009E5344">
            <w:pPr>
              <w:jc w:val="center"/>
              <w:cnfStyle w:val="001000100000" w:firstRow="0" w:lastRow="0" w:firstColumn="1" w:lastColumn="0" w:oddVBand="0" w:evenVBand="0" w:oddHBand="1" w:evenHBand="0" w:firstRowFirstColumn="0" w:firstRowLastColumn="0" w:lastRowFirstColumn="0" w:lastRowLastColumn="0"/>
              <w:rPr>
                <w:i/>
                <w:iCs/>
                <w:sz w:val="18"/>
                <w:szCs w:val="18"/>
              </w:rPr>
              <w:pPrChange w:id="1442" w:author="Yoav Ram" w:date="2018-11-14T11:41:00Z">
                <w:pPr>
                  <w:spacing w:line="480" w:lineRule="auto"/>
                  <w:ind w:firstLine="0"/>
                  <w:jc w:val="center"/>
                  <w:cnfStyle w:val="001000100000" w:firstRow="0" w:lastRow="0" w:firstColumn="1" w:lastColumn="0" w:oddVBand="0" w:evenVBand="0" w:oddHBand="1" w:evenHBand="0" w:firstRowFirstColumn="0" w:firstRowLastColumn="0" w:lastRowFirstColumn="0" w:lastRowLastColumn="0"/>
                </w:pPr>
              </w:pPrChange>
            </w:pPr>
            <w:r w:rsidRPr="001E0803">
              <w:rPr>
                <w:i/>
                <w:iCs/>
                <w:sz w:val="18"/>
                <w:szCs w:val="18"/>
              </w:rPr>
              <w:t>Strain</w:t>
            </w:r>
          </w:p>
          <w:p w14:paraId="0B02A9E2" w14:textId="77777777" w:rsidR="009E5344" w:rsidRPr="001E0803" w:rsidRDefault="009E5344">
            <w:pPr>
              <w:jc w:val="center"/>
              <w:cnfStyle w:val="001000100000" w:firstRow="0" w:lastRow="0" w:firstColumn="1" w:lastColumn="0" w:oddVBand="0" w:evenVBand="0" w:oddHBand="1" w:evenHBand="0" w:firstRowFirstColumn="0" w:firstRowLastColumn="0" w:lastRowFirstColumn="0" w:lastRowLastColumn="0"/>
              <w:rPr>
                <w:sz w:val="18"/>
                <w:szCs w:val="18"/>
              </w:rPr>
              <w:pPrChange w:id="1443" w:author="Yoav Ram" w:date="2018-11-14T11:41:00Z">
                <w:pPr>
                  <w:spacing w:line="480" w:lineRule="auto"/>
                  <w:ind w:firstLine="0"/>
                  <w:jc w:val="center"/>
                  <w:cnfStyle w:val="001000100000" w:firstRow="0" w:lastRow="0" w:firstColumn="1" w:lastColumn="0" w:oddVBand="0" w:evenVBand="0" w:oddHBand="1" w:evenHBand="0" w:firstRowFirstColumn="0" w:firstRowLastColumn="0" w:lastRowFirstColumn="0" w:lastRowLastColumn="0"/>
                </w:pPr>
              </w:pPrChange>
            </w:pPr>
            <w:r w:rsidRPr="001E0803">
              <w:rPr>
                <w:i/>
                <w:iCs/>
                <w:sz w:val="18"/>
                <w:szCs w:val="18"/>
              </w:rPr>
              <w:t>Parameter</w:t>
            </w:r>
          </w:p>
        </w:tc>
        <w:tc>
          <w:tcPr>
            <w:tcW w:w="0" w:type="dxa"/>
            <w:gridSpan w:val="2"/>
            <w:tcPrChange w:id="1444" w:author="Yoav Ram" w:date="2018-11-14T11:41:00Z">
              <w:tcPr>
                <w:tcW w:w="922" w:type="dxa"/>
                <w:gridSpan w:val="2"/>
              </w:tcPr>
            </w:tcPrChange>
          </w:tcPr>
          <w:p w14:paraId="003C04D1" w14:textId="7C94A561" w:rsidR="009E5344" w:rsidRPr="009E5344" w:rsidRDefault="009E5344">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1445" w:author="Yoav Ram" w:date="2018-11-14T11:41:00Z">
                <w:pPr>
                  <w:spacing w:line="480" w:lineRule="auto"/>
                  <w:ind w:firstLine="0"/>
                  <w:cnfStyle w:val="000000100000" w:firstRow="0" w:lastRow="0" w:firstColumn="0" w:lastColumn="0" w:oddVBand="0" w:evenVBand="0" w:oddHBand="1" w:evenHBand="0" w:firstRowFirstColumn="0" w:firstRowLastColumn="0" w:lastRowFirstColumn="0" w:lastRowLastColumn="0"/>
                </w:pPr>
              </w:pPrChange>
            </w:pPr>
            <w:r w:rsidRPr="009E5344">
              <w:rPr>
                <w:b/>
                <w:bCs/>
                <w:sz w:val="18"/>
                <w:szCs w:val="18"/>
              </w:rPr>
              <w:t>A1 (red)</w:t>
            </w:r>
          </w:p>
        </w:tc>
        <w:tc>
          <w:tcPr>
            <w:tcW w:w="0" w:type="dxa"/>
            <w:gridSpan w:val="2"/>
            <w:tcPrChange w:id="1446" w:author="Yoav Ram" w:date="2018-11-14T11:41:00Z">
              <w:tcPr>
                <w:tcW w:w="1099" w:type="dxa"/>
                <w:gridSpan w:val="2"/>
              </w:tcPr>
            </w:tcPrChange>
          </w:tcPr>
          <w:p w14:paraId="199184DE" w14:textId="706F62DF" w:rsidR="009E5344" w:rsidRPr="009E5344" w:rsidRDefault="009E5344">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1447"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9E5344">
              <w:rPr>
                <w:b/>
                <w:bCs/>
                <w:sz w:val="18"/>
                <w:szCs w:val="18"/>
              </w:rPr>
              <w:t>A2 (green)</w:t>
            </w:r>
          </w:p>
        </w:tc>
        <w:tc>
          <w:tcPr>
            <w:tcW w:w="0" w:type="dxa"/>
            <w:gridSpan w:val="2"/>
            <w:tcPrChange w:id="1448" w:author="Yoav Ram" w:date="2018-11-14T11:41:00Z">
              <w:tcPr>
                <w:tcW w:w="1124" w:type="dxa"/>
                <w:gridSpan w:val="2"/>
              </w:tcPr>
            </w:tcPrChange>
          </w:tcPr>
          <w:p w14:paraId="7EA3024D" w14:textId="612A482F" w:rsidR="009E5344" w:rsidRPr="009E5344" w:rsidRDefault="009E5344">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1449"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9E5344">
              <w:rPr>
                <w:b/>
                <w:bCs/>
                <w:sz w:val="18"/>
                <w:szCs w:val="18"/>
              </w:rPr>
              <w:t>B1 (red)</w:t>
            </w:r>
          </w:p>
        </w:tc>
        <w:tc>
          <w:tcPr>
            <w:tcW w:w="0" w:type="dxa"/>
            <w:gridSpan w:val="2"/>
            <w:tcPrChange w:id="1450" w:author="Yoav Ram" w:date="2018-11-14T11:41:00Z">
              <w:tcPr>
                <w:tcW w:w="1124" w:type="dxa"/>
                <w:gridSpan w:val="2"/>
              </w:tcPr>
            </w:tcPrChange>
          </w:tcPr>
          <w:p w14:paraId="4E9C4162" w14:textId="3AC69165" w:rsidR="009E5344" w:rsidRPr="009E5344" w:rsidRDefault="009E5344">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1451"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9E5344">
              <w:rPr>
                <w:b/>
                <w:bCs/>
                <w:sz w:val="18"/>
                <w:szCs w:val="18"/>
              </w:rPr>
              <w:t>B2 (green)</w:t>
            </w:r>
          </w:p>
        </w:tc>
        <w:tc>
          <w:tcPr>
            <w:tcW w:w="0" w:type="dxa"/>
            <w:gridSpan w:val="2"/>
            <w:tcPrChange w:id="1452" w:author="Yoav Ram" w:date="2018-11-14T11:41:00Z">
              <w:tcPr>
                <w:tcW w:w="1039" w:type="dxa"/>
                <w:gridSpan w:val="2"/>
              </w:tcPr>
            </w:tcPrChange>
          </w:tcPr>
          <w:p w14:paraId="5B8530EE" w14:textId="25B42269" w:rsidR="009E5344" w:rsidRPr="009E5344" w:rsidRDefault="009E5344">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1453"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9E5344">
              <w:rPr>
                <w:b/>
                <w:bCs/>
                <w:sz w:val="18"/>
                <w:szCs w:val="18"/>
              </w:rPr>
              <w:t>C1 (red)</w:t>
            </w:r>
          </w:p>
        </w:tc>
        <w:tc>
          <w:tcPr>
            <w:tcW w:w="0" w:type="dxa"/>
            <w:gridSpan w:val="2"/>
            <w:tcPrChange w:id="1454" w:author="Yoav Ram" w:date="2018-11-14T11:41:00Z">
              <w:tcPr>
                <w:tcW w:w="1039" w:type="dxa"/>
                <w:gridSpan w:val="2"/>
              </w:tcPr>
            </w:tcPrChange>
          </w:tcPr>
          <w:p w14:paraId="1FB2FC9F" w14:textId="6D665F65" w:rsidR="009E5344" w:rsidRPr="009E5344" w:rsidRDefault="009E5344">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1455"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9E5344">
              <w:rPr>
                <w:b/>
                <w:bCs/>
                <w:sz w:val="18"/>
                <w:szCs w:val="18"/>
              </w:rPr>
              <w:t>C2 (green)</w:t>
            </w:r>
          </w:p>
        </w:tc>
      </w:tr>
      <w:tr w:rsidR="009E5344" w:rsidRPr="001E0803" w14:paraId="1C5041F4" w14:textId="77777777" w:rsidTr="00986895">
        <w:trPr>
          <w:gridAfter w:val="1"/>
          <w:wAfter w:w="6" w:type="dxa"/>
          <w:jc w:val="center"/>
          <w:trPrChange w:id="1456" w:author="Yoav Ram" w:date="2018-11-14T11:41:00Z">
            <w:trPr>
              <w:gridAfter w:val="1"/>
              <w:wAfter w:w="6" w:type="dxa"/>
            </w:trPr>
          </w:trPrChange>
        </w:trPr>
        <w:tc>
          <w:tcPr>
            <w:cnfStyle w:val="001000000000" w:firstRow="0" w:lastRow="0" w:firstColumn="1" w:lastColumn="0" w:oddVBand="0" w:evenVBand="0" w:oddHBand="0" w:evenHBand="0" w:firstRowFirstColumn="0" w:firstRowLastColumn="0" w:lastRowFirstColumn="0" w:lastRowLastColumn="0"/>
            <w:tcW w:w="0" w:type="dxa"/>
            <w:tcPrChange w:id="1457" w:author="Yoav Ram" w:date="2018-11-14T11:41:00Z">
              <w:tcPr>
                <w:tcW w:w="1089" w:type="dxa"/>
              </w:tcPr>
            </w:tcPrChange>
          </w:tcPr>
          <w:p w14:paraId="6EAE2031" w14:textId="77777777" w:rsidR="009E5344" w:rsidRPr="001E0803" w:rsidRDefault="00782422">
            <w:pPr>
              <w:jc w:val="center"/>
              <w:rPr>
                <w:sz w:val="18"/>
                <w:szCs w:val="18"/>
                <w:vertAlign w:val="subscript"/>
              </w:rPr>
              <w:pPrChange w:id="1458" w:author="Yoav Ram" w:date="2018-11-14T11:41:00Z">
                <w:pPr>
                  <w:spacing w:line="480" w:lineRule="auto"/>
                  <w:ind w:firstLine="0"/>
                  <w:jc w:val="center"/>
                </w:pPr>
              </w:pPrChange>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oMath>
            </m:oMathPara>
          </w:p>
        </w:tc>
        <w:tc>
          <w:tcPr>
            <w:tcW w:w="0" w:type="dxa"/>
            <w:gridSpan w:val="2"/>
            <w:tcPrChange w:id="1459" w:author="Yoav Ram" w:date="2018-11-14T11:41:00Z">
              <w:tcPr>
                <w:tcW w:w="1080" w:type="dxa"/>
                <w:gridSpan w:val="2"/>
              </w:tcPr>
            </w:tcPrChange>
          </w:tcPr>
          <w:p w14:paraId="2915EF9D" w14:textId="32D6388A"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1460"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0.124</w:t>
            </w:r>
          </w:p>
        </w:tc>
        <w:tc>
          <w:tcPr>
            <w:tcW w:w="0" w:type="dxa"/>
            <w:gridSpan w:val="2"/>
            <w:tcPrChange w:id="1461" w:author="Yoav Ram" w:date="2018-11-14T11:41:00Z">
              <w:tcPr>
                <w:tcW w:w="1164" w:type="dxa"/>
                <w:gridSpan w:val="2"/>
              </w:tcPr>
            </w:tcPrChange>
          </w:tcPr>
          <w:p w14:paraId="49961E98" w14:textId="4F09C6C7"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1462"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0.125</w:t>
            </w:r>
          </w:p>
        </w:tc>
        <w:tc>
          <w:tcPr>
            <w:tcW w:w="0" w:type="dxa"/>
            <w:gridSpan w:val="2"/>
            <w:tcPrChange w:id="1463" w:author="Yoav Ram" w:date="2018-11-14T11:41:00Z">
              <w:tcPr>
                <w:tcW w:w="1124" w:type="dxa"/>
                <w:gridSpan w:val="2"/>
              </w:tcPr>
            </w:tcPrChange>
          </w:tcPr>
          <w:p w14:paraId="1F208EC7" w14:textId="7F246861"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1464"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0.23</w:t>
            </w:r>
          </w:p>
        </w:tc>
        <w:tc>
          <w:tcPr>
            <w:tcW w:w="0" w:type="dxa"/>
            <w:gridSpan w:val="2"/>
            <w:tcPrChange w:id="1465" w:author="Yoav Ram" w:date="2018-11-14T11:41:00Z">
              <w:tcPr>
                <w:tcW w:w="1124" w:type="dxa"/>
                <w:gridSpan w:val="2"/>
              </w:tcPr>
            </w:tcPrChange>
          </w:tcPr>
          <w:p w14:paraId="3F122ECD" w14:textId="52E30BB3"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1466"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0.286</w:t>
            </w:r>
          </w:p>
        </w:tc>
        <w:tc>
          <w:tcPr>
            <w:tcW w:w="0" w:type="dxa"/>
            <w:gridSpan w:val="2"/>
            <w:tcPrChange w:id="1467" w:author="Yoav Ram" w:date="2018-11-14T11:41:00Z">
              <w:tcPr>
                <w:tcW w:w="1039" w:type="dxa"/>
                <w:gridSpan w:val="2"/>
              </w:tcPr>
            </w:tcPrChange>
          </w:tcPr>
          <w:p w14:paraId="379A4564" w14:textId="6E82E2DC"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1468"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0.204</w:t>
            </w:r>
          </w:p>
        </w:tc>
        <w:tc>
          <w:tcPr>
            <w:tcW w:w="0" w:type="dxa"/>
            <w:gridSpan w:val="2"/>
            <w:tcPrChange w:id="1469" w:author="Yoav Ram" w:date="2018-11-14T11:41:00Z">
              <w:tcPr>
                <w:tcW w:w="1039" w:type="dxa"/>
                <w:gridSpan w:val="2"/>
              </w:tcPr>
            </w:tcPrChange>
          </w:tcPr>
          <w:p w14:paraId="3464DBC7" w14:textId="0190F548"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1470"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0.188</w:t>
            </w:r>
          </w:p>
        </w:tc>
      </w:tr>
      <w:tr w:rsidR="009E5344" w:rsidRPr="001E0803" w14:paraId="443C5469" w14:textId="77777777" w:rsidTr="00986895">
        <w:trPr>
          <w:gridAfter w:val="1"/>
          <w:cnfStyle w:val="000000100000" w:firstRow="0" w:lastRow="0" w:firstColumn="0" w:lastColumn="0" w:oddVBand="0" w:evenVBand="0" w:oddHBand="1" w:evenHBand="0" w:firstRowFirstColumn="0" w:firstRowLastColumn="0" w:lastRowFirstColumn="0" w:lastRowLastColumn="0"/>
          <w:wAfter w:w="6" w:type="dxa"/>
          <w:jc w:val="center"/>
          <w:trPrChange w:id="1471" w:author="Yoav Ram" w:date="2018-11-14T11:41:00Z">
            <w:trPr>
              <w:gridAfter w:val="1"/>
              <w:wAfter w:w="6" w:type="dxa"/>
            </w:trPr>
          </w:trPrChange>
        </w:trPr>
        <w:tc>
          <w:tcPr>
            <w:cnfStyle w:val="001000000000" w:firstRow="0" w:lastRow="0" w:firstColumn="1" w:lastColumn="0" w:oddVBand="0" w:evenVBand="0" w:oddHBand="0" w:evenHBand="0" w:firstRowFirstColumn="0" w:firstRowLastColumn="0" w:lastRowFirstColumn="0" w:lastRowLastColumn="0"/>
            <w:tcW w:w="0" w:type="dxa"/>
            <w:tcPrChange w:id="1472" w:author="Yoav Ram" w:date="2018-11-14T11:41:00Z">
              <w:tcPr>
                <w:tcW w:w="1089" w:type="dxa"/>
              </w:tcPr>
            </w:tcPrChange>
          </w:tcPr>
          <w:p w14:paraId="4DFEED41" w14:textId="77777777" w:rsidR="009E5344" w:rsidRPr="001E0803" w:rsidRDefault="009E5344">
            <w:pPr>
              <w:jc w:val="center"/>
              <w:cnfStyle w:val="001000100000" w:firstRow="0" w:lastRow="0" w:firstColumn="1" w:lastColumn="0" w:oddVBand="0" w:evenVBand="0" w:oddHBand="1" w:evenHBand="0" w:firstRowFirstColumn="0" w:firstRowLastColumn="0" w:lastRowFirstColumn="0" w:lastRowLastColumn="0"/>
              <w:rPr>
                <w:sz w:val="18"/>
                <w:szCs w:val="18"/>
              </w:rPr>
              <w:pPrChange w:id="1473" w:author="Yoav Ram" w:date="2018-11-14T11:41:00Z">
                <w:pPr>
                  <w:spacing w:line="480" w:lineRule="auto"/>
                  <w:ind w:firstLine="0"/>
                  <w:jc w:val="center"/>
                  <w:cnfStyle w:val="001000100000" w:firstRow="0" w:lastRow="0" w:firstColumn="1" w:lastColumn="0" w:oddVBand="0" w:evenVBand="0" w:oddHBand="1" w:evenHBand="0" w:firstRowFirstColumn="0" w:firstRowLastColumn="0" w:lastRowFirstColumn="0" w:lastRowLastColumn="0"/>
                </w:pPr>
              </w:pPrChange>
            </w:pPr>
            <m:oMathPara>
              <m:oMath>
                <m:r>
                  <m:rPr>
                    <m:sty m:val="bi"/>
                  </m:rPr>
                  <w:rPr>
                    <w:rFonts w:ascii="Cambria Math" w:hAnsi="Cambria Math"/>
                    <w:color w:val="auto"/>
                    <w:sz w:val="18"/>
                    <w:szCs w:val="18"/>
                  </w:rPr>
                  <m:t>K</m:t>
                </m:r>
              </m:oMath>
            </m:oMathPara>
          </w:p>
        </w:tc>
        <w:tc>
          <w:tcPr>
            <w:tcW w:w="0" w:type="dxa"/>
            <w:gridSpan w:val="2"/>
            <w:tcPrChange w:id="1474" w:author="Yoav Ram" w:date="2018-11-14T11:41:00Z">
              <w:tcPr>
                <w:tcW w:w="1080" w:type="dxa"/>
                <w:gridSpan w:val="2"/>
              </w:tcPr>
            </w:tcPrChange>
          </w:tcPr>
          <w:p w14:paraId="47E0B89F" w14:textId="5F43D7F4"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1475"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0.65</w:t>
            </w:r>
          </w:p>
        </w:tc>
        <w:tc>
          <w:tcPr>
            <w:tcW w:w="0" w:type="dxa"/>
            <w:gridSpan w:val="2"/>
            <w:tcPrChange w:id="1476" w:author="Yoav Ram" w:date="2018-11-14T11:41:00Z">
              <w:tcPr>
                <w:tcW w:w="1164" w:type="dxa"/>
                <w:gridSpan w:val="2"/>
              </w:tcPr>
            </w:tcPrChange>
          </w:tcPr>
          <w:p w14:paraId="131775B8" w14:textId="451BAD17"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1477"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0.528</w:t>
            </w:r>
          </w:p>
        </w:tc>
        <w:tc>
          <w:tcPr>
            <w:tcW w:w="0" w:type="dxa"/>
            <w:gridSpan w:val="2"/>
            <w:tcPrChange w:id="1478" w:author="Yoav Ram" w:date="2018-11-14T11:41:00Z">
              <w:tcPr>
                <w:tcW w:w="1124" w:type="dxa"/>
                <w:gridSpan w:val="2"/>
              </w:tcPr>
            </w:tcPrChange>
          </w:tcPr>
          <w:p w14:paraId="060BD20A" w14:textId="32C55DBB"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1479"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0.628</w:t>
            </w:r>
          </w:p>
        </w:tc>
        <w:tc>
          <w:tcPr>
            <w:tcW w:w="0" w:type="dxa"/>
            <w:gridSpan w:val="2"/>
            <w:tcPrChange w:id="1480" w:author="Yoav Ram" w:date="2018-11-14T11:41:00Z">
              <w:tcPr>
                <w:tcW w:w="1124" w:type="dxa"/>
                <w:gridSpan w:val="2"/>
              </w:tcPr>
            </w:tcPrChange>
          </w:tcPr>
          <w:p w14:paraId="0E8573F8" w14:textId="6B44A9FE"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1481"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0.619</w:t>
            </w:r>
          </w:p>
        </w:tc>
        <w:tc>
          <w:tcPr>
            <w:tcW w:w="0" w:type="dxa"/>
            <w:gridSpan w:val="2"/>
            <w:tcPrChange w:id="1482" w:author="Yoav Ram" w:date="2018-11-14T11:41:00Z">
              <w:tcPr>
                <w:tcW w:w="1039" w:type="dxa"/>
                <w:gridSpan w:val="2"/>
              </w:tcPr>
            </w:tcPrChange>
          </w:tcPr>
          <w:p w14:paraId="30BEBC9F" w14:textId="2E460311"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1483"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0.741</w:t>
            </w:r>
          </w:p>
        </w:tc>
        <w:tc>
          <w:tcPr>
            <w:tcW w:w="0" w:type="dxa"/>
            <w:gridSpan w:val="2"/>
            <w:tcPrChange w:id="1484" w:author="Yoav Ram" w:date="2018-11-14T11:41:00Z">
              <w:tcPr>
                <w:tcW w:w="1039" w:type="dxa"/>
                <w:gridSpan w:val="2"/>
              </w:tcPr>
            </w:tcPrChange>
          </w:tcPr>
          <w:p w14:paraId="2056FD33" w14:textId="311E884D"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1485"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0.633</w:t>
            </w:r>
          </w:p>
        </w:tc>
      </w:tr>
      <w:tr w:rsidR="009E5344" w:rsidRPr="001E0803" w14:paraId="157C5F04" w14:textId="77777777" w:rsidTr="00986895">
        <w:trPr>
          <w:gridAfter w:val="1"/>
          <w:wAfter w:w="6" w:type="dxa"/>
          <w:jc w:val="center"/>
          <w:trPrChange w:id="1486" w:author="Yoav Ram" w:date="2018-11-14T11:41:00Z">
            <w:trPr>
              <w:gridAfter w:val="1"/>
              <w:wAfter w:w="6" w:type="dxa"/>
            </w:trPr>
          </w:trPrChange>
        </w:trPr>
        <w:tc>
          <w:tcPr>
            <w:cnfStyle w:val="001000000000" w:firstRow="0" w:lastRow="0" w:firstColumn="1" w:lastColumn="0" w:oddVBand="0" w:evenVBand="0" w:oddHBand="0" w:evenHBand="0" w:firstRowFirstColumn="0" w:firstRowLastColumn="0" w:lastRowFirstColumn="0" w:lastRowLastColumn="0"/>
            <w:tcW w:w="0" w:type="dxa"/>
            <w:tcPrChange w:id="1487" w:author="Yoav Ram" w:date="2018-11-14T11:41:00Z">
              <w:tcPr>
                <w:tcW w:w="1089" w:type="dxa"/>
              </w:tcPr>
            </w:tcPrChange>
          </w:tcPr>
          <w:p w14:paraId="597F138A" w14:textId="77777777" w:rsidR="009E5344" w:rsidRPr="001E0803" w:rsidRDefault="009E5344">
            <w:pPr>
              <w:jc w:val="center"/>
              <w:rPr>
                <w:sz w:val="18"/>
                <w:szCs w:val="18"/>
              </w:rPr>
              <w:pPrChange w:id="1488" w:author="Yoav Ram" w:date="2018-11-14T11:41:00Z">
                <w:pPr>
                  <w:spacing w:line="480" w:lineRule="auto"/>
                  <w:ind w:firstLine="0"/>
                  <w:jc w:val="center"/>
                </w:pPr>
              </w:pPrChange>
            </w:pPr>
            <m:oMathPara>
              <m:oMath>
                <m:r>
                  <m:rPr>
                    <m:sty m:val="bi"/>
                  </m:rPr>
                  <w:rPr>
                    <w:rFonts w:ascii="Cambria Math" w:hAnsi="Cambria Math"/>
                    <w:color w:val="auto"/>
                    <w:sz w:val="18"/>
                    <w:szCs w:val="18"/>
                  </w:rPr>
                  <m:t>r</m:t>
                </m:r>
              </m:oMath>
            </m:oMathPara>
          </w:p>
        </w:tc>
        <w:tc>
          <w:tcPr>
            <w:tcW w:w="0" w:type="dxa"/>
            <w:gridSpan w:val="2"/>
            <w:tcPrChange w:id="1489" w:author="Yoav Ram" w:date="2018-11-14T11:41:00Z">
              <w:tcPr>
                <w:tcW w:w="1080" w:type="dxa"/>
                <w:gridSpan w:val="2"/>
              </w:tcPr>
            </w:tcPrChange>
          </w:tcPr>
          <w:p w14:paraId="7B1D7556" w14:textId="48C092F7"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1490"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0.587</w:t>
            </w:r>
          </w:p>
        </w:tc>
        <w:tc>
          <w:tcPr>
            <w:tcW w:w="0" w:type="dxa"/>
            <w:gridSpan w:val="2"/>
            <w:tcPrChange w:id="1491" w:author="Yoav Ram" w:date="2018-11-14T11:41:00Z">
              <w:tcPr>
                <w:tcW w:w="1164" w:type="dxa"/>
                <w:gridSpan w:val="2"/>
              </w:tcPr>
            </w:tcPrChange>
          </w:tcPr>
          <w:p w14:paraId="342B6D23" w14:textId="51CC1B4E"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1492"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0.376</w:t>
            </w:r>
          </w:p>
        </w:tc>
        <w:tc>
          <w:tcPr>
            <w:tcW w:w="0" w:type="dxa"/>
            <w:gridSpan w:val="2"/>
            <w:tcPrChange w:id="1493" w:author="Yoav Ram" w:date="2018-11-14T11:41:00Z">
              <w:tcPr>
                <w:tcW w:w="1124" w:type="dxa"/>
                <w:gridSpan w:val="2"/>
              </w:tcPr>
            </w:tcPrChange>
          </w:tcPr>
          <w:p w14:paraId="0106AC2A" w14:textId="58A99896"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1494"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0.484</w:t>
            </w:r>
          </w:p>
        </w:tc>
        <w:tc>
          <w:tcPr>
            <w:tcW w:w="0" w:type="dxa"/>
            <w:gridSpan w:val="2"/>
            <w:tcPrChange w:id="1495" w:author="Yoav Ram" w:date="2018-11-14T11:41:00Z">
              <w:tcPr>
                <w:tcW w:w="1124" w:type="dxa"/>
                <w:gridSpan w:val="2"/>
              </w:tcPr>
            </w:tcPrChange>
          </w:tcPr>
          <w:p w14:paraId="78076F91" w14:textId="443A588E"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1496"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0.304</w:t>
            </w:r>
          </w:p>
        </w:tc>
        <w:tc>
          <w:tcPr>
            <w:tcW w:w="0" w:type="dxa"/>
            <w:gridSpan w:val="2"/>
            <w:tcPrChange w:id="1497" w:author="Yoav Ram" w:date="2018-11-14T11:41:00Z">
              <w:tcPr>
                <w:tcW w:w="1039" w:type="dxa"/>
                <w:gridSpan w:val="2"/>
              </w:tcPr>
            </w:tcPrChange>
          </w:tcPr>
          <w:p w14:paraId="5050033D" w14:textId="4EF0785E"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1498"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8</w:t>
            </w:r>
          </w:p>
        </w:tc>
        <w:tc>
          <w:tcPr>
            <w:tcW w:w="0" w:type="dxa"/>
            <w:gridSpan w:val="2"/>
            <w:tcPrChange w:id="1499" w:author="Yoav Ram" w:date="2018-11-14T11:41:00Z">
              <w:tcPr>
                <w:tcW w:w="1039" w:type="dxa"/>
                <w:gridSpan w:val="2"/>
              </w:tcPr>
            </w:tcPrChange>
          </w:tcPr>
          <w:p w14:paraId="28992064" w14:textId="7B5FADD7"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1500"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8</w:t>
            </w:r>
          </w:p>
        </w:tc>
      </w:tr>
      <w:tr w:rsidR="009E5344" w:rsidRPr="001E0803" w14:paraId="60C4311F" w14:textId="77777777" w:rsidTr="00986895">
        <w:trPr>
          <w:gridAfter w:val="1"/>
          <w:cnfStyle w:val="000000100000" w:firstRow="0" w:lastRow="0" w:firstColumn="0" w:lastColumn="0" w:oddVBand="0" w:evenVBand="0" w:oddHBand="1" w:evenHBand="0" w:firstRowFirstColumn="0" w:firstRowLastColumn="0" w:lastRowFirstColumn="0" w:lastRowLastColumn="0"/>
          <w:wAfter w:w="6" w:type="dxa"/>
          <w:jc w:val="center"/>
          <w:trPrChange w:id="1501" w:author="Yoav Ram" w:date="2018-11-14T11:41:00Z">
            <w:trPr>
              <w:gridAfter w:val="1"/>
              <w:wAfter w:w="6" w:type="dxa"/>
            </w:trPr>
          </w:trPrChange>
        </w:trPr>
        <w:tc>
          <w:tcPr>
            <w:cnfStyle w:val="001000000000" w:firstRow="0" w:lastRow="0" w:firstColumn="1" w:lastColumn="0" w:oddVBand="0" w:evenVBand="0" w:oddHBand="0" w:evenHBand="0" w:firstRowFirstColumn="0" w:firstRowLastColumn="0" w:lastRowFirstColumn="0" w:lastRowLastColumn="0"/>
            <w:tcW w:w="0" w:type="dxa"/>
            <w:tcPrChange w:id="1502" w:author="Yoav Ram" w:date="2018-11-14T11:41:00Z">
              <w:tcPr>
                <w:tcW w:w="1089" w:type="dxa"/>
              </w:tcPr>
            </w:tcPrChange>
          </w:tcPr>
          <w:p w14:paraId="5F55E941" w14:textId="77777777" w:rsidR="009E5344" w:rsidRPr="001E0803" w:rsidRDefault="009E5344">
            <w:pPr>
              <w:jc w:val="center"/>
              <w:cnfStyle w:val="001000100000" w:firstRow="0" w:lastRow="0" w:firstColumn="1" w:lastColumn="0" w:oddVBand="0" w:evenVBand="0" w:oddHBand="1" w:evenHBand="0" w:firstRowFirstColumn="0" w:firstRowLastColumn="0" w:lastRowFirstColumn="0" w:lastRowLastColumn="0"/>
              <w:rPr>
                <w:sz w:val="18"/>
                <w:szCs w:val="18"/>
              </w:rPr>
              <w:pPrChange w:id="1503" w:author="Yoav Ram" w:date="2018-11-14T11:41:00Z">
                <w:pPr>
                  <w:spacing w:line="480" w:lineRule="auto"/>
                  <w:ind w:firstLine="0"/>
                  <w:jc w:val="center"/>
                  <w:cnfStyle w:val="001000100000" w:firstRow="0" w:lastRow="0" w:firstColumn="1" w:lastColumn="0" w:oddVBand="0" w:evenVBand="0" w:oddHBand="1" w:evenHBand="0" w:firstRowFirstColumn="0" w:firstRowLastColumn="0" w:lastRowFirstColumn="0" w:lastRowLastColumn="0"/>
                </w:pPr>
              </w:pPrChange>
            </w:pPr>
            <m:oMathPara>
              <m:oMath>
                <m:r>
                  <m:rPr>
                    <m:sty m:val="bi"/>
                  </m:rPr>
                  <w:rPr>
                    <w:rFonts w:ascii="Cambria Math" w:hAnsi="Cambria Math"/>
                    <w:color w:val="auto"/>
                    <w:sz w:val="18"/>
                    <w:szCs w:val="18"/>
                  </w:rPr>
                  <m:t>ν</m:t>
                </m:r>
              </m:oMath>
            </m:oMathPara>
          </w:p>
        </w:tc>
        <w:tc>
          <w:tcPr>
            <w:tcW w:w="0" w:type="dxa"/>
            <w:gridSpan w:val="2"/>
            <w:tcPrChange w:id="1504" w:author="Yoav Ram" w:date="2018-11-14T11:41:00Z">
              <w:tcPr>
                <w:tcW w:w="1080" w:type="dxa"/>
                <w:gridSpan w:val="2"/>
              </w:tcPr>
            </w:tcPrChange>
          </w:tcPr>
          <w:p w14:paraId="7DE2436B" w14:textId="1ED2FA14"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1505"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1*</w:t>
            </w:r>
          </w:p>
        </w:tc>
        <w:tc>
          <w:tcPr>
            <w:tcW w:w="0" w:type="dxa"/>
            <w:gridSpan w:val="2"/>
            <w:tcPrChange w:id="1506" w:author="Yoav Ram" w:date="2018-11-14T11:41:00Z">
              <w:tcPr>
                <w:tcW w:w="1164" w:type="dxa"/>
                <w:gridSpan w:val="2"/>
              </w:tcPr>
            </w:tcPrChange>
          </w:tcPr>
          <w:p w14:paraId="6C4153C8" w14:textId="1E4051E9"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1507"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2.636</w:t>
            </w:r>
          </w:p>
        </w:tc>
        <w:tc>
          <w:tcPr>
            <w:tcW w:w="0" w:type="dxa"/>
            <w:gridSpan w:val="2"/>
            <w:tcPrChange w:id="1508" w:author="Yoav Ram" w:date="2018-11-14T11:41:00Z">
              <w:tcPr>
                <w:tcW w:w="1124" w:type="dxa"/>
                <w:gridSpan w:val="2"/>
              </w:tcPr>
            </w:tcPrChange>
          </w:tcPr>
          <w:p w14:paraId="21381FDC" w14:textId="7D4FA188"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1509"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1.491</w:t>
            </w:r>
          </w:p>
        </w:tc>
        <w:tc>
          <w:tcPr>
            <w:tcW w:w="0" w:type="dxa"/>
            <w:gridSpan w:val="2"/>
            <w:tcPrChange w:id="1510" w:author="Yoav Ram" w:date="2018-11-14T11:41:00Z">
              <w:tcPr>
                <w:tcW w:w="1124" w:type="dxa"/>
                <w:gridSpan w:val="2"/>
              </w:tcPr>
            </w:tcPrChange>
          </w:tcPr>
          <w:p w14:paraId="012B0CAC" w14:textId="0D640CFE"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1511"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2.484</w:t>
            </w:r>
          </w:p>
        </w:tc>
        <w:tc>
          <w:tcPr>
            <w:tcW w:w="0" w:type="dxa"/>
            <w:gridSpan w:val="2"/>
            <w:tcPrChange w:id="1512" w:author="Yoav Ram" w:date="2018-11-14T11:41:00Z">
              <w:tcPr>
                <w:tcW w:w="1039" w:type="dxa"/>
                <w:gridSpan w:val="2"/>
              </w:tcPr>
            </w:tcPrChange>
          </w:tcPr>
          <w:p w14:paraId="6B91DC7A" w14:textId="7A469C24"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1513"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0.164</w:t>
            </w:r>
          </w:p>
        </w:tc>
        <w:tc>
          <w:tcPr>
            <w:tcW w:w="0" w:type="dxa"/>
            <w:gridSpan w:val="2"/>
            <w:tcPrChange w:id="1514" w:author="Yoav Ram" w:date="2018-11-14T11:41:00Z">
              <w:tcPr>
                <w:tcW w:w="1039" w:type="dxa"/>
                <w:gridSpan w:val="2"/>
              </w:tcPr>
            </w:tcPrChange>
          </w:tcPr>
          <w:p w14:paraId="55C424CA" w14:textId="209CFB78"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1515"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1*</w:t>
            </w:r>
          </w:p>
        </w:tc>
      </w:tr>
      <w:tr w:rsidR="009E5344" w:rsidRPr="001E0803" w14:paraId="604EF0EE" w14:textId="77777777" w:rsidTr="00986895">
        <w:trPr>
          <w:gridAfter w:val="1"/>
          <w:wAfter w:w="6" w:type="dxa"/>
          <w:jc w:val="center"/>
          <w:trPrChange w:id="1516" w:author="Yoav Ram" w:date="2018-11-14T11:41:00Z">
            <w:trPr>
              <w:gridAfter w:val="1"/>
              <w:wAfter w:w="6" w:type="dxa"/>
            </w:trPr>
          </w:trPrChange>
        </w:trPr>
        <w:tc>
          <w:tcPr>
            <w:cnfStyle w:val="001000000000" w:firstRow="0" w:lastRow="0" w:firstColumn="1" w:lastColumn="0" w:oddVBand="0" w:evenVBand="0" w:oddHBand="0" w:evenHBand="0" w:firstRowFirstColumn="0" w:firstRowLastColumn="0" w:lastRowFirstColumn="0" w:lastRowLastColumn="0"/>
            <w:tcW w:w="0" w:type="dxa"/>
            <w:tcBorders>
              <w:bottom w:val="nil"/>
            </w:tcBorders>
            <w:tcPrChange w:id="1517" w:author="Yoav Ram" w:date="2018-11-14T11:41:00Z">
              <w:tcPr>
                <w:tcW w:w="1089" w:type="dxa"/>
                <w:tcBorders>
                  <w:bottom w:val="nil"/>
                </w:tcBorders>
              </w:tcPr>
            </w:tcPrChange>
          </w:tcPr>
          <w:p w14:paraId="619D6700" w14:textId="77777777" w:rsidR="009E5344" w:rsidRPr="001E0803" w:rsidRDefault="00782422">
            <w:pPr>
              <w:jc w:val="center"/>
              <w:rPr>
                <w:sz w:val="18"/>
                <w:szCs w:val="18"/>
                <w:vertAlign w:val="subscript"/>
              </w:rPr>
              <w:pPrChange w:id="1518" w:author="Yoav Ram" w:date="2018-11-14T11:41:00Z">
                <w:pPr>
                  <w:spacing w:line="480" w:lineRule="auto"/>
                  <w:ind w:firstLine="0"/>
                  <w:jc w:val="center"/>
                </w:pPr>
              </w:pPrChange>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q</m:t>
                    </m:r>
                  </m:e>
                  <m:sub>
                    <m:r>
                      <m:rPr>
                        <m:sty m:val="bi"/>
                      </m:rPr>
                      <w:rPr>
                        <w:rFonts w:ascii="Cambria Math" w:hAnsi="Cambria Math"/>
                        <w:color w:val="auto"/>
                        <w:sz w:val="18"/>
                        <w:szCs w:val="18"/>
                      </w:rPr>
                      <m:t>0</m:t>
                    </m:r>
                  </m:sub>
                </m:sSub>
              </m:oMath>
            </m:oMathPara>
          </w:p>
        </w:tc>
        <w:tc>
          <w:tcPr>
            <w:tcW w:w="0" w:type="dxa"/>
            <w:gridSpan w:val="2"/>
            <w:tcBorders>
              <w:bottom w:val="nil"/>
            </w:tcBorders>
            <w:tcPrChange w:id="1519" w:author="Yoav Ram" w:date="2018-11-14T11:41:00Z">
              <w:tcPr>
                <w:tcW w:w="1080" w:type="dxa"/>
                <w:gridSpan w:val="2"/>
                <w:tcBorders>
                  <w:bottom w:val="nil"/>
                </w:tcBorders>
              </w:tcPr>
            </w:tcPrChange>
          </w:tcPr>
          <w:p w14:paraId="6E8544B0" w14:textId="1ED09DC5"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1520"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0.008</w:t>
            </w:r>
          </w:p>
        </w:tc>
        <w:tc>
          <w:tcPr>
            <w:tcW w:w="0" w:type="dxa"/>
            <w:gridSpan w:val="2"/>
            <w:tcBorders>
              <w:bottom w:val="nil"/>
            </w:tcBorders>
            <w:tcPrChange w:id="1521" w:author="Yoav Ram" w:date="2018-11-14T11:41:00Z">
              <w:tcPr>
                <w:tcW w:w="1164" w:type="dxa"/>
                <w:gridSpan w:val="2"/>
                <w:tcBorders>
                  <w:bottom w:val="nil"/>
                </w:tcBorders>
              </w:tcPr>
            </w:tcPrChange>
          </w:tcPr>
          <w:p w14:paraId="09A8FE0A" w14:textId="24931191"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1522"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0.032</w:t>
            </w:r>
          </w:p>
        </w:tc>
        <w:tc>
          <w:tcPr>
            <w:tcW w:w="0" w:type="dxa"/>
            <w:gridSpan w:val="2"/>
            <w:tcBorders>
              <w:bottom w:val="nil"/>
            </w:tcBorders>
            <w:tcPrChange w:id="1523" w:author="Yoav Ram" w:date="2018-11-14T11:41:00Z">
              <w:tcPr>
                <w:tcW w:w="1124" w:type="dxa"/>
                <w:gridSpan w:val="2"/>
                <w:tcBorders>
                  <w:bottom w:val="nil"/>
                </w:tcBorders>
              </w:tcPr>
            </w:tcPrChange>
          </w:tcPr>
          <w:p w14:paraId="332680E7" w14:textId="72F4E5F3"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b/>
                <w:bCs/>
                <w:sz w:val="18"/>
                <w:szCs w:val="18"/>
              </w:rPr>
              <w:pPrChange w:id="1524"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b/>
                <w:bCs/>
                <w:sz w:val="18"/>
                <w:szCs w:val="18"/>
              </w:rPr>
              <w:t>-*</w:t>
            </w:r>
          </w:p>
        </w:tc>
        <w:tc>
          <w:tcPr>
            <w:tcW w:w="0" w:type="dxa"/>
            <w:gridSpan w:val="2"/>
            <w:tcBorders>
              <w:bottom w:val="nil"/>
            </w:tcBorders>
            <w:tcPrChange w:id="1525" w:author="Yoav Ram" w:date="2018-11-14T11:41:00Z">
              <w:tcPr>
                <w:tcW w:w="1124" w:type="dxa"/>
                <w:gridSpan w:val="2"/>
                <w:tcBorders>
                  <w:bottom w:val="nil"/>
                </w:tcBorders>
              </w:tcPr>
            </w:tcPrChange>
          </w:tcPr>
          <w:p w14:paraId="672BEB64" w14:textId="525311BD"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b/>
                <w:bCs/>
                <w:sz w:val="18"/>
                <w:szCs w:val="18"/>
              </w:rPr>
              <w:pPrChange w:id="1526"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b/>
                <w:bCs/>
                <w:sz w:val="18"/>
                <w:szCs w:val="18"/>
              </w:rPr>
              <w:t>-*</w:t>
            </w:r>
          </w:p>
        </w:tc>
        <w:tc>
          <w:tcPr>
            <w:tcW w:w="0" w:type="dxa"/>
            <w:gridSpan w:val="2"/>
            <w:tcBorders>
              <w:bottom w:val="nil"/>
            </w:tcBorders>
            <w:tcPrChange w:id="1527" w:author="Yoav Ram" w:date="2018-11-14T11:41:00Z">
              <w:tcPr>
                <w:tcW w:w="1039" w:type="dxa"/>
                <w:gridSpan w:val="2"/>
                <w:tcBorders>
                  <w:bottom w:val="nil"/>
                </w:tcBorders>
              </w:tcPr>
            </w:tcPrChange>
          </w:tcPr>
          <w:p w14:paraId="1AF2547D" w14:textId="01E103CC"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sz w:val="18"/>
                <w:szCs w:val="18"/>
              </w:rPr>
              <w:pPrChange w:id="1528"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0.393</w:t>
            </w:r>
          </w:p>
        </w:tc>
        <w:tc>
          <w:tcPr>
            <w:tcW w:w="0" w:type="dxa"/>
            <w:gridSpan w:val="2"/>
            <w:tcBorders>
              <w:bottom w:val="nil"/>
            </w:tcBorders>
            <w:tcPrChange w:id="1529" w:author="Yoav Ram" w:date="2018-11-14T11:41:00Z">
              <w:tcPr>
                <w:tcW w:w="1039" w:type="dxa"/>
                <w:gridSpan w:val="2"/>
                <w:tcBorders>
                  <w:bottom w:val="nil"/>
                </w:tcBorders>
              </w:tcPr>
            </w:tcPrChange>
          </w:tcPr>
          <w:p w14:paraId="5DA00E3C" w14:textId="4167EB1B" w:rsidR="009E5344" w:rsidRPr="001E0803" w:rsidRDefault="009E5344">
            <w:pPr>
              <w:jc w:val="center"/>
              <w:cnfStyle w:val="000000000000" w:firstRow="0" w:lastRow="0" w:firstColumn="0" w:lastColumn="0" w:oddVBand="0" w:evenVBand="0" w:oddHBand="0" w:evenHBand="0" w:firstRowFirstColumn="0" w:firstRowLastColumn="0" w:lastRowFirstColumn="0" w:lastRowLastColumn="0"/>
              <w:rPr>
                <w:b/>
                <w:bCs/>
                <w:sz w:val="18"/>
                <w:szCs w:val="18"/>
              </w:rPr>
              <w:pPrChange w:id="1530"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0.039</w:t>
            </w:r>
          </w:p>
        </w:tc>
      </w:tr>
      <w:tr w:rsidR="009E5344" w:rsidRPr="001E0803" w14:paraId="1464F923" w14:textId="77777777" w:rsidTr="00986895">
        <w:trPr>
          <w:gridAfter w:val="1"/>
          <w:cnfStyle w:val="000000100000" w:firstRow="0" w:lastRow="0" w:firstColumn="0" w:lastColumn="0" w:oddVBand="0" w:evenVBand="0" w:oddHBand="1" w:evenHBand="0" w:firstRowFirstColumn="0" w:firstRowLastColumn="0" w:lastRowFirstColumn="0" w:lastRowLastColumn="0"/>
          <w:wAfter w:w="6" w:type="dxa"/>
          <w:jc w:val="center"/>
          <w:trPrChange w:id="1531" w:author="Yoav Ram" w:date="2018-11-14T11:41:00Z">
            <w:trPr>
              <w:gridAfter w:val="1"/>
              <w:wAfter w:w="6" w:type="dxa"/>
            </w:trPr>
          </w:trPrChange>
        </w:trPr>
        <w:tc>
          <w:tcPr>
            <w:cnfStyle w:val="001000000000" w:firstRow="0" w:lastRow="0" w:firstColumn="1" w:lastColumn="0" w:oddVBand="0" w:evenVBand="0" w:oddHBand="0" w:evenHBand="0" w:firstRowFirstColumn="0" w:firstRowLastColumn="0" w:lastRowFirstColumn="0" w:lastRowLastColumn="0"/>
            <w:tcW w:w="0" w:type="dxa"/>
            <w:tcBorders>
              <w:top w:val="nil"/>
              <w:bottom w:val="single" w:sz="4" w:space="0" w:color="auto"/>
            </w:tcBorders>
            <w:tcPrChange w:id="1532" w:author="Yoav Ram" w:date="2018-11-14T11:41:00Z">
              <w:tcPr>
                <w:tcW w:w="1089" w:type="dxa"/>
                <w:tcBorders>
                  <w:top w:val="nil"/>
                  <w:bottom w:val="single" w:sz="4" w:space="0" w:color="auto"/>
                </w:tcBorders>
              </w:tcPr>
            </w:tcPrChange>
          </w:tcPr>
          <w:p w14:paraId="4F7DD232" w14:textId="6CA0150E" w:rsidR="009E5344" w:rsidRPr="001E0803" w:rsidRDefault="009E5344">
            <w:pPr>
              <w:jc w:val="center"/>
              <w:cnfStyle w:val="001000100000" w:firstRow="0" w:lastRow="0" w:firstColumn="1" w:lastColumn="0" w:oddVBand="0" w:evenVBand="0" w:oddHBand="1" w:evenHBand="0" w:firstRowFirstColumn="0" w:firstRowLastColumn="0" w:lastRowFirstColumn="0" w:lastRowLastColumn="0"/>
              <w:rPr>
                <w:sz w:val="18"/>
                <w:szCs w:val="18"/>
              </w:rPr>
              <w:pPrChange w:id="1533" w:author="Yoav Ram" w:date="2018-11-14T11:41:00Z">
                <w:pPr>
                  <w:spacing w:line="480" w:lineRule="auto"/>
                  <w:ind w:firstLine="0"/>
                  <w:jc w:val="center"/>
                  <w:cnfStyle w:val="001000100000" w:firstRow="0" w:lastRow="0" w:firstColumn="1" w:lastColumn="0" w:oddVBand="0" w:evenVBand="0" w:oddHBand="1" w:evenHBand="0" w:firstRowFirstColumn="0" w:firstRowLastColumn="0" w:lastRowFirstColumn="0" w:lastRowLastColumn="0"/>
                </w:pPr>
              </w:pPrChange>
            </w:pPr>
            <m:oMathPara>
              <m:oMath>
                <m:r>
                  <m:rPr>
                    <m:sty m:val="bi"/>
                  </m:rPr>
                  <w:rPr>
                    <w:rFonts w:ascii="Cambria Math" w:hAnsi="Cambria Math"/>
                    <w:color w:val="auto"/>
                    <w:sz w:val="18"/>
                    <w:szCs w:val="18"/>
                  </w:rPr>
                  <m:t>m</m:t>
                </m:r>
              </m:oMath>
            </m:oMathPara>
          </w:p>
        </w:tc>
        <w:tc>
          <w:tcPr>
            <w:tcW w:w="0" w:type="dxa"/>
            <w:gridSpan w:val="2"/>
            <w:tcBorders>
              <w:top w:val="nil"/>
              <w:bottom w:val="single" w:sz="4" w:space="0" w:color="auto"/>
            </w:tcBorders>
            <w:tcPrChange w:id="1534" w:author="Yoav Ram" w:date="2018-11-14T11:41:00Z">
              <w:tcPr>
                <w:tcW w:w="1080" w:type="dxa"/>
                <w:gridSpan w:val="2"/>
                <w:tcBorders>
                  <w:top w:val="nil"/>
                  <w:bottom w:val="single" w:sz="4" w:space="0" w:color="auto"/>
                </w:tcBorders>
              </w:tcPr>
            </w:tcPrChange>
          </w:tcPr>
          <w:p w14:paraId="28F5AC0C" w14:textId="44415380"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1535"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3.735</w:t>
            </w:r>
          </w:p>
        </w:tc>
        <w:tc>
          <w:tcPr>
            <w:tcW w:w="0" w:type="dxa"/>
            <w:gridSpan w:val="2"/>
            <w:tcBorders>
              <w:top w:val="nil"/>
              <w:bottom w:val="single" w:sz="4" w:space="0" w:color="auto"/>
            </w:tcBorders>
            <w:tcPrChange w:id="1536" w:author="Yoav Ram" w:date="2018-11-14T11:41:00Z">
              <w:tcPr>
                <w:tcW w:w="1164" w:type="dxa"/>
                <w:gridSpan w:val="2"/>
                <w:tcBorders>
                  <w:top w:val="nil"/>
                  <w:bottom w:val="single" w:sz="4" w:space="0" w:color="auto"/>
                </w:tcBorders>
              </w:tcPr>
            </w:tcPrChange>
          </w:tcPr>
          <w:p w14:paraId="73D600B4" w14:textId="3915AAD0"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sz w:val="18"/>
                <w:szCs w:val="18"/>
              </w:rPr>
              <w:pPrChange w:id="1537"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0.937</w:t>
            </w:r>
          </w:p>
        </w:tc>
        <w:tc>
          <w:tcPr>
            <w:tcW w:w="0" w:type="dxa"/>
            <w:gridSpan w:val="2"/>
            <w:tcBorders>
              <w:top w:val="nil"/>
              <w:bottom w:val="single" w:sz="4" w:space="0" w:color="auto"/>
            </w:tcBorders>
            <w:tcPrChange w:id="1538" w:author="Yoav Ram" w:date="2018-11-14T11:41:00Z">
              <w:tcPr>
                <w:tcW w:w="1124" w:type="dxa"/>
                <w:gridSpan w:val="2"/>
                <w:tcBorders>
                  <w:top w:val="nil"/>
                  <w:bottom w:val="single" w:sz="4" w:space="0" w:color="auto"/>
                </w:tcBorders>
              </w:tcPr>
            </w:tcPrChange>
          </w:tcPr>
          <w:p w14:paraId="73E5EA01" w14:textId="38268BBF" w:rsidR="009E5344" w:rsidRPr="001E0803" w:rsidRDefault="009E5344">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1539"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b/>
                <w:bCs/>
                <w:sz w:val="18"/>
                <w:szCs w:val="18"/>
              </w:rPr>
              <w:t>-*</w:t>
            </w:r>
          </w:p>
        </w:tc>
        <w:tc>
          <w:tcPr>
            <w:tcW w:w="0" w:type="dxa"/>
            <w:gridSpan w:val="2"/>
            <w:tcBorders>
              <w:top w:val="nil"/>
              <w:bottom w:val="single" w:sz="4" w:space="0" w:color="auto"/>
            </w:tcBorders>
            <w:tcPrChange w:id="1540" w:author="Yoav Ram" w:date="2018-11-14T11:41:00Z">
              <w:tcPr>
                <w:tcW w:w="1124" w:type="dxa"/>
                <w:gridSpan w:val="2"/>
                <w:tcBorders>
                  <w:top w:val="nil"/>
                  <w:bottom w:val="single" w:sz="4" w:space="0" w:color="auto"/>
                </w:tcBorders>
              </w:tcPr>
            </w:tcPrChange>
          </w:tcPr>
          <w:p w14:paraId="564F28DD" w14:textId="57DC529B" w:rsidR="009E5344" w:rsidRPr="001E0803" w:rsidRDefault="009E5344">
            <w:pPr>
              <w:keepNext/>
              <w:jc w:val="center"/>
              <w:cnfStyle w:val="000000100000" w:firstRow="0" w:lastRow="0" w:firstColumn="0" w:lastColumn="0" w:oddVBand="0" w:evenVBand="0" w:oddHBand="1" w:evenHBand="0" w:firstRowFirstColumn="0" w:firstRowLastColumn="0" w:lastRowFirstColumn="0" w:lastRowLastColumn="0"/>
              <w:rPr>
                <w:b/>
                <w:bCs/>
                <w:sz w:val="18"/>
                <w:szCs w:val="18"/>
              </w:rPr>
              <w:pPrChange w:id="1541" w:author="Yoav Ram" w:date="2018-11-14T11:41:00Z">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b/>
                <w:bCs/>
                <w:sz w:val="18"/>
                <w:szCs w:val="18"/>
              </w:rPr>
              <w:t>-*</w:t>
            </w:r>
          </w:p>
        </w:tc>
        <w:tc>
          <w:tcPr>
            <w:tcW w:w="0" w:type="dxa"/>
            <w:gridSpan w:val="2"/>
            <w:tcBorders>
              <w:top w:val="nil"/>
              <w:bottom w:val="single" w:sz="4" w:space="0" w:color="auto"/>
            </w:tcBorders>
            <w:tcPrChange w:id="1542" w:author="Yoav Ram" w:date="2018-11-14T11:41:00Z">
              <w:tcPr>
                <w:tcW w:w="1039" w:type="dxa"/>
                <w:gridSpan w:val="2"/>
                <w:tcBorders>
                  <w:top w:val="nil"/>
                  <w:bottom w:val="single" w:sz="4" w:space="0" w:color="auto"/>
                </w:tcBorders>
              </w:tcPr>
            </w:tcPrChange>
          </w:tcPr>
          <w:p w14:paraId="35DF93E8" w14:textId="305B602F" w:rsidR="009E5344" w:rsidRPr="001E0803" w:rsidRDefault="009E5344">
            <w:pPr>
              <w:keepNext/>
              <w:jc w:val="center"/>
              <w:cnfStyle w:val="000000100000" w:firstRow="0" w:lastRow="0" w:firstColumn="0" w:lastColumn="0" w:oddVBand="0" w:evenVBand="0" w:oddHBand="1" w:evenHBand="0" w:firstRowFirstColumn="0" w:firstRowLastColumn="0" w:lastRowFirstColumn="0" w:lastRowLastColumn="0"/>
              <w:rPr>
                <w:sz w:val="18"/>
                <w:szCs w:val="18"/>
              </w:rPr>
              <w:pPrChange w:id="1543" w:author="Yoav Ram" w:date="2018-11-14T11:41:00Z">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0.104</w:t>
            </w:r>
          </w:p>
        </w:tc>
        <w:tc>
          <w:tcPr>
            <w:tcW w:w="0" w:type="dxa"/>
            <w:gridSpan w:val="2"/>
            <w:tcBorders>
              <w:top w:val="nil"/>
              <w:bottom w:val="single" w:sz="4" w:space="0" w:color="auto"/>
            </w:tcBorders>
            <w:tcPrChange w:id="1544" w:author="Yoav Ram" w:date="2018-11-14T11:41:00Z">
              <w:tcPr>
                <w:tcW w:w="1039" w:type="dxa"/>
                <w:gridSpan w:val="2"/>
                <w:tcBorders>
                  <w:top w:val="nil"/>
                  <w:bottom w:val="single" w:sz="4" w:space="0" w:color="auto"/>
                </w:tcBorders>
              </w:tcPr>
            </w:tcPrChange>
          </w:tcPr>
          <w:p w14:paraId="5D39FB27" w14:textId="4AB353B5" w:rsidR="009E5344" w:rsidRPr="001E0803" w:rsidRDefault="009E5344">
            <w:pPr>
              <w:keepNext/>
              <w:jc w:val="center"/>
              <w:cnfStyle w:val="000000100000" w:firstRow="0" w:lastRow="0" w:firstColumn="0" w:lastColumn="0" w:oddVBand="0" w:evenVBand="0" w:oddHBand="1" w:evenHBand="0" w:firstRowFirstColumn="0" w:firstRowLastColumn="0" w:lastRowFirstColumn="0" w:lastRowLastColumn="0"/>
              <w:rPr>
                <w:b/>
                <w:bCs/>
                <w:sz w:val="18"/>
                <w:szCs w:val="18"/>
              </w:rPr>
              <w:pPrChange w:id="1545" w:author="Yoav Ram" w:date="2018-11-14T11:41:00Z">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0.188</w:t>
            </w:r>
          </w:p>
        </w:tc>
      </w:tr>
    </w:tbl>
    <w:p w14:paraId="00B671C2" w14:textId="77777777" w:rsidR="002C16C6" w:rsidRPr="009B1A45" w:rsidRDefault="002C16C6">
      <w:pPr>
        <w:jc w:val="center"/>
        <w:rPr>
          <w:sz w:val="22"/>
          <w:szCs w:val="22"/>
        </w:rPr>
        <w:pPrChange w:id="1546" w:author="Yoav Ram" w:date="2018-11-14T11:41:00Z">
          <w:pPr>
            <w:spacing w:line="480" w:lineRule="auto"/>
            <w:ind w:firstLine="0"/>
          </w:pPr>
        </w:pPrChange>
      </w:pPr>
      <w:r w:rsidRPr="009B1A45">
        <w:rPr>
          <w:sz w:val="22"/>
          <w:szCs w:val="22"/>
        </w:rPr>
        <w:t>* denotes fixed parameters.</w:t>
      </w:r>
    </w:p>
    <w:p w14:paraId="7236E23C" w14:textId="77777777" w:rsidR="002C16C6" w:rsidRPr="009B1A45" w:rsidRDefault="002C16C6">
      <w:pPr>
        <w:jc w:val="center"/>
        <w:rPr>
          <w:sz w:val="22"/>
          <w:szCs w:val="22"/>
        </w:rPr>
        <w:pPrChange w:id="1547" w:author="Yoav Ram" w:date="2018-11-14T11:41:00Z">
          <w:pPr>
            <w:spacing w:line="480" w:lineRule="auto"/>
            <w:ind w:firstLine="0"/>
          </w:pPr>
        </w:pPrChange>
      </w:pPr>
      <w:r w:rsidRPr="009B1A45">
        <w:rPr>
          <w:sz w:val="22"/>
          <w:szCs w:val="22"/>
        </w:rPr>
        <w:t>- denotes invalid parameter values.</w:t>
      </w:r>
    </w:p>
    <w:p w14:paraId="3E0C68D8" w14:textId="33229E3B" w:rsidR="007E41E1" w:rsidRPr="009B1A45" w:rsidRDefault="007E41E1">
      <w:pPr>
        <w:pStyle w:val="Caption"/>
        <w:spacing w:line="360" w:lineRule="auto"/>
        <w:jc w:val="center"/>
        <w:rPr>
          <w:b w:val="0"/>
          <w:bCs w:val="0"/>
          <w:color w:val="auto"/>
          <w:sz w:val="22"/>
          <w:szCs w:val="22"/>
        </w:rPr>
        <w:pPrChange w:id="1548" w:author="Yoav Ram" w:date="2018-11-14T11:41:00Z">
          <w:pPr>
            <w:pStyle w:val="Caption"/>
            <w:spacing w:line="480" w:lineRule="auto"/>
            <w:ind w:firstLine="0"/>
          </w:pPr>
        </w:pPrChange>
      </w:pPr>
      <w:r w:rsidRPr="009B1A45">
        <w:rPr>
          <w:b w:val="0"/>
          <w:bCs w:val="0"/>
          <w:color w:val="auto"/>
          <w:sz w:val="22"/>
          <w:szCs w:val="22"/>
        </w:rPr>
        <w:t>The table lists the growth models used for fitting gr</w:t>
      </w:r>
      <w:r w:rsidR="002C16C6" w:rsidRPr="009B1A45">
        <w:rPr>
          <w:b w:val="0"/>
          <w:bCs w:val="0"/>
          <w:color w:val="auto"/>
          <w:sz w:val="22"/>
          <w:szCs w:val="22"/>
        </w:rPr>
        <w:t xml:space="preserve">owth curve data. All models are </w:t>
      </w:r>
      <w:r w:rsidRPr="009B1A45">
        <w:rPr>
          <w:b w:val="0"/>
          <w:bCs w:val="0"/>
          <w:color w:val="auto"/>
          <w:sz w:val="22"/>
          <w:szCs w:val="22"/>
        </w:rPr>
        <w:t>defined by eqs. 1 and 2, by fixing specific parameters.</w:t>
      </w:r>
    </w:p>
    <w:p w14:paraId="057F42D9" w14:textId="3C1CF5BF" w:rsidR="007E41E1" w:rsidRPr="007E41E1" w:rsidRDefault="007E41E1">
      <w:pPr>
        <w:pPrChange w:id="1549" w:author="Yoav Ram" w:date="2018-11-13T12:41:00Z">
          <w:pPr>
            <w:spacing w:line="480" w:lineRule="auto"/>
            <w:ind w:firstLine="0"/>
          </w:pPr>
        </w:pPrChange>
      </w:pPr>
    </w:p>
    <w:sectPr w:rsidR="007E41E1" w:rsidRPr="007E41E1" w:rsidSect="00577A2C">
      <w:headerReference w:type="even" r:id="rId18"/>
      <w:headerReference w:type="default" r:id="rId19"/>
      <w:footerReference w:type="even" r:id="rId20"/>
      <w:footerReference w:type="default" r:id="rId21"/>
      <w:type w:val="continuous"/>
      <w:pgSz w:w="11906" w:h="16838"/>
      <w:pgMar w:top="1440" w:right="1080" w:bottom="1440" w:left="1080" w:header="709" w:footer="709" w:gutter="0"/>
      <w:lnNumType w:countBy="1" w:restart="continuous"/>
      <w:cols w:space="708"/>
      <w:titlePg/>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585F53" w14:textId="77777777" w:rsidR="00782422" w:rsidRDefault="00782422">
      <w:pPr>
        <w:spacing w:line="240" w:lineRule="auto"/>
      </w:pPr>
      <w:r>
        <w:separator/>
      </w:r>
    </w:p>
  </w:endnote>
  <w:endnote w:type="continuationSeparator" w:id="0">
    <w:p w14:paraId="7B86DDDF" w14:textId="77777777" w:rsidR="00782422" w:rsidRDefault="007824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5551839"/>
      <w:docPartObj>
        <w:docPartGallery w:val="Page Numbers (Bottom of Page)"/>
        <w:docPartUnique/>
      </w:docPartObj>
    </w:sdtPr>
    <w:sdtEndPr>
      <w:rPr>
        <w:noProof/>
      </w:rPr>
    </w:sdtEndPr>
    <w:sdtContent>
      <w:p w14:paraId="56FFEAF0" w14:textId="77777777" w:rsidR="00862800" w:rsidRDefault="00862800">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32E4E768" w14:textId="77777777" w:rsidR="00862800" w:rsidRDefault="008628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2408124"/>
      <w:docPartObj>
        <w:docPartGallery w:val="Page Numbers (Bottom of Page)"/>
        <w:docPartUnique/>
      </w:docPartObj>
    </w:sdtPr>
    <w:sdtEndPr/>
    <w:sdtContent>
      <w:p w14:paraId="7B53EAA1" w14:textId="77777777" w:rsidR="00862800" w:rsidRDefault="00862800" w:rsidP="00B57EC6">
        <w:pPr>
          <w:pStyle w:val="Footer"/>
          <w:jc w:val="center"/>
        </w:pPr>
        <w:r>
          <w:fldChar w:fldCharType="begin"/>
        </w:r>
        <w:r w:rsidRPr="00E95165">
          <w:instrText xml:space="preserve"> PAGE   \* MERGEFORMAT </w:instrText>
        </w:r>
        <w:r>
          <w:fldChar w:fldCharType="separate"/>
        </w:r>
        <w:r>
          <w:rPr>
            <w:noProof/>
          </w:rPr>
          <w:t>6</w:t>
        </w:r>
        <w:r>
          <w:rPr>
            <w:noProof/>
          </w:rPr>
          <w:fldChar w:fldCharType="end"/>
        </w:r>
      </w:p>
    </w:sdtContent>
  </w:sdt>
  <w:p w14:paraId="5D5D09E3" w14:textId="77777777" w:rsidR="00862800" w:rsidRDefault="00862800" w:rsidP="00B57E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451CC9" w14:textId="77777777" w:rsidR="00782422" w:rsidRDefault="00782422">
      <w:pPr>
        <w:spacing w:line="240" w:lineRule="auto"/>
      </w:pPr>
      <w:r>
        <w:separator/>
      </w:r>
    </w:p>
  </w:footnote>
  <w:footnote w:type="continuationSeparator" w:id="0">
    <w:p w14:paraId="27B62D7C" w14:textId="77777777" w:rsidR="00782422" w:rsidRDefault="0078242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AAA6" w14:textId="77777777" w:rsidR="00862800" w:rsidRDefault="00862800" w:rsidP="00B57EC6">
    <w:pPr>
      <w:pStyle w:val="Header"/>
      <w:jc w:val="right"/>
    </w:pPr>
    <w:r w:rsidRPr="00E95165">
      <w:t>Predicting competitions from growth curves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329C7" w14:textId="3BB29F53" w:rsidR="00862800" w:rsidRDefault="00862800" w:rsidP="009E4CD4">
    <w:pPr>
      <w:pStyle w:val="Header"/>
      <w:ind w:firstLine="0"/>
    </w:pPr>
    <w:r>
      <w:t>Ram et al.</w:t>
    </w:r>
    <w:r>
      <w:ptab w:relativeTo="margin" w:alignment="right" w:leader="none"/>
    </w:r>
    <w:r>
      <w:fldChar w:fldCharType="begin"/>
    </w:r>
    <w:r>
      <w:instrText xml:space="preserve"> DATE \@ "MMMM d, yyyy" </w:instrText>
    </w:r>
    <w:r>
      <w:fldChar w:fldCharType="separate"/>
    </w:r>
    <w:ins w:id="1550" w:author="Yoav Ram" w:date="2018-11-14T11:44:00Z">
      <w:r w:rsidR="007A46A3">
        <w:rPr>
          <w:noProof/>
        </w:rPr>
        <w:t>November 14, 2018</w:t>
      </w:r>
    </w:ins>
    <w:del w:id="1551" w:author="Yoav Ram" w:date="2018-11-14T09:39:00Z">
      <w:r w:rsidDel="00390455">
        <w:rPr>
          <w:noProof/>
        </w:rPr>
        <w:delText>November 13, 2018</w:delText>
      </w:r>
    </w:del>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274F0F"/>
    <w:multiLevelType w:val="multilevel"/>
    <w:tmpl w:val="4C28EF8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E07DDB"/>
    <w:multiLevelType w:val="hybridMultilevel"/>
    <w:tmpl w:val="267A6E0C"/>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oav Ram">
    <w15:presenceInfo w15:providerId="None" w15:userId="Yoav R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activeWritingStyle w:appName="MSWord" w:lang="en-US" w:vendorID="64" w:dllVersion="6" w:nlCheck="1" w:checkStyle="1"/>
  <w:activeWritingStyle w:appName="MSWord" w:lang="en-US" w:vendorID="64" w:dllVersion="0" w:nlCheck="1" w:checkStyle="0"/>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7F01"/>
    <w:rsid w:val="00001E91"/>
    <w:rsid w:val="00002FC0"/>
    <w:rsid w:val="00004144"/>
    <w:rsid w:val="0001182F"/>
    <w:rsid w:val="00021FC6"/>
    <w:rsid w:val="00023370"/>
    <w:rsid w:val="00030B8A"/>
    <w:rsid w:val="00032ADE"/>
    <w:rsid w:val="000359DC"/>
    <w:rsid w:val="00035E3F"/>
    <w:rsid w:val="00036524"/>
    <w:rsid w:val="00036845"/>
    <w:rsid w:val="00041194"/>
    <w:rsid w:val="0005062D"/>
    <w:rsid w:val="000513DE"/>
    <w:rsid w:val="00057C05"/>
    <w:rsid w:val="00062691"/>
    <w:rsid w:val="000632B8"/>
    <w:rsid w:val="00066190"/>
    <w:rsid w:val="000748D0"/>
    <w:rsid w:val="00076838"/>
    <w:rsid w:val="000837F4"/>
    <w:rsid w:val="00087440"/>
    <w:rsid w:val="000921F7"/>
    <w:rsid w:val="000951E3"/>
    <w:rsid w:val="0009656D"/>
    <w:rsid w:val="00096E8A"/>
    <w:rsid w:val="000977EB"/>
    <w:rsid w:val="000A1EB7"/>
    <w:rsid w:val="000A28AB"/>
    <w:rsid w:val="000B2269"/>
    <w:rsid w:val="000B3F98"/>
    <w:rsid w:val="000B681E"/>
    <w:rsid w:val="000C39C8"/>
    <w:rsid w:val="000D297D"/>
    <w:rsid w:val="000D44AC"/>
    <w:rsid w:val="000E17FE"/>
    <w:rsid w:val="000E1FE8"/>
    <w:rsid w:val="000E730A"/>
    <w:rsid w:val="000E7382"/>
    <w:rsid w:val="000F53ED"/>
    <w:rsid w:val="000F5DC3"/>
    <w:rsid w:val="000F5E8F"/>
    <w:rsid w:val="000F5F43"/>
    <w:rsid w:val="00100F19"/>
    <w:rsid w:val="00100FEB"/>
    <w:rsid w:val="0010459B"/>
    <w:rsid w:val="001070E4"/>
    <w:rsid w:val="001076CD"/>
    <w:rsid w:val="001079C0"/>
    <w:rsid w:val="00113BA6"/>
    <w:rsid w:val="00117D73"/>
    <w:rsid w:val="00121A11"/>
    <w:rsid w:val="00122802"/>
    <w:rsid w:val="0012450D"/>
    <w:rsid w:val="0013265E"/>
    <w:rsid w:val="00137489"/>
    <w:rsid w:val="00141D97"/>
    <w:rsid w:val="00142CB9"/>
    <w:rsid w:val="00143174"/>
    <w:rsid w:val="00144369"/>
    <w:rsid w:val="00170A76"/>
    <w:rsid w:val="00175901"/>
    <w:rsid w:val="001803EA"/>
    <w:rsid w:val="00180830"/>
    <w:rsid w:val="0018672F"/>
    <w:rsid w:val="00186EFA"/>
    <w:rsid w:val="00190322"/>
    <w:rsid w:val="00192782"/>
    <w:rsid w:val="001A10C0"/>
    <w:rsid w:val="001A23B5"/>
    <w:rsid w:val="001A244C"/>
    <w:rsid w:val="001A6865"/>
    <w:rsid w:val="001B1B6B"/>
    <w:rsid w:val="001B1CBA"/>
    <w:rsid w:val="001B3A80"/>
    <w:rsid w:val="001B4F28"/>
    <w:rsid w:val="001B606A"/>
    <w:rsid w:val="001C0C2F"/>
    <w:rsid w:val="001C0D12"/>
    <w:rsid w:val="001C1861"/>
    <w:rsid w:val="001C30FF"/>
    <w:rsid w:val="001C605F"/>
    <w:rsid w:val="001C62A6"/>
    <w:rsid w:val="001C664C"/>
    <w:rsid w:val="001D6C5E"/>
    <w:rsid w:val="001E0803"/>
    <w:rsid w:val="001E4CA3"/>
    <w:rsid w:val="001E5915"/>
    <w:rsid w:val="001E661E"/>
    <w:rsid w:val="001F105D"/>
    <w:rsid w:val="001F135B"/>
    <w:rsid w:val="001F1598"/>
    <w:rsid w:val="001F3A92"/>
    <w:rsid w:val="001F7E9F"/>
    <w:rsid w:val="0020019E"/>
    <w:rsid w:val="00200C88"/>
    <w:rsid w:val="00205988"/>
    <w:rsid w:val="00213BB8"/>
    <w:rsid w:val="002158C8"/>
    <w:rsid w:val="00221500"/>
    <w:rsid w:val="002229A5"/>
    <w:rsid w:val="0022699F"/>
    <w:rsid w:val="00250AF2"/>
    <w:rsid w:val="00253595"/>
    <w:rsid w:val="0025589C"/>
    <w:rsid w:val="00255A7A"/>
    <w:rsid w:val="00257358"/>
    <w:rsid w:val="00257F74"/>
    <w:rsid w:val="00262B0E"/>
    <w:rsid w:val="00263F6F"/>
    <w:rsid w:val="002655DF"/>
    <w:rsid w:val="00265875"/>
    <w:rsid w:val="002701B5"/>
    <w:rsid w:val="00270F4F"/>
    <w:rsid w:val="00283F31"/>
    <w:rsid w:val="00285705"/>
    <w:rsid w:val="00285E7E"/>
    <w:rsid w:val="00286FEC"/>
    <w:rsid w:val="00297A49"/>
    <w:rsid w:val="002A6C92"/>
    <w:rsid w:val="002A7156"/>
    <w:rsid w:val="002A7645"/>
    <w:rsid w:val="002B1F9F"/>
    <w:rsid w:val="002B662D"/>
    <w:rsid w:val="002C084B"/>
    <w:rsid w:val="002C16C6"/>
    <w:rsid w:val="002C46C3"/>
    <w:rsid w:val="002C4B07"/>
    <w:rsid w:val="002C5967"/>
    <w:rsid w:val="002D0284"/>
    <w:rsid w:val="002D0E2B"/>
    <w:rsid w:val="002D1C5C"/>
    <w:rsid w:val="002D40F9"/>
    <w:rsid w:val="002E7EBE"/>
    <w:rsid w:val="003012BF"/>
    <w:rsid w:val="003014FE"/>
    <w:rsid w:val="00305BBC"/>
    <w:rsid w:val="00310EAD"/>
    <w:rsid w:val="00311B9B"/>
    <w:rsid w:val="00313013"/>
    <w:rsid w:val="00313D88"/>
    <w:rsid w:val="00314FE0"/>
    <w:rsid w:val="00321833"/>
    <w:rsid w:val="00322C2A"/>
    <w:rsid w:val="00326632"/>
    <w:rsid w:val="00327F6F"/>
    <w:rsid w:val="003329F0"/>
    <w:rsid w:val="00334F6F"/>
    <w:rsid w:val="00345B1F"/>
    <w:rsid w:val="0034644C"/>
    <w:rsid w:val="003465C8"/>
    <w:rsid w:val="00354831"/>
    <w:rsid w:val="003602F8"/>
    <w:rsid w:val="003616D0"/>
    <w:rsid w:val="00362726"/>
    <w:rsid w:val="00363347"/>
    <w:rsid w:val="00363BC0"/>
    <w:rsid w:val="0036728F"/>
    <w:rsid w:val="00372D1F"/>
    <w:rsid w:val="00373D99"/>
    <w:rsid w:val="00374F99"/>
    <w:rsid w:val="003753DA"/>
    <w:rsid w:val="003754D5"/>
    <w:rsid w:val="00381329"/>
    <w:rsid w:val="00385727"/>
    <w:rsid w:val="003876FB"/>
    <w:rsid w:val="00390455"/>
    <w:rsid w:val="00396B38"/>
    <w:rsid w:val="003A3F4F"/>
    <w:rsid w:val="003A7C85"/>
    <w:rsid w:val="003B18C6"/>
    <w:rsid w:val="003B532C"/>
    <w:rsid w:val="003B757D"/>
    <w:rsid w:val="003C1D42"/>
    <w:rsid w:val="003C5F0D"/>
    <w:rsid w:val="003D0037"/>
    <w:rsid w:val="003D4EA8"/>
    <w:rsid w:val="003D722E"/>
    <w:rsid w:val="003E1692"/>
    <w:rsid w:val="003E1C42"/>
    <w:rsid w:val="003E3C9C"/>
    <w:rsid w:val="003E4705"/>
    <w:rsid w:val="003E49EA"/>
    <w:rsid w:val="003F085B"/>
    <w:rsid w:val="003F0C07"/>
    <w:rsid w:val="0040287F"/>
    <w:rsid w:val="00414445"/>
    <w:rsid w:val="004152F9"/>
    <w:rsid w:val="004175D5"/>
    <w:rsid w:val="00417B1D"/>
    <w:rsid w:val="00420670"/>
    <w:rsid w:val="0042296D"/>
    <w:rsid w:val="004232CB"/>
    <w:rsid w:val="004243B0"/>
    <w:rsid w:val="004463D6"/>
    <w:rsid w:val="00450B2C"/>
    <w:rsid w:val="00455E48"/>
    <w:rsid w:val="00461CAD"/>
    <w:rsid w:val="00463079"/>
    <w:rsid w:val="0046417D"/>
    <w:rsid w:val="00467CEB"/>
    <w:rsid w:val="00470D61"/>
    <w:rsid w:val="00473CD3"/>
    <w:rsid w:val="00477334"/>
    <w:rsid w:val="0047733C"/>
    <w:rsid w:val="00481B1E"/>
    <w:rsid w:val="0048225D"/>
    <w:rsid w:val="00491405"/>
    <w:rsid w:val="00492BCB"/>
    <w:rsid w:val="00494843"/>
    <w:rsid w:val="00494E7D"/>
    <w:rsid w:val="004A431F"/>
    <w:rsid w:val="004A6FA7"/>
    <w:rsid w:val="004A703D"/>
    <w:rsid w:val="004B3D8A"/>
    <w:rsid w:val="004B65CB"/>
    <w:rsid w:val="004C0744"/>
    <w:rsid w:val="004C11FC"/>
    <w:rsid w:val="004C1754"/>
    <w:rsid w:val="004C5F5B"/>
    <w:rsid w:val="004C78E5"/>
    <w:rsid w:val="004D0490"/>
    <w:rsid w:val="004D0B6C"/>
    <w:rsid w:val="004D52E6"/>
    <w:rsid w:val="004D554D"/>
    <w:rsid w:val="004D715C"/>
    <w:rsid w:val="004E2B16"/>
    <w:rsid w:val="004E5529"/>
    <w:rsid w:val="004E6396"/>
    <w:rsid w:val="004E74F2"/>
    <w:rsid w:val="004F0742"/>
    <w:rsid w:val="004F5215"/>
    <w:rsid w:val="0050199A"/>
    <w:rsid w:val="005052CD"/>
    <w:rsid w:val="00505F47"/>
    <w:rsid w:val="005101D6"/>
    <w:rsid w:val="00510F80"/>
    <w:rsid w:val="00511A53"/>
    <w:rsid w:val="00511F7D"/>
    <w:rsid w:val="00512764"/>
    <w:rsid w:val="00515701"/>
    <w:rsid w:val="00517B55"/>
    <w:rsid w:val="00517B9A"/>
    <w:rsid w:val="0052293F"/>
    <w:rsid w:val="00525B18"/>
    <w:rsid w:val="00530425"/>
    <w:rsid w:val="00532013"/>
    <w:rsid w:val="005327AF"/>
    <w:rsid w:val="005330F3"/>
    <w:rsid w:val="00535983"/>
    <w:rsid w:val="00535BC5"/>
    <w:rsid w:val="00535F97"/>
    <w:rsid w:val="00536AAB"/>
    <w:rsid w:val="00537318"/>
    <w:rsid w:val="00550FF4"/>
    <w:rsid w:val="0055179E"/>
    <w:rsid w:val="0055372E"/>
    <w:rsid w:val="00554307"/>
    <w:rsid w:val="005573D2"/>
    <w:rsid w:val="00560BED"/>
    <w:rsid w:val="005647A6"/>
    <w:rsid w:val="00566A6B"/>
    <w:rsid w:val="00566BA2"/>
    <w:rsid w:val="00567F0E"/>
    <w:rsid w:val="0057376B"/>
    <w:rsid w:val="005756F6"/>
    <w:rsid w:val="00577682"/>
    <w:rsid w:val="00577A2C"/>
    <w:rsid w:val="00581780"/>
    <w:rsid w:val="00582DCE"/>
    <w:rsid w:val="00585F86"/>
    <w:rsid w:val="005860B3"/>
    <w:rsid w:val="00587A68"/>
    <w:rsid w:val="00593412"/>
    <w:rsid w:val="00594922"/>
    <w:rsid w:val="005A5037"/>
    <w:rsid w:val="005B7870"/>
    <w:rsid w:val="005C2B55"/>
    <w:rsid w:val="005C5B17"/>
    <w:rsid w:val="005C6E42"/>
    <w:rsid w:val="005C700D"/>
    <w:rsid w:val="005D2172"/>
    <w:rsid w:val="005E07AB"/>
    <w:rsid w:val="005E2EA2"/>
    <w:rsid w:val="005E3BFE"/>
    <w:rsid w:val="005E5082"/>
    <w:rsid w:val="005E5D76"/>
    <w:rsid w:val="005F02BF"/>
    <w:rsid w:val="005F34D1"/>
    <w:rsid w:val="00604565"/>
    <w:rsid w:val="00605D62"/>
    <w:rsid w:val="00607805"/>
    <w:rsid w:val="006101FD"/>
    <w:rsid w:val="00613C10"/>
    <w:rsid w:val="006160C6"/>
    <w:rsid w:val="00617C36"/>
    <w:rsid w:val="00620CF2"/>
    <w:rsid w:val="00622BE6"/>
    <w:rsid w:val="00624088"/>
    <w:rsid w:val="0062642A"/>
    <w:rsid w:val="00633633"/>
    <w:rsid w:val="006351EF"/>
    <w:rsid w:val="006358EB"/>
    <w:rsid w:val="00636A8B"/>
    <w:rsid w:val="00643438"/>
    <w:rsid w:val="00643E5F"/>
    <w:rsid w:val="0064719A"/>
    <w:rsid w:val="006508E8"/>
    <w:rsid w:val="00651E9E"/>
    <w:rsid w:val="00653B97"/>
    <w:rsid w:val="00660A13"/>
    <w:rsid w:val="00667056"/>
    <w:rsid w:val="00670381"/>
    <w:rsid w:val="006711F5"/>
    <w:rsid w:val="00673E25"/>
    <w:rsid w:val="006748EC"/>
    <w:rsid w:val="00674F4C"/>
    <w:rsid w:val="00683C0D"/>
    <w:rsid w:val="0068717F"/>
    <w:rsid w:val="006A3DE4"/>
    <w:rsid w:val="006A45CA"/>
    <w:rsid w:val="006A4E61"/>
    <w:rsid w:val="006A6607"/>
    <w:rsid w:val="006A7717"/>
    <w:rsid w:val="006C2E6A"/>
    <w:rsid w:val="006C3A10"/>
    <w:rsid w:val="006C449D"/>
    <w:rsid w:val="006C4BAC"/>
    <w:rsid w:val="006D1C83"/>
    <w:rsid w:val="006D2299"/>
    <w:rsid w:val="006D65F5"/>
    <w:rsid w:val="006D69EC"/>
    <w:rsid w:val="006D6E0A"/>
    <w:rsid w:val="006E0F4D"/>
    <w:rsid w:val="006E7346"/>
    <w:rsid w:val="006E7AC4"/>
    <w:rsid w:val="006F015A"/>
    <w:rsid w:val="006F2214"/>
    <w:rsid w:val="00704EEF"/>
    <w:rsid w:val="00707C5F"/>
    <w:rsid w:val="0071131C"/>
    <w:rsid w:val="007115C2"/>
    <w:rsid w:val="00712531"/>
    <w:rsid w:val="007148A2"/>
    <w:rsid w:val="00732575"/>
    <w:rsid w:val="007366CE"/>
    <w:rsid w:val="00740A2F"/>
    <w:rsid w:val="00745FCB"/>
    <w:rsid w:val="00750BAE"/>
    <w:rsid w:val="0075268D"/>
    <w:rsid w:val="00756174"/>
    <w:rsid w:val="00761DAD"/>
    <w:rsid w:val="0076708E"/>
    <w:rsid w:val="00773A2B"/>
    <w:rsid w:val="007755AA"/>
    <w:rsid w:val="00776625"/>
    <w:rsid w:val="00776FFC"/>
    <w:rsid w:val="0077736C"/>
    <w:rsid w:val="00781A4F"/>
    <w:rsid w:val="00781B9D"/>
    <w:rsid w:val="00782422"/>
    <w:rsid w:val="00791C42"/>
    <w:rsid w:val="00791F55"/>
    <w:rsid w:val="007942A2"/>
    <w:rsid w:val="0079638A"/>
    <w:rsid w:val="00796A41"/>
    <w:rsid w:val="007A0FF0"/>
    <w:rsid w:val="007A13C0"/>
    <w:rsid w:val="007A46A3"/>
    <w:rsid w:val="007A5F6D"/>
    <w:rsid w:val="007A65C0"/>
    <w:rsid w:val="007A7D83"/>
    <w:rsid w:val="007A7F01"/>
    <w:rsid w:val="007B5768"/>
    <w:rsid w:val="007B5B39"/>
    <w:rsid w:val="007C6B81"/>
    <w:rsid w:val="007D0540"/>
    <w:rsid w:val="007D15C7"/>
    <w:rsid w:val="007D2BF5"/>
    <w:rsid w:val="007D38DC"/>
    <w:rsid w:val="007D540E"/>
    <w:rsid w:val="007E1ADA"/>
    <w:rsid w:val="007E29CB"/>
    <w:rsid w:val="007E38BA"/>
    <w:rsid w:val="007E41E1"/>
    <w:rsid w:val="007F21BA"/>
    <w:rsid w:val="007F30A2"/>
    <w:rsid w:val="007F31C4"/>
    <w:rsid w:val="007F4AF6"/>
    <w:rsid w:val="007F5051"/>
    <w:rsid w:val="00801C4A"/>
    <w:rsid w:val="0080263E"/>
    <w:rsid w:val="00806072"/>
    <w:rsid w:val="008064CB"/>
    <w:rsid w:val="00810197"/>
    <w:rsid w:val="00812388"/>
    <w:rsid w:val="008135D3"/>
    <w:rsid w:val="00813D97"/>
    <w:rsid w:val="008140DF"/>
    <w:rsid w:val="008179CB"/>
    <w:rsid w:val="00817BEB"/>
    <w:rsid w:val="008210BE"/>
    <w:rsid w:val="00822267"/>
    <w:rsid w:val="00833210"/>
    <w:rsid w:val="00833635"/>
    <w:rsid w:val="00834D0E"/>
    <w:rsid w:val="008355E6"/>
    <w:rsid w:val="00837953"/>
    <w:rsid w:val="0084715D"/>
    <w:rsid w:val="00850BE4"/>
    <w:rsid w:val="00862800"/>
    <w:rsid w:val="0086305A"/>
    <w:rsid w:val="00863BB7"/>
    <w:rsid w:val="00865D57"/>
    <w:rsid w:val="0087021D"/>
    <w:rsid w:val="00870818"/>
    <w:rsid w:val="00872EE1"/>
    <w:rsid w:val="00874402"/>
    <w:rsid w:val="00874ADD"/>
    <w:rsid w:val="0087553C"/>
    <w:rsid w:val="00876E70"/>
    <w:rsid w:val="00884A9C"/>
    <w:rsid w:val="00890AB5"/>
    <w:rsid w:val="00891EDA"/>
    <w:rsid w:val="008922CD"/>
    <w:rsid w:val="00894141"/>
    <w:rsid w:val="008952F3"/>
    <w:rsid w:val="00897E1D"/>
    <w:rsid w:val="008A27DB"/>
    <w:rsid w:val="008A4790"/>
    <w:rsid w:val="008A57F9"/>
    <w:rsid w:val="008A7779"/>
    <w:rsid w:val="008B0B1E"/>
    <w:rsid w:val="008B37BA"/>
    <w:rsid w:val="008C0ECC"/>
    <w:rsid w:val="008C1163"/>
    <w:rsid w:val="008D0E36"/>
    <w:rsid w:val="008D1E85"/>
    <w:rsid w:val="008D2F32"/>
    <w:rsid w:val="008D7256"/>
    <w:rsid w:val="008E3515"/>
    <w:rsid w:val="008E5484"/>
    <w:rsid w:val="008E608E"/>
    <w:rsid w:val="008E66B1"/>
    <w:rsid w:val="008F16E1"/>
    <w:rsid w:val="008F3E8A"/>
    <w:rsid w:val="008F555F"/>
    <w:rsid w:val="008F71E3"/>
    <w:rsid w:val="00900089"/>
    <w:rsid w:val="00902412"/>
    <w:rsid w:val="00902C4A"/>
    <w:rsid w:val="00907EC6"/>
    <w:rsid w:val="009111DD"/>
    <w:rsid w:val="00912FD4"/>
    <w:rsid w:val="00925502"/>
    <w:rsid w:val="0093181D"/>
    <w:rsid w:val="0093470B"/>
    <w:rsid w:val="0093729F"/>
    <w:rsid w:val="00937370"/>
    <w:rsid w:val="009416B8"/>
    <w:rsid w:val="00944BEF"/>
    <w:rsid w:val="00946BE1"/>
    <w:rsid w:val="00950B63"/>
    <w:rsid w:val="0095414A"/>
    <w:rsid w:val="00960E5F"/>
    <w:rsid w:val="00975877"/>
    <w:rsid w:val="00975E58"/>
    <w:rsid w:val="00976B4B"/>
    <w:rsid w:val="009776A4"/>
    <w:rsid w:val="009776CA"/>
    <w:rsid w:val="00980214"/>
    <w:rsid w:val="00986895"/>
    <w:rsid w:val="0099154F"/>
    <w:rsid w:val="00992C0A"/>
    <w:rsid w:val="0099718F"/>
    <w:rsid w:val="009A3C77"/>
    <w:rsid w:val="009A4A55"/>
    <w:rsid w:val="009A7347"/>
    <w:rsid w:val="009A7C6C"/>
    <w:rsid w:val="009B044D"/>
    <w:rsid w:val="009B1A45"/>
    <w:rsid w:val="009B1D30"/>
    <w:rsid w:val="009B2457"/>
    <w:rsid w:val="009B2D2B"/>
    <w:rsid w:val="009B614B"/>
    <w:rsid w:val="009B6B59"/>
    <w:rsid w:val="009C170C"/>
    <w:rsid w:val="009C1814"/>
    <w:rsid w:val="009C30FE"/>
    <w:rsid w:val="009D1A86"/>
    <w:rsid w:val="009D35AC"/>
    <w:rsid w:val="009D3C63"/>
    <w:rsid w:val="009D5282"/>
    <w:rsid w:val="009D5CE5"/>
    <w:rsid w:val="009D7074"/>
    <w:rsid w:val="009E043B"/>
    <w:rsid w:val="009E444E"/>
    <w:rsid w:val="009E4CD4"/>
    <w:rsid w:val="009E5344"/>
    <w:rsid w:val="009E70D1"/>
    <w:rsid w:val="009F07EB"/>
    <w:rsid w:val="009F12E0"/>
    <w:rsid w:val="009F3E3A"/>
    <w:rsid w:val="00A01FC3"/>
    <w:rsid w:val="00A0439E"/>
    <w:rsid w:val="00A10657"/>
    <w:rsid w:val="00A142EC"/>
    <w:rsid w:val="00A15CC3"/>
    <w:rsid w:val="00A173F0"/>
    <w:rsid w:val="00A21CE6"/>
    <w:rsid w:val="00A221F4"/>
    <w:rsid w:val="00A2469F"/>
    <w:rsid w:val="00A30CCD"/>
    <w:rsid w:val="00A32E42"/>
    <w:rsid w:val="00A41CC1"/>
    <w:rsid w:val="00A44F58"/>
    <w:rsid w:val="00A46D2B"/>
    <w:rsid w:val="00A5514D"/>
    <w:rsid w:val="00A57DA4"/>
    <w:rsid w:val="00A606B0"/>
    <w:rsid w:val="00A6664F"/>
    <w:rsid w:val="00A66911"/>
    <w:rsid w:val="00A80051"/>
    <w:rsid w:val="00A8110B"/>
    <w:rsid w:val="00A82972"/>
    <w:rsid w:val="00A86C18"/>
    <w:rsid w:val="00A9402F"/>
    <w:rsid w:val="00AA046F"/>
    <w:rsid w:val="00AA2374"/>
    <w:rsid w:val="00AA2A67"/>
    <w:rsid w:val="00AA31CF"/>
    <w:rsid w:val="00AA4D85"/>
    <w:rsid w:val="00AA541D"/>
    <w:rsid w:val="00AA6099"/>
    <w:rsid w:val="00AA6677"/>
    <w:rsid w:val="00AA6B0B"/>
    <w:rsid w:val="00AB1104"/>
    <w:rsid w:val="00AB2219"/>
    <w:rsid w:val="00AB26A5"/>
    <w:rsid w:val="00AB7E08"/>
    <w:rsid w:val="00AC6E2D"/>
    <w:rsid w:val="00AD1148"/>
    <w:rsid w:val="00AD1636"/>
    <w:rsid w:val="00AD28BB"/>
    <w:rsid w:val="00AD4132"/>
    <w:rsid w:val="00AD5609"/>
    <w:rsid w:val="00AD631A"/>
    <w:rsid w:val="00AD7C32"/>
    <w:rsid w:val="00AE79DE"/>
    <w:rsid w:val="00AF44AA"/>
    <w:rsid w:val="00AF6498"/>
    <w:rsid w:val="00B00B62"/>
    <w:rsid w:val="00B02278"/>
    <w:rsid w:val="00B030EA"/>
    <w:rsid w:val="00B07CF2"/>
    <w:rsid w:val="00B126A0"/>
    <w:rsid w:val="00B1770B"/>
    <w:rsid w:val="00B23CC8"/>
    <w:rsid w:val="00B24874"/>
    <w:rsid w:val="00B309EC"/>
    <w:rsid w:val="00B313D1"/>
    <w:rsid w:val="00B36A9E"/>
    <w:rsid w:val="00B376BD"/>
    <w:rsid w:val="00B42DA4"/>
    <w:rsid w:val="00B46CA8"/>
    <w:rsid w:val="00B47D12"/>
    <w:rsid w:val="00B5774D"/>
    <w:rsid w:val="00B57EC6"/>
    <w:rsid w:val="00B66EEC"/>
    <w:rsid w:val="00B67236"/>
    <w:rsid w:val="00B75BC3"/>
    <w:rsid w:val="00B76558"/>
    <w:rsid w:val="00B76C2E"/>
    <w:rsid w:val="00B85306"/>
    <w:rsid w:val="00B86477"/>
    <w:rsid w:val="00B869C4"/>
    <w:rsid w:val="00B87DFE"/>
    <w:rsid w:val="00B912A3"/>
    <w:rsid w:val="00B95A20"/>
    <w:rsid w:val="00B96C01"/>
    <w:rsid w:val="00B9795F"/>
    <w:rsid w:val="00BA0925"/>
    <w:rsid w:val="00BA0E0D"/>
    <w:rsid w:val="00BC190A"/>
    <w:rsid w:val="00BD4EE2"/>
    <w:rsid w:val="00BD6542"/>
    <w:rsid w:val="00BD7D88"/>
    <w:rsid w:val="00BE030C"/>
    <w:rsid w:val="00BF32F1"/>
    <w:rsid w:val="00BF5556"/>
    <w:rsid w:val="00BF6228"/>
    <w:rsid w:val="00BF635D"/>
    <w:rsid w:val="00BF6B81"/>
    <w:rsid w:val="00C00885"/>
    <w:rsid w:val="00C016FF"/>
    <w:rsid w:val="00C02003"/>
    <w:rsid w:val="00C0791B"/>
    <w:rsid w:val="00C11F86"/>
    <w:rsid w:val="00C13924"/>
    <w:rsid w:val="00C1797F"/>
    <w:rsid w:val="00C179D2"/>
    <w:rsid w:val="00C2093C"/>
    <w:rsid w:val="00C211FB"/>
    <w:rsid w:val="00C24C40"/>
    <w:rsid w:val="00C33399"/>
    <w:rsid w:val="00C35103"/>
    <w:rsid w:val="00C37E88"/>
    <w:rsid w:val="00C42E86"/>
    <w:rsid w:val="00C47DBD"/>
    <w:rsid w:val="00C51516"/>
    <w:rsid w:val="00C54697"/>
    <w:rsid w:val="00C55F14"/>
    <w:rsid w:val="00C632E6"/>
    <w:rsid w:val="00C6622A"/>
    <w:rsid w:val="00C7159E"/>
    <w:rsid w:val="00C94948"/>
    <w:rsid w:val="00CA1852"/>
    <w:rsid w:val="00CA1B59"/>
    <w:rsid w:val="00CA45B6"/>
    <w:rsid w:val="00CA59A5"/>
    <w:rsid w:val="00CA60FB"/>
    <w:rsid w:val="00CA7E42"/>
    <w:rsid w:val="00CB1737"/>
    <w:rsid w:val="00CB76DE"/>
    <w:rsid w:val="00CC1DD7"/>
    <w:rsid w:val="00CC3BF6"/>
    <w:rsid w:val="00CD1BEE"/>
    <w:rsid w:val="00CD2EF9"/>
    <w:rsid w:val="00CF6D09"/>
    <w:rsid w:val="00CF6FF0"/>
    <w:rsid w:val="00D03FB0"/>
    <w:rsid w:val="00D07844"/>
    <w:rsid w:val="00D100C4"/>
    <w:rsid w:val="00D10C38"/>
    <w:rsid w:val="00D121CE"/>
    <w:rsid w:val="00D24F1C"/>
    <w:rsid w:val="00D252CE"/>
    <w:rsid w:val="00D26566"/>
    <w:rsid w:val="00D309F6"/>
    <w:rsid w:val="00D31FC6"/>
    <w:rsid w:val="00D35BFD"/>
    <w:rsid w:val="00D40988"/>
    <w:rsid w:val="00D45D2D"/>
    <w:rsid w:val="00D538FA"/>
    <w:rsid w:val="00D5398E"/>
    <w:rsid w:val="00D554E9"/>
    <w:rsid w:val="00D641C6"/>
    <w:rsid w:val="00D711B2"/>
    <w:rsid w:val="00D8567A"/>
    <w:rsid w:val="00D8570D"/>
    <w:rsid w:val="00D953EF"/>
    <w:rsid w:val="00D96F6C"/>
    <w:rsid w:val="00DA33AB"/>
    <w:rsid w:val="00DB4111"/>
    <w:rsid w:val="00DB709C"/>
    <w:rsid w:val="00DB7A4F"/>
    <w:rsid w:val="00DC0A28"/>
    <w:rsid w:val="00DC34E1"/>
    <w:rsid w:val="00DC3BC6"/>
    <w:rsid w:val="00DD161B"/>
    <w:rsid w:val="00DE1D24"/>
    <w:rsid w:val="00DE7AF4"/>
    <w:rsid w:val="00DF104D"/>
    <w:rsid w:val="00DF6B35"/>
    <w:rsid w:val="00DF6D3B"/>
    <w:rsid w:val="00DF72F4"/>
    <w:rsid w:val="00DF7C4C"/>
    <w:rsid w:val="00E01FFC"/>
    <w:rsid w:val="00E0314D"/>
    <w:rsid w:val="00E1616E"/>
    <w:rsid w:val="00E2013F"/>
    <w:rsid w:val="00E222C3"/>
    <w:rsid w:val="00E24AD8"/>
    <w:rsid w:val="00E318D0"/>
    <w:rsid w:val="00E32422"/>
    <w:rsid w:val="00E34467"/>
    <w:rsid w:val="00E410C1"/>
    <w:rsid w:val="00E423B2"/>
    <w:rsid w:val="00E42AF4"/>
    <w:rsid w:val="00E42EF9"/>
    <w:rsid w:val="00E43C55"/>
    <w:rsid w:val="00E513BC"/>
    <w:rsid w:val="00E541DF"/>
    <w:rsid w:val="00E6002D"/>
    <w:rsid w:val="00E64F18"/>
    <w:rsid w:val="00E658DA"/>
    <w:rsid w:val="00E66975"/>
    <w:rsid w:val="00E72664"/>
    <w:rsid w:val="00E747E8"/>
    <w:rsid w:val="00E814B8"/>
    <w:rsid w:val="00E86D18"/>
    <w:rsid w:val="00E93C1B"/>
    <w:rsid w:val="00E94B1E"/>
    <w:rsid w:val="00EA59CC"/>
    <w:rsid w:val="00EA6E60"/>
    <w:rsid w:val="00EB3A9A"/>
    <w:rsid w:val="00EC4487"/>
    <w:rsid w:val="00ED0C2C"/>
    <w:rsid w:val="00ED4128"/>
    <w:rsid w:val="00ED4C71"/>
    <w:rsid w:val="00ED69AB"/>
    <w:rsid w:val="00EE3F11"/>
    <w:rsid w:val="00EE7C5F"/>
    <w:rsid w:val="00EF393E"/>
    <w:rsid w:val="00EF5481"/>
    <w:rsid w:val="00F00EAE"/>
    <w:rsid w:val="00F027FA"/>
    <w:rsid w:val="00F0786E"/>
    <w:rsid w:val="00F153AD"/>
    <w:rsid w:val="00F15C81"/>
    <w:rsid w:val="00F17085"/>
    <w:rsid w:val="00F2114D"/>
    <w:rsid w:val="00F22259"/>
    <w:rsid w:val="00F31589"/>
    <w:rsid w:val="00F33C36"/>
    <w:rsid w:val="00F3419E"/>
    <w:rsid w:val="00F34555"/>
    <w:rsid w:val="00F35683"/>
    <w:rsid w:val="00F41F6A"/>
    <w:rsid w:val="00F4206B"/>
    <w:rsid w:val="00F43FEB"/>
    <w:rsid w:val="00F51414"/>
    <w:rsid w:val="00F534A6"/>
    <w:rsid w:val="00F56E25"/>
    <w:rsid w:val="00F57F29"/>
    <w:rsid w:val="00F62023"/>
    <w:rsid w:val="00F629C6"/>
    <w:rsid w:val="00F62E61"/>
    <w:rsid w:val="00F63676"/>
    <w:rsid w:val="00F662FF"/>
    <w:rsid w:val="00F7332A"/>
    <w:rsid w:val="00F74E04"/>
    <w:rsid w:val="00F77DCF"/>
    <w:rsid w:val="00F80842"/>
    <w:rsid w:val="00F80E79"/>
    <w:rsid w:val="00F82FDC"/>
    <w:rsid w:val="00F850F4"/>
    <w:rsid w:val="00F87A35"/>
    <w:rsid w:val="00F91D75"/>
    <w:rsid w:val="00F92C1D"/>
    <w:rsid w:val="00FA03CE"/>
    <w:rsid w:val="00FA29C5"/>
    <w:rsid w:val="00FA4AA6"/>
    <w:rsid w:val="00FA5F83"/>
    <w:rsid w:val="00FA7C91"/>
    <w:rsid w:val="00FB039B"/>
    <w:rsid w:val="00FB2868"/>
    <w:rsid w:val="00FB2C01"/>
    <w:rsid w:val="00FB37C5"/>
    <w:rsid w:val="00FB4F59"/>
    <w:rsid w:val="00FC26A3"/>
    <w:rsid w:val="00FE1655"/>
    <w:rsid w:val="00FE4A98"/>
    <w:rsid w:val="00FE67CC"/>
    <w:rsid w:val="00FF21C7"/>
    <w:rsid w:val="00FF6EF2"/>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F005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A7F01"/>
    <w:pPr>
      <w:spacing w:after="0" w:line="360" w:lineRule="auto"/>
      <w:ind w:firstLine="284"/>
    </w:pPr>
    <w:rPr>
      <w:rFonts w:asciiTheme="majorBidi" w:eastAsiaTheme="minorEastAsia" w:hAnsiTheme="majorBidi" w:cstheme="majorBidi"/>
      <w:sz w:val="24"/>
      <w:szCs w:val="24"/>
    </w:rPr>
  </w:style>
  <w:style w:type="paragraph" w:styleId="Heading1">
    <w:name w:val="heading 1"/>
    <w:basedOn w:val="Normal"/>
    <w:next w:val="Normal"/>
    <w:link w:val="Heading1Char"/>
    <w:uiPriority w:val="9"/>
    <w:qFormat/>
    <w:rsid w:val="00DC34E1"/>
    <w:pPr>
      <w:keepNext/>
      <w:spacing w:before="240" w:after="60" w:line="480" w:lineRule="auto"/>
      <w:ind w:firstLine="0"/>
      <w:outlineLvl w:val="0"/>
    </w:pPr>
    <w:rPr>
      <w:rFonts w:eastAsiaTheme="majorEastAsia"/>
      <w:b/>
      <w:bCs/>
      <w:kern w:val="32"/>
      <w:sz w:val="28"/>
      <w:szCs w:val="28"/>
    </w:rPr>
  </w:style>
  <w:style w:type="paragraph" w:styleId="Heading2">
    <w:name w:val="heading 2"/>
    <w:basedOn w:val="Normal"/>
    <w:next w:val="Normal"/>
    <w:link w:val="Heading2Char"/>
    <w:uiPriority w:val="9"/>
    <w:unhideWhenUsed/>
    <w:qFormat/>
    <w:rsid w:val="00834D0E"/>
    <w:pPr>
      <w:keepNext/>
      <w:spacing w:before="240" w:after="60" w:line="480" w:lineRule="auto"/>
      <w:ind w:firstLine="0"/>
      <w:outlineLvl w:val="1"/>
    </w:pPr>
    <w:rPr>
      <w:rFonts w:eastAsiaTheme="majorEastAsia"/>
      <w:b/>
      <w:bCs/>
    </w:rPr>
  </w:style>
  <w:style w:type="paragraph" w:styleId="Heading3">
    <w:name w:val="heading 3"/>
    <w:basedOn w:val="Normal"/>
    <w:next w:val="Normal"/>
    <w:link w:val="Heading3Char"/>
    <w:uiPriority w:val="9"/>
    <w:unhideWhenUsed/>
    <w:qFormat/>
    <w:rsid w:val="00834D0E"/>
    <w:pPr>
      <w:keepNext/>
      <w:spacing w:before="240" w:after="60" w:line="480" w:lineRule="auto"/>
      <w:ind w:firstLine="0"/>
      <w:outlineLvl w:val="2"/>
    </w:pPr>
    <w:rPr>
      <w:rFonts w:eastAsiaTheme="majorEastAsia"/>
      <w:b/>
      <w:bCs/>
    </w:rPr>
  </w:style>
  <w:style w:type="paragraph" w:styleId="Heading4">
    <w:name w:val="heading 4"/>
    <w:basedOn w:val="Normal"/>
    <w:next w:val="Normal"/>
    <w:link w:val="Heading4Char"/>
    <w:uiPriority w:val="9"/>
    <w:semiHidden/>
    <w:unhideWhenUsed/>
    <w:qFormat/>
    <w:rsid w:val="007A7F01"/>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7A7F01"/>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7A7F01"/>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7A7F01"/>
    <w:pPr>
      <w:spacing w:before="240" w:after="60"/>
      <w:outlineLvl w:val="6"/>
    </w:pPr>
  </w:style>
  <w:style w:type="paragraph" w:styleId="Heading8">
    <w:name w:val="heading 8"/>
    <w:basedOn w:val="Normal"/>
    <w:next w:val="Normal"/>
    <w:link w:val="Heading8Char"/>
    <w:uiPriority w:val="9"/>
    <w:semiHidden/>
    <w:unhideWhenUsed/>
    <w:qFormat/>
    <w:rsid w:val="007A7F01"/>
    <w:pPr>
      <w:spacing w:before="240" w:after="60"/>
      <w:outlineLvl w:val="7"/>
    </w:pPr>
    <w:rPr>
      <w:i/>
      <w:iCs/>
    </w:rPr>
  </w:style>
  <w:style w:type="paragraph" w:styleId="Heading9">
    <w:name w:val="heading 9"/>
    <w:basedOn w:val="Normal"/>
    <w:next w:val="Normal"/>
    <w:link w:val="Heading9Char"/>
    <w:uiPriority w:val="9"/>
    <w:semiHidden/>
    <w:unhideWhenUsed/>
    <w:qFormat/>
    <w:rsid w:val="007A7F01"/>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34E1"/>
    <w:rPr>
      <w:rFonts w:asciiTheme="majorBidi" w:eastAsiaTheme="majorEastAsia" w:hAnsiTheme="majorBidi" w:cstheme="majorBidi"/>
      <w:b/>
      <w:bCs/>
      <w:kern w:val="32"/>
      <w:sz w:val="28"/>
      <w:szCs w:val="28"/>
    </w:rPr>
  </w:style>
  <w:style w:type="character" w:customStyle="1" w:styleId="Heading2Char">
    <w:name w:val="Heading 2 Char"/>
    <w:basedOn w:val="DefaultParagraphFont"/>
    <w:link w:val="Heading2"/>
    <w:uiPriority w:val="9"/>
    <w:rsid w:val="00834D0E"/>
    <w:rPr>
      <w:rFonts w:asciiTheme="majorBidi" w:eastAsiaTheme="majorEastAsia" w:hAnsiTheme="majorBidi" w:cstheme="majorBidi"/>
      <w:b/>
      <w:bCs/>
      <w:sz w:val="24"/>
      <w:szCs w:val="24"/>
    </w:rPr>
  </w:style>
  <w:style w:type="character" w:customStyle="1" w:styleId="Heading3Char">
    <w:name w:val="Heading 3 Char"/>
    <w:basedOn w:val="DefaultParagraphFont"/>
    <w:link w:val="Heading3"/>
    <w:uiPriority w:val="9"/>
    <w:rsid w:val="00834D0E"/>
    <w:rPr>
      <w:rFonts w:asciiTheme="majorBidi" w:eastAsiaTheme="majorEastAsia" w:hAnsiTheme="majorBidi" w:cstheme="majorBidi"/>
      <w:b/>
      <w:bCs/>
      <w:sz w:val="24"/>
      <w:szCs w:val="24"/>
    </w:rPr>
  </w:style>
  <w:style w:type="character" w:customStyle="1" w:styleId="Heading4Char">
    <w:name w:val="Heading 4 Char"/>
    <w:basedOn w:val="DefaultParagraphFont"/>
    <w:link w:val="Heading4"/>
    <w:uiPriority w:val="9"/>
    <w:semiHidden/>
    <w:rsid w:val="007A7F01"/>
    <w:rPr>
      <w:rFonts w:asciiTheme="majorBidi" w:eastAsiaTheme="minorEastAsia" w:hAnsiTheme="majorBidi" w:cstheme="majorBidi"/>
      <w:b/>
      <w:bCs/>
      <w:sz w:val="28"/>
      <w:szCs w:val="28"/>
    </w:rPr>
  </w:style>
  <w:style w:type="character" w:customStyle="1" w:styleId="Heading5Char">
    <w:name w:val="Heading 5 Char"/>
    <w:basedOn w:val="DefaultParagraphFont"/>
    <w:link w:val="Heading5"/>
    <w:uiPriority w:val="9"/>
    <w:semiHidden/>
    <w:rsid w:val="007A7F01"/>
    <w:rPr>
      <w:rFonts w:asciiTheme="majorBidi" w:eastAsiaTheme="minorEastAsia" w:hAnsiTheme="majorBidi" w:cstheme="majorBidi"/>
      <w:b/>
      <w:bCs/>
      <w:i/>
      <w:iCs/>
      <w:sz w:val="26"/>
      <w:szCs w:val="26"/>
    </w:rPr>
  </w:style>
  <w:style w:type="character" w:customStyle="1" w:styleId="Heading6Char">
    <w:name w:val="Heading 6 Char"/>
    <w:basedOn w:val="DefaultParagraphFont"/>
    <w:link w:val="Heading6"/>
    <w:uiPriority w:val="9"/>
    <w:semiHidden/>
    <w:rsid w:val="007A7F01"/>
    <w:rPr>
      <w:rFonts w:asciiTheme="majorBidi" w:eastAsiaTheme="minorEastAsia" w:hAnsiTheme="majorBidi" w:cstheme="majorBidi"/>
      <w:b/>
      <w:bCs/>
    </w:rPr>
  </w:style>
  <w:style w:type="character" w:customStyle="1" w:styleId="Heading7Char">
    <w:name w:val="Heading 7 Char"/>
    <w:basedOn w:val="DefaultParagraphFont"/>
    <w:link w:val="Heading7"/>
    <w:uiPriority w:val="9"/>
    <w:semiHidden/>
    <w:rsid w:val="007A7F01"/>
    <w:rPr>
      <w:rFonts w:asciiTheme="majorBidi" w:eastAsiaTheme="minorEastAsia" w:hAnsiTheme="majorBidi" w:cstheme="majorBidi"/>
      <w:sz w:val="24"/>
      <w:szCs w:val="24"/>
    </w:rPr>
  </w:style>
  <w:style w:type="character" w:customStyle="1" w:styleId="Heading8Char">
    <w:name w:val="Heading 8 Char"/>
    <w:basedOn w:val="DefaultParagraphFont"/>
    <w:link w:val="Heading8"/>
    <w:uiPriority w:val="9"/>
    <w:semiHidden/>
    <w:rsid w:val="007A7F01"/>
    <w:rPr>
      <w:rFonts w:asciiTheme="majorBidi" w:eastAsiaTheme="minorEastAsia" w:hAnsiTheme="majorBidi" w:cstheme="majorBidi"/>
      <w:i/>
      <w:iCs/>
      <w:sz w:val="24"/>
      <w:szCs w:val="24"/>
    </w:rPr>
  </w:style>
  <w:style w:type="character" w:customStyle="1" w:styleId="Heading9Char">
    <w:name w:val="Heading 9 Char"/>
    <w:basedOn w:val="DefaultParagraphFont"/>
    <w:link w:val="Heading9"/>
    <w:uiPriority w:val="9"/>
    <w:semiHidden/>
    <w:rsid w:val="007A7F01"/>
    <w:rPr>
      <w:rFonts w:asciiTheme="majorHAnsi" w:eastAsiaTheme="majorEastAsia" w:hAnsiTheme="majorHAnsi" w:cstheme="majorBidi"/>
    </w:rPr>
  </w:style>
  <w:style w:type="paragraph" w:styleId="Title">
    <w:name w:val="Title"/>
    <w:basedOn w:val="Normal"/>
    <w:next w:val="Normal"/>
    <w:link w:val="TitleChar"/>
    <w:uiPriority w:val="10"/>
    <w:qFormat/>
    <w:rsid w:val="007A7F01"/>
    <w:pPr>
      <w:spacing w:before="240" w:after="60"/>
      <w:jc w:val="center"/>
      <w:outlineLvl w:val="0"/>
    </w:pPr>
    <w:rPr>
      <w:rFonts w:ascii="Palatino Linotype" w:eastAsiaTheme="majorEastAsia" w:hAnsi="Palatino Linotype"/>
      <w:b/>
      <w:bCs/>
      <w:kern w:val="28"/>
      <w:sz w:val="32"/>
      <w:szCs w:val="32"/>
    </w:rPr>
  </w:style>
  <w:style w:type="character" w:customStyle="1" w:styleId="TitleChar">
    <w:name w:val="Title Char"/>
    <w:basedOn w:val="DefaultParagraphFont"/>
    <w:link w:val="Title"/>
    <w:uiPriority w:val="10"/>
    <w:rsid w:val="007A7F01"/>
    <w:rPr>
      <w:rFonts w:ascii="Palatino Linotype" w:eastAsiaTheme="majorEastAsia" w:hAnsi="Palatino Linotype" w:cstheme="majorBidi"/>
      <w:b/>
      <w:bCs/>
      <w:kern w:val="28"/>
      <w:sz w:val="32"/>
      <w:szCs w:val="32"/>
    </w:rPr>
  </w:style>
  <w:style w:type="paragraph" w:styleId="Subtitle">
    <w:name w:val="Subtitle"/>
    <w:basedOn w:val="Normal"/>
    <w:next w:val="Normal"/>
    <w:link w:val="SubtitleChar"/>
    <w:uiPriority w:val="11"/>
    <w:qFormat/>
    <w:rsid w:val="007A7F01"/>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7A7F01"/>
    <w:rPr>
      <w:rFonts w:asciiTheme="majorHAnsi" w:eastAsiaTheme="majorEastAsia" w:hAnsiTheme="majorHAnsi" w:cstheme="majorBidi"/>
      <w:sz w:val="24"/>
      <w:szCs w:val="24"/>
    </w:rPr>
  </w:style>
  <w:style w:type="character" w:styleId="Strong">
    <w:name w:val="Strong"/>
    <w:basedOn w:val="DefaultParagraphFont"/>
    <w:uiPriority w:val="22"/>
    <w:qFormat/>
    <w:rsid w:val="007A7F01"/>
    <w:rPr>
      <w:b/>
      <w:bCs/>
    </w:rPr>
  </w:style>
  <w:style w:type="character" w:styleId="Emphasis">
    <w:name w:val="Emphasis"/>
    <w:basedOn w:val="DefaultParagraphFont"/>
    <w:uiPriority w:val="20"/>
    <w:qFormat/>
    <w:rsid w:val="007A7F01"/>
    <w:rPr>
      <w:rFonts w:asciiTheme="minorHAnsi" w:hAnsiTheme="minorHAnsi"/>
      <w:b/>
      <w:i/>
      <w:iCs/>
    </w:rPr>
  </w:style>
  <w:style w:type="paragraph" w:styleId="NoSpacing">
    <w:name w:val="No Spacing"/>
    <w:basedOn w:val="Normal"/>
    <w:uiPriority w:val="1"/>
    <w:qFormat/>
    <w:rsid w:val="007A7F01"/>
    <w:rPr>
      <w:szCs w:val="32"/>
    </w:rPr>
  </w:style>
  <w:style w:type="paragraph" w:styleId="ListParagraph">
    <w:name w:val="List Paragraph"/>
    <w:basedOn w:val="Normal"/>
    <w:uiPriority w:val="34"/>
    <w:qFormat/>
    <w:rsid w:val="007A7F01"/>
    <w:pPr>
      <w:ind w:left="720"/>
      <w:contextualSpacing/>
    </w:pPr>
  </w:style>
  <w:style w:type="paragraph" w:styleId="Quote">
    <w:name w:val="Quote"/>
    <w:basedOn w:val="Normal"/>
    <w:next w:val="Normal"/>
    <w:link w:val="QuoteChar"/>
    <w:uiPriority w:val="29"/>
    <w:qFormat/>
    <w:rsid w:val="007A7F01"/>
    <w:rPr>
      <w:i/>
    </w:rPr>
  </w:style>
  <w:style w:type="character" w:customStyle="1" w:styleId="QuoteChar">
    <w:name w:val="Quote Char"/>
    <w:basedOn w:val="DefaultParagraphFont"/>
    <w:link w:val="Quote"/>
    <w:uiPriority w:val="29"/>
    <w:rsid w:val="007A7F01"/>
    <w:rPr>
      <w:rFonts w:asciiTheme="majorBidi" w:eastAsiaTheme="minorEastAsia" w:hAnsiTheme="majorBidi" w:cstheme="majorBidi"/>
      <w:i/>
      <w:sz w:val="24"/>
      <w:szCs w:val="24"/>
    </w:rPr>
  </w:style>
  <w:style w:type="paragraph" w:styleId="IntenseQuote">
    <w:name w:val="Intense Quote"/>
    <w:basedOn w:val="Normal"/>
    <w:next w:val="Normal"/>
    <w:link w:val="IntenseQuoteChar"/>
    <w:uiPriority w:val="30"/>
    <w:qFormat/>
    <w:rsid w:val="007A7F01"/>
    <w:pPr>
      <w:ind w:left="720" w:right="720"/>
    </w:pPr>
    <w:rPr>
      <w:b/>
      <w:i/>
      <w:szCs w:val="22"/>
    </w:rPr>
  </w:style>
  <w:style w:type="character" w:customStyle="1" w:styleId="IntenseQuoteChar">
    <w:name w:val="Intense Quote Char"/>
    <w:basedOn w:val="DefaultParagraphFont"/>
    <w:link w:val="IntenseQuote"/>
    <w:uiPriority w:val="30"/>
    <w:rsid w:val="007A7F01"/>
    <w:rPr>
      <w:rFonts w:asciiTheme="majorBidi" w:eastAsiaTheme="minorEastAsia" w:hAnsiTheme="majorBidi" w:cstheme="majorBidi"/>
      <w:b/>
      <w:i/>
      <w:sz w:val="24"/>
    </w:rPr>
  </w:style>
  <w:style w:type="character" w:styleId="SubtleEmphasis">
    <w:name w:val="Subtle Emphasis"/>
    <w:uiPriority w:val="19"/>
    <w:qFormat/>
    <w:rsid w:val="007A7F01"/>
    <w:rPr>
      <w:i/>
      <w:color w:val="5A5A5A" w:themeColor="text1" w:themeTint="A5"/>
    </w:rPr>
  </w:style>
  <w:style w:type="character" w:styleId="IntenseEmphasis">
    <w:name w:val="Intense Emphasis"/>
    <w:basedOn w:val="DefaultParagraphFont"/>
    <w:uiPriority w:val="21"/>
    <w:qFormat/>
    <w:rsid w:val="007A7F01"/>
    <w:rPr>
      <w:b/>
      <w:i/>
      <w:sz w:val="24"/>
      <w:szCs w:val="24"/>
      <w:u w:val="single"/>
    </w:rPr>
  </w:style>
  <w:style w:type="character" w:styleId="SubtleReference">
    <w:name w:val="Subtle Reference"/>
    <w:basedOn w:val="DefaultParagraphFont"/>
    <w:uiPriority w:val="31"/>
    <w:qFormat/>
    <w:rsid w:val="007A7F01"/>
    <w:rPr>
      <w:sz w:val="24"/>
      <w:szCs w:val="24"/>
      <w:u w:val="single"/>
    </w:rPr>
  </w:style>
  <w:style w:type="character" w:styleId="IntenseReference">
    <w:name w:val="Intense Reference"/>
    <w:basedOn w:val="DefaultParagraphFont"/>
    <w:uiPriority w:val="32"/>
    <w:qFormat/>
    <w:rsid w:val="007A7F01"/>
    <w:rPr>
      <w:b/>
      <w:sz w:val="24"/>
      <w:u w:val="single"/>
    </w:rPr>
  </w:style>
  <w:style w:type="character" w:styleId="BookTitle">
    <w:name w:val="Book Title"/>
    <w:basedOn w:val="DefaultParagraphFont"/>
    <w:uiPriority w:val="33"/>
    <w:qFormat/>
    <w:rsid w:val="007A7F01"/>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7A7F01"/>
    <w:pPr>
      <w:outlineLvl w:val="9"/>
    </w:pPr>
  </w:style>
  <w:style w:type="paragraph" w:styleId="Header">
    <w:name w:val="header"/>
    <w:basedOn w:val="Normal"/>
    <w:link w:val="HeaderChar"/>
    <w:uiPriority w:val="99"/>
    <w:unhideWhenUsed/>
    <w:rsid w:val="007A7F01"/>
    <w:pPr>
      <w:tabs>
        <w:tab w:val="center" w:pos="4153"/>
        <w:tab w:val="right" w:pos="8306"/>
      </w:tabs>
    </w:pPr>
  </w:style>
  <w:style w:type="character" w:customStyle="1" w:styleId="HeaderChar">
    <w:name w:val="Header Char"/>
    <w:basedOn w:val="DefaultParagraphFont"/>
    <w:link w:val="Header"/>
    <w:uiPriority w:val="99"/>
    <w:rsid w:val="007A7F01"/>
    <w:rPr>
      <w:rFonts w:asciiTheme="majorBidi" w:eastAsiaTheme="minorEastAsia" w:hAnsiTheme="majorBidi" w:cstheme="majorBidi"/>
      <w:sz w:val="24"/>
      <w:szCs w:val="24"/>
    </w:rPr>
  </w:style>
  <w:style w:type="paragraph" w:styleId="Footer">
    <w:name w:val="footer"/>
    <w:basedOn w:val="Normal"/>
    <w:link w:val="FooterChar"/>
    <w:uiPriority w:val="99"/>
    <w:unhideWhenUsed/>
    <w:rsid w:val="007A7F01"/>
    <w:pPr>
      <w:tabs>
        <w:tab w:val="center" w:pos="4153"/>
        <w:tab w:val="right" w:pos="8306"/>
      </w:tabs>
    </w:pPr>
  </w:style>
  <w:style w:type="character" w:customStyle="1" w:styleId="FooterChar">
    <w:name w:val="Footer Char"/>
    <w:basedOn w:val="DefaultParagraphFont"/>
    <w:link w:val="Footer"/>
    <w:uiPriority w:val="99"/>
    <w:rsid w:val="007A7F01"/>
    <w:rPr>
      <w:rFonts w:asciiTheme="majorBidi" w:eastAsiaTheme="minorEastAsia" w:hAnsiTheme="majorBidi" w:cstheme="majorBidi"/>
      <w:sz w:val="24"/>
      <w:szCs w:val="24"/>
    </w:rPr>
  </w:style>
  <w:style w:type="character" w:styleId="PlaceholderText">
    <w:name w:val="Placeholder Text"/>
    <w:basedOn w:val="DefaultParagraphFont"/>
    <w:uiPriority w:val="99"/>
    <w:semiHidden/>
    <w:rsid w:val="007A7F01"/>
    <w:rPr>
      <w:color w:val="808080"/>
    </w:rPr>
  </w:style>
  <w:style w:type="paragraph" w:styleId="BalloonText">
    <w:name w:val="Balloon Text"/>
    <w:basedOn w:val="Normal"/>
    <w:link w:val="BalloonTextChar"/>
    <w:uiPriority w:val="99"/>
    <w:semiHidden/>
    <w:unhideWhenUsed/>
    <w:rsid w:val="007A7F01"/>
    <w:rPr>
      <w:rFonts w:ascii="Tahoma" w:hAnsi="Tahoma" w:cs="Tahoma"/>
      <w:sz w:val="16"/>
      <w:szCs w:val="16"/>
    </w:rPr>
  </w:style>
  <w:style w:type="character" w:customStyle="1" w:styleId="BalloonTextChar">
    <w:name w:val="Balloon Text Char"/>
    <w:basedOn w:val="DefaultParagraphFont"/>
    <w:link w:val="BalloonText"/>
    <w:uiPriority w:val="99"/>
    <w:semiHidden/>
    <w:rsid w:val="007A7F01"/>
    <w:rPr>
      <w:rFonts w:ascii="Tahoma" w:eastAsiaTheme="minorEastAsia" w:hAnsi="Tahoma" w:cs="Tahoma"/>
      <w:sz w:val="16"/>
      <w:szCs w:val="16"/>
    </w:rPr>
  </w:style>
  <w:style w:type="character" w:styleId="Hyperlink">
    <w:name w:val="Hyperlink"/>
    <w:basedOn w:val="DefaultParagraphFont"/>
    <w:uiPriority w:val="99"/>
    <w:unhideWhenUsed/>
    <w:rsid w:val="007A7F01"/>
    <w:rPr>
      <w:color w:val="0000FF" w:themeColor="hyperlink"/>
      <w:u w:val="single"/>
    </w:rPr>
  </w:style>
  <w:style w:type="paragraph" w:styleId="NormalWeb">
    <w:name w:val="Normal (Web)"/>
    <w:basedOn w:val="Normal"/>
    <w:uiPriority w:val="99"/>
    <w:unhideWhenUsed/>
    <w:rsid w:val="007A7F01"/>
    <w:pPr>
      <w:spacing w:before="100" w:beforeAutospacing="1" w:after="100" w:afterAutospacing="1" w:line="240" w:lineRule="auto"/>
      <w:ind w:firstLine="0"/>
    </w:pPr>
    <w:rPr>
      <w:rFonts w:ascii="Times New Roman" w:hAnsi="Times New Roman" w:cs="Times New Roman"/>
    </w:rPr>
  </w:style>
  <w:style w:type="character" w:styleId="CommentReference">
    <w:name w:val="annotation reference"/>
    <w:basedOn w:val="DefaultParagraphFont"/>
    <w:uiPriority w:val="99"/>
    <w:semiHidden/>
    <w:unhideWhenUsed/>
    <w:rsid w:val="007A7F01"/>
    <w:rPr>
      <w:sz w:val="16"/>
      <w:szCs w:val="16"/>
    </w:rPr>
  </w:style>
  <w:style w:type="paragraph" w:styleId="CommentText">
    <w:name w:val="annotation text"/>
    <w:basedOn w:val="Normal"/>
    <w:link w:val="CommentTextChar"/>
    <w:uiPriority w:val="99"/>
    <w:semiHidden/>
    <w:unhideWhenUsed/>
    <w:rsid w:val="007A7F01"/>
    <w:pPr>
      <w:spacing w:line="240" w:lineRule="auto"/>
    </w:pPr>
    <w:rPr>
      <w:sz w:val="20"/>
      <w:szCs w:val="20"/>
    </w:rPr>
  </w:style>
  <w:style w:type="character" w:customStyle="1" w:styleId="CommentTextChar">
    <w:name w:val="Comment Text Char"/>
    <w:basedOn w:val="DefaultParagraphFont"/>
    <w:link w:val="CommentText"/>
    <w:uiPriority w:val="99"/>
    <w:semiHidden/>
    <w:rsid w:val="007A7F01"/>
    <w:rPr>
      <w:rFonts w:asciiTheme="majorBidi" w:eastAsiaTheme="minorEastAsia" w:hAnsiTheme="majorBidi" w:cstheme="majorBidi"/>
      <w:sz w:val="20"/>
      <w:szCs w:val="20"/>
    </w:rPr>
  </w:style>
  <w:style w:type="paragraph" w:styleId="CommentSubject">
    <w:name w:val="annotation subject"/>
    <w:basedOn w:val="CommentText"/>
    <w:next w:val="CommentText"/>
    <w:link w:val="CommentSubjectChar"/>
    <w:uiPriority w:val="99"/>
    <w:semiHidden/>
    <w:unhideWhenUsed/>
    <w:rsid w:val="007A7F01"/>
    <w:rPr>
      <w:b/>
      <w:bCs/>
    </w:rPr>
  </w:style>
  <w:style w:type="character" w:customStyle="1" w:styleId="CommentSubjectChar">
    <w:name w:val="Comment Subject Char"/>
    <w:basedOn w:val="CommentTextChar"/>
    <w:link w:val="CommentSubject"/>
    <w:uiPriority w:val="99"/>
    <w:semiHidden/>
    <w:rsid w:val="007A7F01"/>
    <w:rPr>
      <w:rFonts w:asciiTheme="majorBidi" w:eastAsiaTheme="minorEastAsia" w:hAnsiTheme="majorBidi" w:cstheme="majorBidi"/>
      <w:b/>
      <w:bCs/>
      <w:sz w:val="20"/>
      <w:szCs w:val="20"/>
    </w:rPr>
  </w:style>
  <w:style w:type="paragraph" w:styleId="Caption">
    <w:name w:val="caption"/>
    <w:basedOn w:val="Normal"/>
    <w:next w:val="Normal"/>
    <w:uiPriority w:val="35"/>
    <w:unhideWhenUsed/>
    <w:rsid w:val="007A7F01"/>
    <w:pPr>
      <w:spacing w:after="200" w:line="240" w:lineRule="auto"/>
    </w:pPr>
    <w:rPr>
      <w:b/>
      <w:bCs/>
      <w:color w:val="4F81BD" w:themeColor="accent1"/>
      <w:sz w:val="18"/>
      <w:szCs w:val="18"/>
    </w:rPr>
  </w:style>
  <w:style w:type="paragraph" w:styleId="Revision">
    <w:name w:val="Revision"/>
    <w:hidden/>
    <w:uiPriority w:val="99"/>
    <w:semiHidden/>
    <w:rsid w:val="007A7F01"/>
    <w:pPr>
      <w:spacing w:after="0" w:line="240" w:lineRule="auto"/>
    </w:pPr>
    <w:rPr>
      <w:rFonts w:asciiTheme="majorBidi" w:eastAsiaTheme="minorEastAsia" w:hAnsiTheme="majorBidi" w:cstheme="majorBidi"/>
      <w:sz w:val="24"/>
      <w:szCs w:val="24"/>
    </w:rPr>
  </w:style>
  <w:style w:type="table" w:styleId="TableGrid">
    <w:name w:val="Table Grid"/>
    <w:basedOn w:val="TableNormal"/>
    <w:uiPriority w:val="59"/>
    <w:rsid w:val="007A7F01"/>
    <w:pPr>
      <w:spacing w:after="0" w:line="240" w:lineRule="auto"/>
    </w:pPr>
    <w:rPr>
      <w:rFonts w:eastAsiaTheme="minorEastAs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1">
    <w:name w:val="Medium List 1"/>
    <w:basedOn w:val="TableNormal"/>
    <w:uiPriority w:val="65"/>
    <w:rsid w:val="007A7F01"/>
    <w:pPr>
      <w:spacing w:after="0" w:line="240" w:lineRule="auto"/>
    </w:pPr>
    <w:rPr>
      <w:rFonts w:eastAsiaTheme="minorEastAsia" w:cs="Times New Roman"/>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Shading">
    <w:name w:val="Light Shading"/>
    <w:basedOn w:val="TableNormal"/>
    <w:uiPriority w:val="60"/>
    <w:rsid w:val="007A7F01"/>
    <w:pPr>
      <w:spacing w:after="0" w:line="240" w:lineRule="auto"/>
    </w:pPr>
    <w:rPr>
      <w:rFonts w:eastAsiaTheme="minorEastAsia" w:cs="Times New Roman"/>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004144"/>
  </w:style>
  <w:style w:type="paragraph" w:styleId="DocumentMap">
    <w:name w:val="Document Map"/>
    <w:basedOn w:val="Normal"/>
    <w:link w:val="DocumentMapChar"/>
    <w:uiPriority w:val="99"/>
    <w:semiHidden/>
    <w:unhideWhenUsed/>
    <w:rsid w:val="00B02278"/>
    <w:pPr>
      <w:spacing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B02278"/>
    <w:rPr>
      <w:rFonts w:ascii="Times New Roman" w:eastAsiaTheme="minorEastAsia" w:hAnsi="Times New Roman" w:cs="Times New Roman"/>
      <w:sz w:val="24"/>
      <w:szCs w:val="24"/>
    </w:rPr>
  </w:style>
  <w:style w:type="character" w:styleId="LineNumber">
    <w:name w:val="line number"/>
    <w:basedOn w:val="DefaultParagraphFont"/>
    <w:uiPriority w:val="99"/>
    <w:semiHidden/>
    <w:unhideWhenUsed/>
    <w:rsid w:val="000E17FE"/>
  </w:style>
  <w:style w:type="character" w:styleId="FollowedHyperlink">
    <w:name w:val="FollowedHyperlink"/>
    <w:basedOn w:val="DefaultParagraphFont"/>
    <w:uiPriority w:val="99"/>
    <w:semiHidden/>
    <w:unhideWhenUsed/>
    <w:rsid w:val="00ED412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1891">
      <w:bodyDiv w:val="1"/>
      <w:marLeft w:val="0"/>
      <w:marRight w:val="0"/>
      <w:marTop w:val="0"/>
      <w:marBottom w:val="0"/>
      <w:divBdr>
        <w:top w:val="none" w:sz="0" w:space="0" w:color="auto"/>
        <w:left w:val="none" w:sz="0" w:space="0" w:color="auto"/>
        <w:bottom w:val="none" w:sz="0" w:space="0" w:color="auto"/>
        <w:right w:val="none" w:sz="0" w:space="0" w:color="auto"/>
      </w:divBdr>
    </w:div>
    <w:div w:id="74859890">
      <w:bodyDiv w:val="1"/>
      <w:marLeft w:val="0"/>
      <w:marRight w:val="0"/>
      <w:marTop w:val="0"/>
      <w:marBottom w:val="0"/>
      <w:divBdr>
        <w:top w:val="none" w:sz="0" w:space="0" w:color="auto"/>
        <w:left w:val="none" w:sz="0" w:space="0" w:color="auto"/>
        <w:bottom w:val="none" w:sz="0" w:space="0" w:color="auto"/>
        <w:right w:val="none" w:sz="0" w:space="0" w:color="auto"/>
      </w:divBdr>
    </w:div>
    <w:div w:id="119540030">
      <w:bodyDiv w:val="1"/>
      <w:marLeft w:val="0"/>
      <w:marRight w:val="0"/>
      <w:marTop w:val="0"/>
      <w:marBottom w:val="0"/>
      <w:divBdr>
        <w:top w:val="none" w:sz="0" w:space="0" w:color="auto"/>
        <w:left w:val="none" w:sz="0" w:space="0" w:color="auto"/>
        <w:bottom w:val="none" w:sz="0" w:space="0" w:color="auto"/>
        <w:right w:val="none" w:sz="0" w:space="0" w:color="auto"/>
      </w:divBdr>
    </w:div>
    <w:div w:id="145172959">
      <w:bodyDiv w:val="1"/>
      <w:marLeft w:val="0"/>
      <w:marRight w:val="0"/>
      <w:marTop w:val="0"/>
      <w:marBottom w:val="0"/>
      <w:divBdr>
        <w:top w:val="none" w:sz="0" w:space="0" w:color="auto"/>
        <w:left w:val="none" w:sz="0" w:space="0" w:color="auto"/>
        <w:bottom w:val="none" w:sz="0" w:space="0" w:color="auto"/>
        <w:right w:val="none" w:sz="0" w:space="0" w:color="auto"/>
      </w:divBdr>
      <w:divsChild>
        <w:div w:id="1032337882">
          <w:marLeft w:val="0"/>
          <w:marRight w:val="0"/>
          <w:marTop w:val="0"/>
          <w:marBottom w:val="0"/>
          <w:divBdr>
            <w:top w:val="none" w:sz="0" w:space="0" w:color="auto"/>
            <w:left w:val="none" w:sz="0" w:space="0" w:color="auto"/>
            <w:bottom w:val="none" w:sz="0" w:space="0" w:color="auto"/>
            <w:right w:val="none" w:sz="0" w:space="0" w:color="auto"/>
          </w:divBdr>
          <w:divsChild>
            <w:div w:id="576792657">
              <w:marLeft w:val="0"/>
              <w:marRight w:val="0"/>
              <w:marTop w:val="0"/>
              <w:marBottom w:val="0"/>
              <w:divBdr>
                <w:top w:val="none" w:sz="0" w:space="0" w:color="auto"/>
                <w:left w:val="none" w:sz="0" w:space="0" w:color="auto"/>
                <w:bottom w:val="none" w:sz="0" w:space="0" w:color="auto"/>
                <w:right w:val="none" w:sz="0" w:space="0" w:color="auto"/>
              </w:divBdr>
              <w:divsChild>
                <w:div w:id="29452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95959">
      <w:bodyDiv w:val="1"/>
      <w:marLeft w:val="0"/>
      <w:marRight w:val="0"/>
      <w:marTop w:val="0"/>
      <w:marBottom w:val="0"/>
      <w:divBdr>
        <w:top w:val="none" w:sz="0" w:space="0" w:color="auto"/>
        <w:left w:val="none" w:sz="0" w:space="0" w:color="auto"/>
        <w:bottom w:val="none" w:sz="0" w:space="0" w:color="auto"/>
        <w:right w:val="none" w:sz="0" w:space="0" w:color="auto"/>
      </w:divBdr>
    </w:div>
    <w:div w:id="189026338">
      <w:bodyDiv w:val="1"/>
      <w:marLeft w:val="0"/>
      <w:marRight w:val="0"/>
      <w:marTop w:val="0"/>
      <w:marBottom w:val="0"/>
      <w:divBdr>
        <w:top w:val="none" w:sz="0" w:space="0" w:color="auto"/>
        <w:left w:val="none" w:sz="0" w:space="0" w:color="auto"/>
        <w:bottom w:val="none" w:sz="0" w:space="0" w:color="auto"/>
        <w:right w:val="none" w:sz="0" w:space="0" w:color="auto"/>
      </w:divBdr>
      <w:divsChild>
        <w:div w:id="609702825">
          <w:marLeft w:val="0"/>
          <w:marRight w:val="0"/>
          <w:marTop w:val="0"/>
          <w:marBottom w:val="0"/>
          <w:divBdr>
            <w:top w:val="none" w:sz="0" w:space="0" w:color="auto"/>
            <w:left w:val="none" w:sz="0" w:space="0" w:color="auto"/>
            <w:bottom w:val="none" w:sz="0" w:space="0" w:color="auto"/>
            <w:right w:val="none" w:sz="0" w:space="0" w:color="auto"/>
          </w:divBdr>
          <w:divsChild>
            <w:div w:id="2047871524">
              <w:marLeft w:val="0"/>
              <w:marRight w:val="0"/>
              <w:marTop w:val="0"/>
              <w:marBottom w:val="0"/>
              <w:divBdr>
                <w:top w:val="none" w:sz="0" w:space="0" w:color="auto"/>
                <w:left w:val="none" w:sz="0" w:space="0" w:color="auto"/>
                <w:bottom w:val="none" w:sz="0" w:space="0" w:color="auto"/>
                <w:right w:val="none" w:sz="0" w:space="0" w:color="auto"/>
              </w:divBdr>
              <w:divsChild>
                <w:div w:id="158854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20944">
      <w:bodyDiv w:val="1"/>
      <w:marLeft w:val="0"/>
      <w:marRight w:val="0"/>
      <w:marTop w:val="0"/>
      <w:marBottom w:val="0"/>
      <w:divBdr>
        <w:top w:val="none" w:sz="0" w:space="0" w:color="auto"/>
        <w:left w:val="none" w:sz="0" w:space="0" w:color="auto"/>
        <w:bottom w:val="none" w:sz="0" w:space="0" w:color="auto"/>
        <w:right w:val="none" w:sz="0" w:space="0" w:color="auto"/>
      </w:divBdr>
    </w:div>
    <w:div w:id="344291543">
      <w:bodyDiv w:val="1"/>
      <w:marLeft w:val="0"/>
      <w:marRight w:val="0"/>
      <w:marTop w:val="0"/>
      <w:marBottom w:val="0"/>
      <w:divBdr>
        <w:top w:val="none" w:sz="0" w:space="0" w:color="auto"/>
        <w:left w:val="none" w:sz="0" w:space="0" w:color="auto"/>
        <w:bottom w:val="none" w:sz="0" w:space="0" w:color="auto"/>
        <w:right w:val="none" w:sz="0" w:space="0" w:color="auto"/>
      </w:divBdr>
      <w:divsChild>
        <w:div w:id="964189848">
          <w:marLeft w:val="0"/>
          <w:marRight w:val="0"/>
          <w:marTop w:val="0"/>
          <w:marBottom w:val="0"/>
          <w:divBdr>
            <w:top w:val="none" w:sz="0" w:space="0" w:color="auto"/>
            <w:left w:val="none" w:sz="0" w:space="0" w:color="auto"/>
            <w:bottom w:val="none" w:sz="0" w:space="0" w:color="auto"/>
            <w:right w:val="none" w:sz="0" w:space="0" w:color="auto"/>
          </w:divBdr>
          <w:divsChild>
            <w:div w:id="178741620">
              <w:marLeft w:val="0"/>
              <w:marRight w:val="0"/>
              <w:marTop w:val="0"/>
              <w:marBottom w:val="0"/>
              <w:divBdr>
                <w:top w:val="none" w:sz="0" w:space="0" w:color="auto"/>
                <w:left w:val="none" w:sz="0" w:space="0" w:color="auto"/>
                <w:bottom w:val="none" w:sz="0" w:space="0" w:color="auto"/>
                <w:right w:val="none" w:sz="0" w:space="0" w:color="auto"/>
              </w:divBdr>
              <w:divsChild>
                <w:div w:id="158992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516933">
      <w:bodyDiv w:val="1"/>
      <w:marLeft w:val="0"/>
      <w:marRight w:val="0"/>
      <w:marTop w:val="0"/>
      <w:marBottom w:val="0"/>
      <w:divBdr>
        <w:top w:val="none" w:sz="0" w:space="0" w:color="auto"/>
        <w:left w:val="none" w:sz="0" w:space="0" w:color="auto"/>
        <w:bottom w:val="none" w:sz="0" w:space="0" w:color="auto"/>
        <w:right w:val="none" w:sz="0" w:space="0" w:color="auto"/>
      </w:divBdr>
    </w:div>
    <w:div w:id="469978663">
      <w:bodyDiv w:val="1"/>
      <w:marLeft w:val="0"/>
      <w:marRight w:val="0"/>
      <w:marTop w:val="0"/>
      <w:marBottom w:val="0"/>
      <w:divBdr>
        <w:top w:val="none" w:sz="0" w:space="0" w:color="auto"/>
        <w:left w:val="none" w:sz="0" w:space="0" w:color="auto"/>
        <w:bottom w:val="none" w:sz="0" w:space="0" w:color="auto"/>
        <w:right w:val="none" w:sz="0" w:space="0" w:color="auto"/>
      </w:divBdr>
    </w:div>
    <w:div w:id="495191365">
      <w:bodyDiv w:val="1"/>
      <w:marLeft w:val="0"/>
      <w:marRight w:val="0"/>
      <w:marTop w:val="0"/>
      <w:marBottom w:val="0"/>
      <w:divBdr>
        <w:top w:val="none" w:sz="0" w:space="0" w:color="auto"/>
        <w:left w:val="none" w:sz="0" w:space="0" w:color="auto"/>
        <w:bottom w:val="none" w:sz="0" w:space="0" w:color="auto"/>
        <w:right w:val="none" w:sz="0" w:space="0" w:color="auto"/>
      </w:divBdr>
      <w:divsChild>
        <w:div w:id="769471756">
          <w:marLeft w:val="0"/>
          <w:marRight w:val="0"/>
          <w:marTop w:val="0"/>
          <w:marBottom w:val="0"/>
          <w:divBdr>
            <w:top w:val="none" w:sz="0" w:space="0" w:color="auto"/>
            <w:left w:val="none" w:sz="0" w:space="0" w:color="auto"/>
            <w:bottom w:val="none" w:sz="0" w:space="0" w:color="auto"/>
            <w:right w:val="none" w:sz="0" w:space="0" w:color="auto"/>
          </w:divBdr>
          <w:divsChild>
            <w:div w:id="1076902343">
              <w:marLeft w:val="0"/>
              <w:marRight w:val="0"/>
              <w:marTop w:val="0"/>
              <w:marBottom w:val="0"/>
              <w:divBdr>
                <w:top w:val="none" w:sz="0" w:space="0" w:color="auto"/>
                <w:left w:val="none" w:sz="0" w:space="0" w:color="auto"/>
                <w:bottom w:val="none" w:sz="0" w:space="0" w:color="auto"/>
                <w:right w:val="none" w:sz="0" w:space="0" w:color="auto"/>
              </w:divBdr>
              <w:divsChild>
                <w:div w:id="10342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707085">
      <w:bodyDiv w:val="1"/>
      <w:marLeft w:val="0"/>
      <w:marRight w:val="0"/>
      <w:marTop w:val="0"/>
      <w:marBottom w:val="0"/>
      <w:divBdr>
        <w:top w:val="none" w:sz="0" w:space="0" w:color="auto"/>
        <w:left w:val="none" w:sz="0" w:space="0" w:color="auto"/>
        <w:bottom w:val="none" w:sz="0" w:space="0" w:color="auto"/>
        <w:right w:val="none" w:sz="0" w:space="0" w:color="auto"/>
      </w:divBdr>
    </w:div>
    <w:div w:id="506791473">
      <w:bodyDiv w:val="1"/>
      <w:marLeft w:val="0"/>
      <w:marRight w:val="0"/>
      <w:marTop w:val="0"/>
      <w:marBottom w:val="0"/>
      <w:divBdr>
        <w:top w:val="none" w:sz="0" w:space="0" w:color="auto"/>
        <w:left w:val="none" w:sz="0" w:space="0" w:color="auto"/>
        <w:bottom w:val="none" w:sz="0" w:space="0" w:color="auto"/>
        <w:right w:val="none" w:sz="0" w:space="0" w:color="auto"/>
      </w:divBdr>
    </w:div>
    <w:div w:id="706832583">
      <w:bodyDiv w:val="1"/>
      <w:marLeft w:val="0"/>
      <w:marRight w:val="0"/>
      <w:marTop w:val="0"/>
      <w:marBottom w:val="0"/>
      <w:divBdr>
        <w:top w:val="none" w:sz="0" w:space="0" w:color="auto"/>
        <w:left w:val="none" w:sz="0" w:space="0" w:color="auto"/>
        <w:bottom w:val="none" w:sz="0" w:space="0" w:color="auto"/>
        <w:right w:val="none" w:sz="0" w:space="0" w:color="auto"/>
      </w:divBdr>
    </w:div>
    <w:div w:id="795375599">
      <w:bodyDiv w:val="1"/>
      <w:marLeft w:val="0"/>
      <w:marRight w:val="0"/>
      <w:marTop w:val="0"/>
      <w:marBottom w:val="0"/>
      <w:divBdr>
        <w:top w:val="none" w:sz="0" w:space="0" w:color="auto"/>
        <w:left w:val="none" w:sz="0" w:space="0" w:color="auto"/>
        <w:bottom w:val="none" w:sz="0" w:space="0" w:color="auto"/>
        <w:right w:val="none" w:sz="0" w:space="0" w:color="auto"/>
      </w:divBdr>
    </w:div>
    <w:div w:id="837386039">
      <w:bodyDiv w:val="1"/>
      <w:marLeft w:val="0"/>
      <w:marRight w:val="0"/>
      <w:marTop w:val="0"/>
      <w:marBottom w:val="0"/>
      <w:divBdr>
        <w:top w:val="none" w:sz="0" w:space="0" w:color="auto"/>
        <w:left w:val="none" w:sz="0" w:space="0" w:color="auto"/>
        <w:bottom w:val="none" w:sz="0" w:space="0" w:color="auto"/>
        <w:right w:val="none" w:sz="0" w:space="0" w:color="auto"/>
      </w:divBdr>
    </w:div>
    <w:div w:id="851918411">
      <w:bodyDiv w:val="1"/>
      <w:marLeft w:val="0"/>
      <w:marRight w:val="0"/>
      <w:marTop w:val="0"/>
      <w:marBottom w:val="0"/>
      <w:divBdr>
        <w:top w:val="none" w:sz="0" w:space="0" w:color="auto"/>
        <w:left w:val="none" w:sz="0" w:space="0" w:color="auto"/>
        <w:bottom w:val="none" w:sz="0" w:space="0" w:color="auto"/>
        <w:right w:val="none" w:sz="0" w:space="0" w:color="auto"/>
      </w:divBdr>
    </w:div>
    <w:div w:id="909316561">
      <w:bodyDiv w:val="1"/>
      <w:marLeft w:val="0"/>
      <w:marRight w:val="0"/>
      <w:marTop w:val="0"/>
      <w:marBottom w:val="0"/>
      <w:divBdr>
        <w:top w:val="none" w:sz="0" w:space="0" w:color="auto"/>
        <w:left w:val="none" w:sz="0" w:space="0" w:color="auto"/>
        <w:bottom w:val="none" w:sz="0" w:space="0" w:color="auto"/>
        <w:right w:val="none" w:sz="0" w:space="0" w:color="auto"/>
      </w:divBdr>
    </w:div>
    <w:div w:id="947741488">
      <w:bodyDiv w:val="1"/>
      <w:marLeft w:val="0"/>
      <w:marRight w:val="0"/>
      <w:marTop w:val="0"/>
      <w:marBottom w:val="0"/>
      <w:divBdr>
        <w:top w:val="none" w:sz="0" w:space="0" w:color="auto"/>
        <w:left w:val="none" w:sz="0" w:space="0" w:color="auto"/>
        <w:bottom w:val="none" w:sz="0" w:space="0" w:color="auto"/>
        <w:right w:val="none" w:sz="0" w:space="0" w:color="auto"/>
      </w:divBdr>
    </w:div>
    <w:div w:id="1029405853">
      <w:bodyDiv w:val="1"/>
      <w:marLeft w:val="0"/>
      <w:marRight w:val="0"/>
      <w:marTop w:val="0"/>
      <w:marBottom w:val="0"/>
      <w:divBdr>
        <w:top w:val="none" w:sz="0" w:space="0" w:color="auto"/>
        <w:left w:val="none" w:sz="0" w:space="0" w:color="auto"/>
        <w:bottom w:val="none" w:sz="0" w:space="0" w:color="auto"/>
        <w:right w:val="none" w:sz="0" w:space="0" w:color="auto"/>
      </w:divBdr>
    </w:div>
    <w:div w:id="1046182287">
      <w:bodyDiv w:val="1"/>
      <w:marLeft w:val="0"/>
      <w:marRight w:val="0"/>
      <w:marTop w:val="0"/>
      <w:marBottom w:val="0"/>
      <w:divBdr>
        <w:top w:val="none" w:sz="0" w:space="0" w:color="auto"/>
        <w:left w:val="none" w:sz="0" w:space="0" w:color="auto"/>
        <w:bottom w:val="none" w:sz="0" w:space="0" w:color="auto"/>
        <w:right w:val="none" w:sz="0" w:space="0" w:color="auto"/>
      </w:divBdr>
    </w:div>
    <w:div w:id="1074472577">
      <w:bodyDiv w:val="1"/>
      <w:marLeft w:val="0"/>
      <w:marRight w:val="0"/>
      <w:marTop w:val="0"/>
      <w:marBottom w:val="0"/>
      <w:divBdr>
        <w:top w:val="none" w:sz="0" w:space="0" w:color="auto"/>
        <w:left w:val="none" w:sz="0" w:space="0" w:color="auto"/>
        <w:bottom w:val="none" w:sz="0" w:space="0" w:color="auto"/>
        <w:right w:val="none" w:sz="0" w:space="0" w:color="auto"/>
      </w:divBdr>
      <w:divsChild>
        <w:div w:id="1135633997">
          <w:marLeft w:val="0"/>
          <w:marRight w:val="0"/>
          <w:marTop w:val="0"/>
          <w:marBottom w:val="0"/>
          <w:divBdr>
            <w:top w:val="none" w:sz="0" w:space="0" w:color="auto"/>
            <w:left w:val="none" w:sz="0" w:space="0" w:color="auto"/>
            <w:bottom w:val="none" w:sz="0" w:space="0" w:color="auto"/>
            <w:right w:val="none" w:sz="0" w:space="0" w:color="auto"/>
          </w:divBdr>
          <w:divsChild>
            <w:div w:id="948047668">
              <w:marLeft w:val="0"/>
              <w:marRight w:val="0"/>
              <w:marTop w:val="0"/>
              <w:marBottom w:val="0"/>
              <w:divBdr>
                <w:top w:val="none" w:sz="0" w:space="0" w:color="auto"/>
                <w:left w:val="none" w:sz="0" w:space="0" w:color="auto"/>
                <w:bottom w:val="none" w:sz="0" w:space="0" w:color="auto"/>
                <w:right w:val="none" w:sz="0" w:space="0" w:color="auto"/>
              </w:divBdr>
              <w:divsChild>
                <w:div w:id="83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940282">
      <w:bodyDiv w:val="1"/>
      <w:marLeft w:val="0"/>
      <w:marRight w:val="0"/>
      <w:marTop w:val="0"/>
      <w:marBottom w:val="0"/>
      <w:divBdr>
        <w:top w:val="none" w:sz="0" w:space="0" w:color="auto"/>
        <w:left w:val="none" w:sz="0" w:space="0" w:color="auto"/>
        <w:bottom w:val="none" w:sz="0" w:space="0" w:color="auto"/>
        <w:right w:val="none" w:sz="0" w:space="0" w:color="auto"/>
      </w:divBdr>
    </w:div>
    <w:div w:id="1129545554">
      <w:bodyDiv w:val="1"/>
      <w:marLeft w:val="0"/>
      <w:marRight w:val="0"/>
      <w:marTop w:val="0"/>
      <w:marBottom w:val="0"/>
      <w:divBdr>
        <w:top w:val="none" w:sz="0" w:space="0" w:color="auto"/>
        <w:left w:val="none" w:sz="0" w:space="0" w:color="auto"/>
        <w:bottom w:val="none" w:sz="0" w:space="0" w:color="auto"/>
        <w:right w:val="none" w:sz="0" w:space="0" w:color="auto"/>
      </w:divBdr>
    </w:div>
    <w:div w:id="1220091371">
      <w:bodyDiv w:val="1"/>
      <w:marLeft w:val="0"/>
      <w:marRight w:val="0"/>
      <w:marTop w:val="0"/>
      <w:marBottom w:val="0"/>
      <w:divBdr>
        <w:top w:val="none" w:sz="0" w:space="0" w:color="auto"/>
        <w:left w:val="none" w:sz="0" w:space="0" w:color="auto"/>
        <w:bottom w:val="none" w:sz="0" w:space="0" w:color="auto"/>
        <w:right w:val="none" w:sz="0" w:space="0" w:color="auto"/>
      </w:divBdr>
    </w:div>
    <w:div w:id="1296176448">
      <w:bodyDiv w:val="1"/>
      <w:marLeft w:val="0"/>
      <w:marRight w:val="0"/>
      <w:marTop w:val="0"/>
      <w:marBottom w:val="0"/>
      <w:divBdr>
        <w:top w:val="none" w:sz="0" w:space="0" w:color="auto"/>
        <w:left w:val="none" w:sz="0" w:space="0" w:color="auto"/>
        <w:bottom w:val="none" w:sz="0" w:space="0" w:color="auto"/>
        <w:right w:val="none" w:sz="0" w:space="0" w:color="auto"/>
      </w:divBdr>
    </w:div>
    <w:div w:id="1355114620">
      <w:bodyDiv w:val="1"/>
      <w:marLeft w:val="0"/>
      <w:marRight w:val="0"/>
      <w:marTop w:val="0"/>
      <w:marBottom w:val="0"/>
      <w:divBdr>
        <w:top w:val="none" w:sz="0" w:space="0" w:color="auto"/>
        <w:left w:val="none" w:sz="0" w:space="0" w:color="auto"/>
        <w:bottom w:val="none" w:sz="0" w:space="0" w:color="auto"/>
        <w:right w:val="none" w:sz="0" w:space="0" w:color="auto"/>
      </w:divBdr>
    </w:div>
    <w:div w:id="1358387554">
      <w:bodyDiv w:val="1"/>
      <w:marLeft w:val="0"/>
      <w:marRight w:val="0"/>
      <w:marTop w:val="0"/>
      <w:marBottom w:val="0"/>
      <w:divBdr>
        <w:top w:val="none" w:sz="0" w:space="0" w:color="auto"/>
        <w:left w:val="none" w:sz="0" w:space="0" w:color="auto"/>
        <w:bottom w:val="none" w:sz="0" w:space="0" w:color="auto"/>
        <w:right w:val="none" w:sz="0" w:space="0" w:color="auto"/>
      </w:divBdr>
    </w:div>
    <w:div w:id="1395155826">
      <w:bodyDiv w:val="1"/>
      <w:marLeft w:val="0"/>
      <w:marRight w:val="0"/>
      <w:marTop w:val="0"/>
      <w:marBottom w:val="0"/>
      <w:divBdr>
        <w:top w:val="none" w:sz="0" w:space="0" w:color="auto"/>
        <w:left w:val="none" w:sz="0" w:space="0" w:color="auto"/>
        <w:bottom w:val="none" w:sz="0" w:space="0" w:color="auto"/>
        <w:right w:val="none" w:sz="0" w:space="0" w:color="auto"/>
      </w:divBdr>
    </w:div>
    <w:div w:id="1396008314">
      <w:bodyDiv w:val="1"/>
      <w:marLeft w:val="0"/>
      <w:marRight w:val="0"/>
      <w:marTop w:val="0"/>
      <w:marBottom w:val="0"/>
      <w:divBdr>
        <w:top w:val="none" w:sz="0" w:space="0" w:color="auto"/>
        <w:left w:val="none" w:sz="0" w:space="0" w:color="auto"/>
        <w:bottom w:val="none" w:sz="0" w:space="0" w:color="auto"/>
        <w:right w:val="none" w:sz="0" w:space="0" w:color="auto"/>
      </w:divBdr>
    </w:div>
    <w:div w:id="1466510169">
      <w:bodyDiv w:val="1"/>
      <w:marLeft w:val="0"/>
      <w:marRight w:val="0"/>
      <w:marTop w:val="0"/>
      <w:marBottom w:val="0"/>
      <w:divBdr>
        <w:top w:val="none" w:sz="0" w:space="0" w:color="auto"/>
        <w:left w:val="none" w:sz="0" w:space="0" w:color="auto"/>
        <w:bottom w:val="none" w:sz="0" w:space="0" w:color="auto"/>
        <w:right w:val="none" w:sz="0" w:space="0" w:color="auto"/>
      </w:divBdr>
    </w:div>
    <w:div w:id="1609659203">
      <w:bodyDiv w:val="1"/>
      <w:marLeft w:val="0"/>
      <w:marRight w:val="0"/>
      <w:marTop w:val="0"/>
      <w:marBottom w:val="0"/>
      <w:divBdr>
        <w:top w:val="none" w:sz="0" w:space="0" w:color="auto"/>
        <w:left w:val="none" w:sz="0" w:space="0" w:color="auto"/>
        <w:bottom w:val="none" w:sz="0" w:space="0" w:color="auto"/>
        <w:right w:val="none" w:sz="0" w:space="0" w:color="auto"/>
      </w:divBdr>
    </w:div>
    <w:div w:id="1649238575">
      <w:bodyDiv w:val="1"/>
      <w:marLeft w:val="0"/>
      <w:marRight w:val="0"/>
      <w:marTop w:val="0"/>
      <w:marBottom w:val="0"/>
      <w:divBdr>
        <w:top w:val="none" w:sz="0" w:space="0" w:color="auto"/>
        <w:left w:val="none" w:sz="0" w:space="0" w:color="auto"/>
        <w:bottom w:val="none" w:sz="0" w:space="0" w:color="auto"/>
        <w:right w:val="none" w:sz="0" w:space="0" w:color="auto"/>
      </w:divBdr>
    </w:div>
    <w:div w:id="1683432901">
      <w:bodyDiv w:val="1"/>
      <w:marLeft w:val="0"/>
      <w:marRight w:val="0"/>
      <w:marTop w:val="0"/>
      <w:marBottom w:val="0"/>
      <w:divBdr>
        <w:top w:val="none" w:sz="0" w:space="0" w:color="auto"/>
        <w:left w:val="none" w:sz="0" w:space="0" w:color="auto"/>
        <w:bottom w:val="none" w:sz="0" w:space="0" w:color="auto"/>
        <w:right w:val="none" w:sz="0" w:space="0" w:color="auto"/>
      </w:divBdr>
    </w:div>
    <w:div w:id="1769812794">
      <w:bodyDiv w:val="1"/>
      <w:marLeft w:val="0"/>
      <w:marRight w:val="0"/>
      <w:marTop w:val="0"/>
      <w:marBottom w:val="0"/>
      <w:divBdr>
        <w:top w:val="none" w:sz="0" w:space="0" w:color="auto"/>
        <w:left w:val="none" w:sz="0" w:space="0" w:color="auto"/>
        <w:bottom w:val="none" w:sz="0" w:space="0" w:color="auto"/>
        <w:right w:val="none" w:sz="0" w:space="0" w:color="auto"/>
      </w:divBdr>
    </w:div>
    <w:div w:id="1810590856">
      <w:bodyDiv w:val="1"/>
      <w:marLeft w:val="0"/>
      <w:marRight w:val="0"/>
      <w:marTop w:val="0"/>
      <w:marBottom w:val="0"/>
      <w:divBdr>
        <w:top w:val="none" w:sz="0" w:space="0" w:color="auto"/>
        <w:left w:val="none" w:sz="0" w:space="0" w:color="auto"/>
        <w:bottom w:val="none" w:sz="0" w:space="0" w:color="auto"/>
        <w:right w:val="none" w:sz="0" w:space="0" w:color="auto"/>
      </w:divBdr>
      <w:divsChild>
        <w:div w:id="220097423">
          <w:marLeft w:val="0"/>
          <w:marRight w:val="0"/>
          <w:marTop w:val="0"/>
          <w:marBottom w:val="0"/>
          <w:divBdr>
            <w:top w:val="none" w:sz="0" w:space="0" w:color="auto"/>
            <w:left w:val="none" w:sz="0" w:space="0" w:color="auto"/>
            <w:bottom w:val="none" w:sz="0" w:space="0" w:color="auto"/>
            <w:right w:val="none" w:sz="0" w:space="0" w:color="auto"/>
          </w:divBdr>
          <w:divsChild>
            <w:div w:id="141972042">
              <w:marLeft w:val="0"/>
              <w:marRight w:val="0"/>
              <w:marTop w:val="0"/>
              <w:marBottom w:val="0"/>
              <w:divBdr>
                <w:top w:val="none" w:sz="0" w:space="0" w:color="auto"/>
                <w:left w:val="none" w:sz="0" w:space="0" w:color="auto"/>
                <w:bottom w:val="none" w:sz="0" w:space="0" w:color="auto"/>
                <w:right w:val="none" w:sz="0" w:space="0" w:color="auto"/>
              </w:divBdr>
              <w:divsChild>
                <w:div w:id="34579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198264">
      <w:bodyDiv w:val="1"/>
      <w:marLeft w:val="0"/>
      <w:marRight w:val="0"/>
      <w:marTop w:val="0"/>
      <w:marBottom w:val="0"/>
      <w:divBdr>
        <w:top w:val="none" w:sz="0" w:space="0" w:color="auto"/>
        <w:left w:val="none" w:sz="0" w:space="0" w:color="auto"/>
        <w:bottom w:val="none" w:sz="0" w:space="0" w:color="auto"/>
        <w:right w:val="none" w:sz="0" w:space="0" w:color="auto"/>
      </w:divBdr>
    </w:div>
    <w:div w:id="1874465224">
      <w:bodyDiv w:val="1"/>
      <w:marLeft w:val="0"/>
      <w:marRight w:val="0"/>
      <w:marTop w:val="0"/>
      <w:marBottom w:val="0"/>
      <w:divBdr>
        <w:top w:val="none" w:sz="0" w:space="0" w:color="auto"/>
        <w:left w:val="none" w:sz="0" w:space="0" w:color="auto"/>
        <w:bottom w:val="none" w:sz="0" w:space="0" w:color="auto"/>
        <w:right w:val="none" w:sz="0" w:space="0" w:color="auto"/>
      </w:divBdr>
    </w:div>
    <w:div w:id="1879274948">
      <w:bodyDiv w:val="1"/>
      <w:marLeft w:val="0"/>
      <w:marRight w:val="0"/>
      <w:marTop w:val="0"/>
      <w:marBottom w:val="0"/>
      <w:divBdr>
        <w:top w:val="none" w:sz="0" w:space="0" w:color="auto"/>
        <w:left w:val="none" w:sz="0" w:space="0" w:color="auto"/>
        <w:bottom w:val="none" w:sz="0" w:space="0" w:color="auto"/>
        <w:right w:val="none" w:sz="0" w:space="0" w:color="auto"/>
      </w:divBdr>
      <w:divsChild>
        <w:div w:id="476454630">
          <w:marLeft w:val="0"/>
          <w:marRight w:val="0"/>
          <w:marTop w:val="0"/>
          <w:marBottom w:val="0"/>
          <w:divBdr>
            <w:top w:val="none" w:sz="0" w:space="0" w:color="auto"/>
            <w:left w:val="none" w:sz="0" w:space="0" w:color="auto"/>
            <w:bottom w:val="none" w:sz="0" w:space="0" w:color="auto"/>
            <w:right w:val="none" w:sz="0" w:space="0" w:color="auto"/>
          </w:divBdr>
          <w:divsChild>
            <w:div w:id="1412235662">
              <w:marLeft w:val="0"/>
              <w:marRight w:val="0"/>
              <w:marTop w:val="0"/>
              <w:marBottom w:val="0"/>
              <w:divBdr>
                <w:top w:val="none" w:sz="0" w:space="0" w:color="auto"/>
                <w:left w:val="none" w:sz="0" w:space="0" w:color="auto"/>
                <w:bottom w:val="none" w:sz="0" w:space="0" w:color="auto"/>
                <w:right w:val="none" w:sz="0" w:space="0" w:color="auto"/>
              </w:divBdr>
              <w:divsChild>
                <w:div w:id="190378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303136">
      <w:bodyDiv w:val="1"/>
      <w:marLeft w:val="0"/>
      <w:marRight w:val="0"/>
      <w:marTop w:val="0"/>
      <w:marBottom w:val="0"/>
      <w:divBdr>
        <w:top w:val="none" w:sz="0" w:space="0" w:color="auto"/>
        <w:left w:val="none" w:sz="0" w:space="0" w:color="auto"/>
        <w:bottom w:val="none" w:sz="0" w:space="0" w:color="auto"/>
        <w:right w:val="none" w:sz="0" w:space="0" w:color="auto"/>
      </w:divBdr>
    </w:div>
    <w:div w:id="1955552838">
      <w:bodyDiv w:val="1"/>
      <w:marLeft w:val="0"/>
      <w:marRight w:val="0"/>
      <w:marTop w:val="0"/>
      <w:marBottom w:val="0"/>
      <w:divBdr>
        <w:top w:val="none" w:sz="0" w:space="0" w:color="auto"/>
        <w:left w:val="none" w:sz="0" w:space="0" w:color="auto"/>
        <w:bottom w:val="none" w:sz="0" w:space="0" w:color="auto"/>
        <w:right w:val="none" w:sz="0" w:space="0" w:color="auto"/>
      </w:divBdr>
      <w:divsChild>
        <w:div w:id="1513379972">
          <w:marLeft w:val="0"/>
          <w:marRight w:val="0"/>
          <w:marTop w:val="0"/>
          <w:marBottom w:val="0"/>
          <w:divBdr>
            <w:top w:val="none" w:sz="0" w:space="0" w:color="auto"/>
            <w:left w:val="none" w:sz="0" w:space="0" w:color="auto"/>
            <w:bottom w:val="none" w:sz="0" w:space="0" w:color="auto"/>
            <w:right w:val="none" w:sz="0" w:space="0" w:color="auto"/>
          </w:divBdr>
          <w:divsChild>
            <w:div w:id="519204233">
              <w:marLeft w:val="0"/>
              <w:marRight w:val="0"/>
              <w:marTop w:val="0"/>
              <w:marBottom w:val="0"/>
              <w:divBdr>
                <w:top w:val="none" w:sz="0" w:space="0" w:color="auto"/>
                <w:left w:val="none" w:sz="0" w:space="0" w:color="auto"/>
                <w:bottom w:val="none" w:sz="0" w:space="0" w:color="auto"/>
                <w:right w:val="none" w:sz="0" w:space="0" w:color="auto"/>
              </w:divBdr>
              <w:divsChild>
                <w:div w:id="9768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711950">
      <w:bodyDiv w:val="1"/>
      <w:marLeft w:val="0"/>
      <w:marRight w:val="0"/>
      <w:marTop w:val="0"/>
      <w:marBottom w:val="0"/>
      <w:divBdr>
        <w:top w:val="none" w:sz="0" w:space="0" w:color="auto"/>
        <w:left w:val="none" w:sz="0" w:space="0" w:color="auto"/>
        <w:bottom w:val="none" w:sz="0" w:space="0" w:color="auto"/>
        <w:right w:val="none" w:sz="0" w:space="0" w:color="auto"/>
      </w:divBdr>
    </w:div>
    <w:div w:id="1985036611">
      <w:bodyDiv w:val="1"/>
      <w:marLeft w:val="0"/>
      <w:marRight w:val="0"/>
      <w:marTop w:val="0"/>
      <w:marBottom w:val="0"/>
      <w:divBdr>
        <w:top w:val="none" w:sz="0" w:space="0" w:color="auto"/>
        <w:left w:val="none" w:sz="0" w:space="0" w:color="auto"/>
        <w:bottom w:val="none" w:sz="0" w:space="0" w:color="auto"/>
        <w:right w:val="none" w:sz="0" w:space="0" w:color="auto"/>
      </w:divBdr>
    </w:div>
    <w:div w:id="1989742940">
      <w:bodyDiv w:val="1"/>
      <w:marLeft w:val="0"/>
      <w:marRight w:val="0"/>
      <w:marTop w:val="0"/>
      <w:marBottom w:val="0"/>
      <w:divBdr>
        <w:top w:val="none" w:sz="0" w:space="0" w:color="auto"/>
        <w:left w:val="none" w:sz="0" w:space="0" w:color="auto"/>
        <w:bottom w:val="none" w:sz="0" w:space="0" w:color="auto"/>
        <w:right w:val="none" w:sz="0" w:space="0" w:color="auto"/>
      </w:divBdr>
    </w:div>
    <w:div w:id="1994679982">
      <w:bodyDiv w:val="1"/>
      <w:marLeft w:val="0"/>
      <w:marRight w:val="0"/>
      <w:marTop w:val="0"/>
      <w:marBottom w:val="0"/>
      <w:divBdr>
        <w:top w:val="none" w:sz="0" w:space="0" w:color="auto"/>
        <w:left w:val="none" w:sz="0" w:space="0" w:color="auto"/>
        <w:bottom w:val="none" w:sz="0" w:space="0" w:color="auto"/>
        <w:right w:val="none" w:sz="0" w:space="0" w:color="auto"/>
      </w:divBdr>
    </w:div>
    <w:div w:id="2007129596">
      <w:bodyDiv w:val="1"/>
      <w:marLeft w:val="0"/>
      <w:marRight w:val="0"/>
      <w:marTop w:val="0"/>
      <w:marBottom w:val="0"/>
      <w:divBdr>
        <w:top w:val="none" w:sz="0" w:space="0" w:color="auto"/>
        <w:left w:val="none" w:sz="0" w:space="0" w:color="auto"/>
        <w:bottom w:val="none" w:sz="0" w:space="0" w:color="auto"/>
        <w:right w:val="none" w:sz="0" w:space="0" w:color="auto"/>
      </w:divBdr>
    </w:div>
    <w:div w:id="2107074171">
      <w:bodyDiv w:val="1"/>
      <w:marLeft w:val="0"/>
      <w:marRight w:val="0"/>
      <w:marTop w:val="0"/>
      <w:marBottom w:val="0"/>
      <w:divBdr>
        <w:top w:val="none" w:sz="0" w:space="0" w:color="auto"/>
        <w:left w:val="none" w:sz="0" w:space="0" w:color="auto"/>
        <w:bottom w:val="none" w:sz="0" w:space="0" w:color="auto"/>
        <w:right w:val="none" w:sz="0" w:space="0" w:color="auto"/>
      </w:divBdr>
      <w:divsChild>
        <w:div w:id="922446442">
          <w:marLeft w:val="0"/>
          <w:marRight w:val="0"/>
          <w:marTop w:val="0"/>
          <w:marBottom w:val="0"/>
          <w:divBdr>
            <w:top w:val="none" w:sz="0" w:space="0" w:color="auto"/>
            <w:left w:val="none" w:sz="0" w:space="0" w:color="auto"/>
            <w:bottom w:val="none" w:sz="0" w:space="0" w:color="auto"/>
            <w:right w:val="none" w:sz="0" w:space="0" w:color="auto"/>
          </w:divBdr>
          <w:divsChild>
            <w:div w:id="1447240144">
              <w:marLeft w:val="0"/>
              <w:marRight w:val="0"/>
              <w:marTop w:val="0"/>
              <w:marBottom w:val="0"/>
              <w:divBdr>
                <w:top w:val="none" w:sz="0" w:space="0" w:color="auto"/>
                <w:left w:val="none" w:sz="0" w:space="0" w:color="auto"/>
                <w:bottom w:val="none" w:sz="0" w:space="0" w:color="auto"/>
                <w:right w:val="none" w:sz="0" w:space="0" w:color="auto"/>
              </w:divBdr>
              <w:divsChild>
                <w:div w:id="87381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063288">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7">
          <w:marLeft w:val="0"/>
          <w:marRight w:val="0"/>
          <w:marTop w:val="0"/>
          <w:marBottom w:val="0"/>
          <w:divBdr>
            <w:top w:val="none" w:sz="0" w:space="0" w:color="auto"/>
            <w:left w:val="none" w:sz="0" w:space="0" w:color="auto"/>
            <w:bottom w:val="none" w:sz="0" w:space="0" w:color="auto"/>
            <w:right w:val="none" w:sz="0" w:space="0" w:color="auto"/>
          </w:divBdr>
          <w:divsChild>
            <w:div w:id="589001327">
              <w:marLeft w:val="0"/>
              <w:marRight w:val="0"/>
              <w:marTop w:val="0"/>
              <w:marBottom w:val="0"/>
              <w:divBdr>
                <w:top w:val="none" w:sz="0" w:space="0" w:color="auto"/>
                <w:left w:val="none" w:sz="0" w:space="0" w:color="auto"/>
                <w:bottom w:val="none" w:sz="0" w:space="0" w:color="auto"/>
                <w:right w:val="none" w:sz="0" w:space="0" w:color="auto"/>
              </w:divBdr>
              <w:divsChild>
                <w:div w:id="21022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microsoft.com/office/2011/relationships/people" Target="people.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EF60F0B5-8E73-5340-8497-BB8047309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30</Pages>
  <Words>30098</Words>
  <Characters>171561</Characters>
  <Application>Microsoft Office Word</Application>
  <DocSecurity>0</DocSecurity>
  <Lines>1429</Lines>
  <Paragraphs>402</Paragraphs>
  <ScaleCrop>false</ScaleCrop>
  <HeadingPairs>
    <vt:vector size="2" baseType="variant">
      <vt:variant>
        <vt:lpstr>Title</vt:lpstr>
      </vt:variant>
      <vt:variant>
        <vt:i4>1</vt:i4>
      </vt:variant>
    </vt:vector>
  </HeadingPairs>
  <TitlesOfParts>
    <vt:vector size="1" baseType="lpstr">
      <vt:lpstr/>
    </vt:vector>
  </TitlesOfParts>
  <Company>TAU</Company>
  <LinksUpToDate>false</LinksUpToDate>
  <CharactersWithSpaces>201257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Yoav Ram</dc:creator>
  <cp:lastModifiedBy>Yoav Ram</cp:lastModifiedBy>
  <cp:revision>56</cp:revision>
  <cp:lastPrinted>2018-06-20T21:14:00Z</cp:lastPrinted>
  <dcterms:created xsi:type="dcterms:W3CDTF">2018-06-20T21:14:00Z</dcterms:created>
  <dcterms:modified xsi:type="dcterms:W3CDTF">2018-11-14T09:45:00Z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16th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Harvard - Cite Them Right 9th edition</vt:lpwstr>
  </property>
  <property fmtid="{D5CDD505-2E9C-101B-9397-08002B2CF9AE}" pid="13" name="Mendeley Recent Style Id 5_1">
    <vt:lpwstr>http://www.zotero.org/styles/israeli-science-foundation</vt:lpwstr>
  </property>
  <property fmtid="{D5CDD505-2E9C-101B-9397-08002B2CF9AE}" pid="14" name="Mendeley Recent Style Name 5_1">
    <vt:lpwstr>Israeli Science Foundation (Yoav Ram)</vt:lpwstr>
  </property>
  <property fmtid="{D5CDD505-2E9C-101B-9397-08002B2CF9AE}" pid="15" name="Mendeley Recent Style Id 6_1">
    <vt:lpwstr>http://www.zotero.org/styles/modern-humanities-research-association</vt:lpwstr>
  </property>
  <property fmtid="{D5CDD505-2E9C-101B-9397-08002B2CF9AE}" pid="16" name="Mendeley Recent Style Name 6_1">
    <vt:lpwstr>Modern Humanities Research Association 3rd edition (note with bibliography)</vt:lpwstr>
  </property>
  <property fmtid="{D5CDD505-2E9C-101B-9397-08002B2CF9AE}" pid="17" name="Mendeley Recent Style Id 7_1">
    <vt:lpwstr>http://www.zotero.org/styles/nature</vt:lpwstr>
  </property>
  <property fmtid="{D5CDD505-2E9C-101B-9397-08002B2CF9AE}" pid="18" name="Mendeley Recent Style Name 7_1">
    <vt:lpwstr>Nature</vt:lpwstr>
  </property>
  <property fmtid="{D5CDD505-2E9C-101B-9397-08002B2CF9AE}" pid="19" name="Mendeley Recent Style Id 8_1">
    <vt:lpwstr>http://www.zotero.org/styles/pnas</vt:lpwstr>
  </property>
  <property fmtid="{D5CDD505-2E9C-101B-9397-08002B2CF9AE}" pid="20" name="Mendeley Recent Style Name 8_1">
    <vt:lpwstr>Proceedings of the National Academy of Sciences of the United States of America</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y fmtid="{D5CDD505-2E9C-101B-9397-08002B2CF9AE}" pid="23" name="Mendeley Citation Style_1">
    <vt:lpwstr>http://www.zotero.org/styles/pnas</vt:lpwstr>
  </property>
  <property fmtid="{D5CDD505-2E9C-101B-9397-08002B2CF9AE}" pid="24" name="Mendeley Unique User Id_1">
    <vt:lpwstr>b5b836fb-ad52-3653-ad77-2826c7d20020</vt:lpwstr>
  </property>
</Properties>
</file>