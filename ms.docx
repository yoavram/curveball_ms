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xml:space="preserve">, </w:t>
      </w:r>
      <w:proofErr w:type="spellStart"/>
      <w:r w:rsidRPr="00297A49">
        <w:rPr>
          <w:rFonts w:asciiTheme="majorBidi" w:hAnsiTheme="majorBidi"/>
          <w:b/>
          <w:bCs/>
        </w:rPr>
        <w:t>Eynat</w:t>
      </w:r>
      <w:proofErr w:type="spellEnd"/>
      <w:r w:rsidRPr="00297A49">
        <w:rPr>
          <w:rFonts w:asciiTheme="majorBidi" w:hAnsiTheme="majorBidi"/>
          <w:b/>
          <w:bCs/>
        </w:rPr>
        <w:t xml:space="preserve"> Dellus-Gur</w:t>
      </w:r>
      <w:r w:rsidRPr="00297A49">
        <w:rPr>
          <w:rFonts w:asciiTheme="majorBidi" w:hAnsiTheme="majorBidi"/>
          <w:b/>
          <w:bCs/>
          <w:vertAlign w:val="superscript"/>
        </w:rPr>
        <w:t>1</w:t>
      </w:r>
      <w:r w:rsidRPr="00297A49">
        <w:rPr>
          <w:rFonts w:asciiTheme="majorBidi" w:hAnsiTheme="majorBidi"/>
          <w:b/>
          <w:bCs/>
        </w:rPr>
        <w:t xml:space="preserve">, </w:t>
      </w:r>
      <w:proofErr w:type="spellStart"/>
      <w:r w:rsidRPr="00297A49">
        <w:rPr>
          <w:rFonts w:asciiTheme="majorBidi" w:hAnsiTheme="majorBidi"/>
          <w:b/>
          <w:bCs/>
        </w:rPr>
        <w:t>Maayan</w:t>
      </w:r>
      <w:proofErr w:type="spellEnd"/>
      <w:r w:rsidRPr="00297A49">
        <w:rPr>
          <w:rFonts w:asciiTheme="majorBidi" w:hAnsiTheme="majorBidi"/>
          <w:b/>
          <w:bCs/>
        </w:rPr>
        <w:t xml:space="preserve">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proofErr w:type="spellStart"/>
      <w:r w:rsidR="00DD161B" w:rsidRPr="00634C42">
        <w:rPr>
          <w:rFonts w:asciiTheme="majorBidi" w:hAnsiTheme="majorBidi"/>
          <w:b/>
          <w:bCs/>
        </w:rPr>
        <w:t>Kedar</w:t>
      </w:r>
      <w:proofErr w:type="spellEnd"/>
      <w:r w:rsidR="00DD161B" w:rsidRPr="00634C42">
        <w:rPr>
          <w:rFonts w:asciiTheme="majorBidi" w:hAnsiTheme="majorBidi"/>
          <w:b/>
          <w:bCs/>
        </w:rPr>
        <w:t xml:space="preserve"> Karkare</w:t>
      </w:r>
      <w:r w:rsidR="00DD161B" w:rsidRPr="00634C42">
        <w:rPr>
          <w:rFonts w:asciiTheme="majorBidi" w:hAnsiTheme="majorBidi"/>
          <w:vertAlign w:val="superscript"/>
        </w:rPr>
        <w:t>4</w:t>
      </w:r>
      <w:r w:rsidR="00DD161B" w:rsidRPr="00DD0B5E">
        <w:rPr>
          <w:rFonts w:asciiTheme="majorBidi" w:hAnsiTheme="majorBidi"/>
          <w:b/>
          <w:bCs/>
        </w:rPr>
        <w:t xml:space="preserve">, </w:t>
      </w:r>
      <w:r w:rsidRPr="00DD0B5E">
        <w:rPr>
          <w:rFonts w:asciiTheme="majorBidi" w:hAnsiTheme="majorBidi"/>
          <w:b/>
          <w:bCs/>
        </w:rPr>
        <w:t>Uri Obolski</w:t>
      </w:r>
      <w:r w:rsidRPr="00DD0B5E">
        <w:rPr>
          <w:rFonts w:asciiTheme="majorBidi" w:hAnsiTheme="majorBidi"/>
          <w:b/>
          <w:bCs/>
          <w:vertAlign w:val="superscript"/>
        </w:rPr>
        <w:t>1</w:t>
      </w:r>
      <w:r w:rsidR="001B1B6B" w:rsidRPr="00DD0B5E">
        <w:rPr>
          <w:rFonts w:asciiTheme="majorBidi" w:hAnsiTheme="majorBidi"/>
          <w:b/>
          <w:bCs/>
          <w:vertAlign w:val="superscript"/>
        </w:rPr>
        <w:t>,</w:t>
      </w:r>
      <w:r w:rsidR="00DD161B" w:rsidRPr="00DD0B5E">
        <w:rPr>
          <w:rFonts w:asciiTheme="majorBidi" w:hAnsiTheme="majorBidi"/>
          <w:b/>
          <w:bCs/>
          <w:vertAlign w:val="superscript"/>
        </w:rPr>
        <w:t>6</w:t>
      </w:r>
      <w:r w:rsidRPr="00DD0B5E">
        <w:rPr>
          <w:rFonts w:asciiTheme="majorBidi" w:hAnsiTheme="majorBidi"/>
          <w:b/>
          <w:bCs/>
        </w:rPr>
        <w:t>,</w:t>
      </w:r>
      <w:r w:rsidR="00B1770B" w:rsidRPr="00DD0B5E">
        <w:rPr>
          <w:rFonts w:asciiTheme="majorBidi" w:hAnsiTheme="majorBidi"/>
          <w:b/>
          <w:bCs/>
        </w:rPr>
        <w:t xml:space="preserve"> Marcus W. Feldman</w:t>
      </w:r>
      <w:r w:rsidR="00B1770B" w:rsidRPr="00DD0B5E">
        <w:rPr>
          <w:rFonts w:asciiTheme="majorBidi" w:hAnsiTheme="majorBidi"/>
          <w:b/>
          <w:bCs/>
          <w:vertAlign w:val="superscript"/>
        </w:rPr>
        <w:t>2</w:t>
      </w:r>
      <w:r w:rsidR="00B1770B" w:rsidRPr="00DD0B5E">
        <w:rPr>
          <w:rFonts w:asciiTheme="majorBidi" w:hAnsiTheme="majorBidi"/>
          <w:b/>
          <w:bCs/>
        </w:rPr>
        <w:t>,</w:t>
      </w:r>
      <w:r w:rsidR="00DD161B" w:rsidRPr="00DD0B5E">
        <w:rPr>
          <w:rFonts w:asciiTheme="majorBidi" w:hAnsiTheme="majorBidi"/>
          <w:b/>
          <w:bCs/>
        </w:rPr>
        <w:t xml:space="preserve"> </w:t>
      </w:r>
      <w:r w:rsidR="00DD161B" w:rsidRPr="00634C42">
        <w:rPr>
          <w:rFonts w:asciiTheme="majorBidi" w:hAnsiTheme="majorBidi"/>
          <w:b/>
          <w:bCs/>
        </w:rPr>
        <w:t>Tim F. Cooper</w:t>
      </w:r>
      <w:r w:rsidR="00DD161B" w:rsidRPr="00634C42">
        <w:rPr>
          <w:rFonts w:asciiTheme="majorBidi" w:hAnsiTheme="majorBidi"/>
          <w:b/>
          <w:bCs/>
          <w:vertAlign w:val="superscript"/>
        </w:rPr>
        <w:t>4,7</w:t>
      </w:r>
      <w:r w:rsidR="00DD161B" w:rsidRPr="00DD0B5E">
        <w:rPr>
          <w:rFonts w:asciiTheme="majorBidi" w:hAnsiTheme="majorBidi"/>
          <w:b/>
          <w:bCs/>
        </w:rPr>
        <w:t>,</w:t>
      </w:r>
      <w:r w:rsidRPr="00DD0B5E">
        <w:rPr>
          <w:rFonts w:asciiTheme="majorBidi" w:hAnsiTheme="majorBidi"/>
          <w:b/>
          <w:bCs/>
        </w:rPr>
        <w:t xml:space="preserve"> Judith Berman</w:t>
      </w:r>
      <w:r w:rsidR="00B1770B" w:rsidRPr="00DD0B5E">
        <w:rPr>
          <w:rFonts w:asciiTheme="majorBidi" w:hAnsiTheme="majorBidi"/>
          <w:b/>
          <w:bCs/>
          <w:vertAlign w:val="superscript"/>
        </w:rPr>
        <w:t>3</w:t>
      </w:r>
      <w:r w:rsidRPr="00DD0B5E">
        <w:rPr>
          <w:rFonts w:asciiTheme="majorBidi" w:hAnsiTheme="majorBidi"/>
          <w:b/>
          <w:bCs/>
          <w:vertAlign w:val="subscript"/>
        </w:rPr>
        <w:t>,</w:t>
      </w:r>
      <w:r w:rsidRPr="00DD0B5E">
        <w:rPr>
          <w:rFonts w:asciiTheme="majorBidi" w:hAnsiTheme="majorBidi"/>
          <w:b/>
          <w:bCs/>
        </w:rPr>
        <w:t xml:space="preserve"> and</w:t>
      </w:r>
      <w:r w:rsidRPr="00297A49">
        <w:rPr>
          <w:rFonts w:asciiTheme="majorBidi" w:hAnsiTheme="majorBidi"/>
          <w:b/>
          <w:bCs/>
        </w:rPr>
        <w:t xml:space="preserve"> </w:t>
      </w:r>
      <w:proofErr w:type="spellStart"/>
      <w:r w:rsidRPr="00297A49">
        <w:rPr>
          <w:rFonts w:asciiTheme="majorBidi" w:hAnsiTheme="majorBidi"/>
          <w:b/>
          <w:bCs/>
        </w:rPr>
        <w:t>Lilach</w:t>
      </w:r>
      <w:proofErr w:type="spellEnd"/>
      <w:r w:rsidRPr="00297A49">
        <w:rPr>
          <w:rFonts w:asciiTheme="majorBidi" w:hAnsiTheme="majorBidi"/>
          <w:b/>
          <w:bCs/>
        </w:rPr>
        <w:t xml:space="preserve">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51227541"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w:t>
      </w:r>
      <w:r w:rsidR="00BC7D12">
        <w:t xml:space="preserve"> making them</w:t>
      </w:r>
      <w:r w:rsidR="00897E1D" w:rsidRPr="00A9402F">
        <w:t xml:space="preserve"> difficult to perform </w:t>
      </w:r>
      <w:r w:rsidR="00BC7D12">
        <w:t>between</w:t>
      </w:r>
      <w:r w:rsidR="00BC7D12" w:rsidRPr="00A9402F">
        <w:t xml:space="preserve"> </w:t>
      </w:r>
      <w:r w:rsidR="00897E1D" w:rsidRPr="00A9402F">
        <w:t xml:space="preserve">isolates derived from a common ancestor or non-model organisms, and do not </w:t>
      </w:r>
      <w:r w:rsidR="00BC7D12">
        <w:t xml:space="preserve">readily </w:t>
      </w:r>
      <w:r w:rsidR="00897E1D" w:rsidRPr="00A9402F">
        <w:t>provide information on the growth differences</w:t>
      </w:r>
      <w:r w:rsidR="003876FB">
        <w:t xml:space="preserve"> that </w:t>
      </w:r>
      <w:r w:rsidR="003876FB" w:rsidRPr="00A9402F">
        <w:t>underlie</w:t>
      </w:r>
      <w:r w:rsidR="003876FB">
        <w:t xml:space="preserve"> competitive ability</w:t>
      </w:r>
      <w:r w:rsidR="00897E1D" w:rsidRPr="00A9402F">
        <w:t>.</w:t>
      </w:r>
      <w:commentRangeStart w:id="0"/>
      <w:r w:rsidR="00897E1D" w:rsidRPr="00A9402F">
        <w:t xml:space="preserve"> </w:t>
      </w:r>
      <w:commentRangeEnd w:id="0"/>
      <w:r w:rsidR="00BC7D12">
        <w:rPr>
          <w:rStyle w:val="CommentReference"/>
        </w:rPr>
        <w:commentReference w:id="0"/>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C0D12">
        <w:t xml:space="preserve">this new approach using </w:t>
      </w:r>
      <w:r w:rsidR="00DD0B5E">
        <w:t xml:space="preserve">two different </w:t>
      </w:r>
      <w:r w:rsidR="001C0D12">
        <w:t xml:space="preserve">experiments with </w:t>
      </w:r>
      <w:r w:rsidRPr="0025589C">
        <w:rPr>
          <w:i/>
          <w:iCs/>
        </w:rPr>
        <w:t>E. coli</w:t>
      </w:r>
      <w:r w:rsidR="00DD0B5E">
        <w:rPr>
          <w:i/>
          <w:iCs/>
        </w:rPr>
        <w:t xml:space="preserve"> </w:t>
      </w:r>
      <w:r w:rsidR="00DD0B5E" w:rsidRPr="00634C42">
        <w:t>and demonstrate its application for estimating relative fitness</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7C33F1BC"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 xml:space="preserve">relative </w:t>
      </w:r>
      <w:r w:rsidRPr="0025589C">
        <w:t>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w:t>
      </w:r>
      <w:r w:rsidR="004D55BD">
        <w:t xml:space="preserve">can be </w:t>
      </w:r>
      <w:r w:rsidR="00E222C3" w:rsidRPr="0025589C">
        <w:t xml:space="preserve">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commentRangeStart w:id="1"/>
      <w:r w:rsidR="00E222C3" w:rsidRPr="0025589C">
        <w:t xml:space="preserve"> </w:t>
      </w:r>
      <w:commentRangeEnd w:id="1"/>
      <w:r w:rsidR="004D55BD">
        <w:rPr>
          <w:rStyle w:val="CommentReference"/>
        </w:rPr>
        <w:commentReference w:id="1"/>
      </w:r>
      <w:r w:rsidR="00AD28BB" w:rsidRPr="0025589C">
        <w:t>Instead</w:t>
      </w:r>
      <w:r w:rsidR="00E222C3" w:rsidRPr="0025589C">
        <w:t xml:space="preserve">, </w:t>
      </w:r>
      <w:r w:rsidR="004D55BD">
        <w:t xml:space="preserve">a comparison of </w:t>
      </w:r>
      <w:r w:rsidR="004D55BD">
        <w:t>isolated</w:t>
      </w:r>
      <w:r w:rsidR="004D55BD">
        <w:t xml:space="preserve"> aspects of </w:t>
      </w:r>
      <w:r w:rsidR="00E222C3" w:rsidRPr="0025589C">
        <w:t xml:space="preserve">growth </w:t>
      </w:r>
      <w:r w:rsidR="007A7F01" w:rsidRPr="0025589C">
        <w:t>curve</w:t>
      </w:r>
      <w:r w:rsidR="004D55BD">
        <w:t xml:space="preserve"> statistics – for example, growth rates or lag times </w:t>
      </w:r>
      <w:ins w:id="2" w:author="Yoav Ram" w:date="2018-12-02T19:02:00Z">
        <w:r w:rsidR="00925738">
          <w:t>–</w:t>
        </w:r>
      </w:ins>
      <w:r w:rsidR="007A7F01" w:rsidRPr="0025589C">
        <w:t xml:space="preserve">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218E9B88" w:rsidR="00285E7E" w:rsidRPr="0025589C" w:rsidRDefault="007A7F01" w:rsidP="00C34C28">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w:t>
      </w:r>
      <w:r w:rsidRPr="005B18B0">
        <w:t>rate</w:t>
      </w:r>
      <w:r w:rsidR="00C016FF" w:rsidRPr="005B18B0">
        <w:t xml:space="preserve"> </w:t>
      </w:r>
      <w:r w:rsidR="00C016FF" w:rsidRPr="00634C42">
        <w:t>(i.e. Malthusian parameter)</w:t>
      </w:r>
      <w:r w:rsidRPr="005B18B0">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2004757D" w14:textId="77777777" w:rsidR="00667056" w:rsidRDefault="00667056" w:rsidP="00C34C28">
      <w:pPr>
        <w:spacing w:after="200"/>
      </w:pPr>
      <w:bookmarkStart w:id="3" w:name="_Ref453682586"/>
    </w:p>
    <w:p w14:paraId="2D0F065C" w14:textId="3A12A5BF" w:rsidR="00FE4A98" w:rsidRPr="00FB2C01" w:rsidRDefault="00F87A35" w:rsidP="00C34C28">
      <w:pPr>
        <w:spacing w:after="200"/>
        <w:rPr>
          <w:b/>
          <w:bCs/>
          <w:sz w:val="22"/>
          <w:szCs w:val="22"/>
        </w:rPr>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3"/>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proofErr w:type="spellStart"/>
      <w:r w:rsidRPr="00876E70">
        <w:rPr>
          <w:b w:val="0"/>
          <w:bCs w:val="0"/>
          <w:i/>
          <w:iCs/>
          <w:color w:val="auto"/>
          <w:sz w:val="22"/>
          <w:szCs w:val="22"/>
        </w:rPr>
        <w:t>t</w:t>
      </w:r>
      <w:r w:rsidRPr="00876E70">
        <w:rPr>
          <w:b w:val="0"/>
          <w:bCs w:val="0"/>
          <w:i/>
          <w:iCs/>
          <w:color w:val="auto"/>
          <w:sz w:val="22"/>
          <w:szCs w:val="22"/>
          <w:vertAlign w:val="subscript"/>
        </w:rPr>
        <w:t>max</w:t>
      </w:r>
      <w:proofErr w:type="spellEnd"/>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proofErr w:type="spellStart"/>
      <w:r w:rsidRPr="00876E70">
        <w:rPr>
          <w:b w:val="0"/>
          <w:bCs w:val="0"/>
          <w:i/>
          <w:iCs/>
          <w:color w:val="auto"/>
          <w:sz w:val="22"/>
          <w:szCs w:val="22"/>
        </w:rPr>
        <w:t>dN</w:t>
      </w:r>
      <w:proofErr w:type="spellEnd"/>
      <w:r w:rsidRPr="00876E70">
        <w:rPr>
          <w:b w:val="0"/>
          <w:bCs w:val="0"/>
          <w:i/>
          <w:iCs/>
          <w:color w:val="auto"/>
          <w:sz w:val="22"/>
          <w:szCs w:val="22"/>
        </w:rPr>
        <w:t>/</w:t>
      </w:r>
      <w:proofErr w:type="spellStart"/>
      <w:r w:rsidRPr="00876E70">
        <w:rPr>
          <w:b w:val="0"/>
          <w:bCs w:val="0"/>
          <w:i/>
          <w:iCs/>
          <w:color w:val="auto"/>
          <w:sz w:val="22"/>
          <w:szCs w:val="22"/>
        </w:rPr>
        <w:t>dt</w:t>
      </w:r>
      <w:proofErr w:type="spellEnd"/>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w:t>
      </w:r>
      <w:r w:rsidR="0099718F" w:rsidRPr="0087553C">
        <w:rPr>
          <w:b w:val="0"/>
          <w:bCs w:val="0"/>
          <w:color w:val="auto"/>
          <w:sz w:val="22"/>
          <w:szCs w:val="22"/>
        </w:rPr>
        <w:lastRenderedPageBreak/>
        <w:t>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E988C6B" w14:textId="4D7BA70E" w:rsidR="005E5082" w:rsidRPr="0025589C" w:rsidRDefault="001B1CBA" w:rsidP="00C34C28">
      <w:pPr>
        <w:spacing w:after="200"/>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C016FF">
        <w:t xml:space="preserve"> - </w:t>
      </w:r>
      <w:r w:rsidR="000F5DC3" w:rsidRPr="0025589C">
        <w:t>a reference strain and a strain of interest</w:t>
      </w:r>
      <w:r w:rsidR="00C016FF">
        <w:t xml:space="preserve"> - </w:t>
      </w:r>
      <w:r w:rsidR="007A7F01" w:rsidRPr="0025589C">
        <w:t xml:space="preserve">are grown in a mixed culture. The </w:t>
      </w:r>
      <w:r w:rsidR="005B18B0">
        <w:t xml:space="preserve">density or </w:t>
      </w:r>
      <w:r w:rsidR="007A7F01" w:rsidRPr="0025589C">
        <w:t>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AB0406">
        <w:t xml:space="preserve">competitors with different </w:t>
      </w:r>
      <w:r w:rsidR="00510F80" w:rsidRPr="0025589C">
        <w:t xml:space="preserve">drug </w:t>
      </w:r>
      <w:r w:rsidRPr="0025589C">
        <w:t>resistan</w:t>
      </w:r>
      <w:r w:rsidR="00AB0406">
        <w:t>ce, resource utilization, or auxotrophic phenotypes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634C42">
        <w:t xml:space="preserve">The </w:t>
      </w:r>
      <w:r w:rsidR="00C016FF" w:rsidRPr="00634C42">
        <w:t>relative fitness</w:t>
      </w:r>
      <w:r w:rsidR="007A7F01" w:rsidRPr="00634C42">
        <w:t xml:space="preserve"> of the strains of interest </w:t>
      </w:r>
      <w:r w:rsidR="002C4B07" w:rsidRPr="00634C42">
        <w:t>are</w:t>
      </w:r>
      <w:r w:rsidR="000F5DC3" w:rsidRPr="00634C42">
        <w:t xml:space="preserve"> </w:t>
      </w:r>
      <w:r w:rsidR="00DF7C4C" w:rsidRPr="00634C42">
        <w:t>then</w:t>
      </w:r>
      <w:r w:rsidR="007A7F01" w:rsidRPr="00634C42">
        <w:t xml:space="preserve"> estimated from changes in the </w:t>
      </w:r>
      <w:r w:rsidR="005B18B0" w:rsidRPr="00634C42">
        <w:t xml:space="preserve">densities or </w:t>
      </w:r>
      <w:r w:rsidR="007A7F01" w:rsidRPr="00634C42">
        <w:t xml:space="preserve">frequencies </w:t>
      </w:r>
      <w:r w:rsidR="000F5DC3" w:rsidRPr="00634C42">
        <w:t xml:space="preserve">of the strains </w:t>
      </w:r>
      <w:r w:rsidR="007A7F01" w:rsidRPr="00634C42">
        <w:t>during the competition experiment</w:t>
      </w:r>
      <w:r w:rsidR="007A7F01" w:rsidRPr="005B18B0">
        <w:t xml:space="preserve">. </w:t>
      </w:r>
      <w:r w:rsidR="000F5DC3" w:rsidRPr="005B18B0">
        <w:t>Such competition experiments</w:t>
      </w:r>
      <w:r w:rsidR="007A7F01" w:rsidRPr="005B18B0">
        <w:t xml:space="preserve"> can </w:t>
      </w:r>
      <w:r w:rsidR="002C4B07" w:rsidRPr="005B18B0">
        <w:t>allow</w:t>
      </w:r>
      <w:r w:rsidR="007A7F01" w:rsidRPr="005B18B0">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75215532" w:rsidR="007A7F01" w:rsidRPr="0025589C" w:rsidRDefault="007A7F01" w:rsidP="00C34C28">
      <w:r w:rsidRPr="0025589C">
        <w:t xml:space="preserve">However, competition experiments are </w:t>
      </w:r>
      <w:r w:rsidR="00C11D53">
        <w:t xml:space="preserve">often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634C42">
        <w:rPr>
          <w:noProof/>
        </w:rPr>
        <w:t>and to be grown together in a mixed culture under identical environmental conditions</w:t>
      </w:r>
      <w:r w:rsidRPr="00634C42">
        <w:t>.</w:t>
      </w:r>
      <w:r w:rsidRPr="005B18B0">
        <w:t xml:space="preserve"> </w:t>
      </w:r>
      <w:r w:rsidR="000F5DC3" w:rsidRPr="005B18B0">
        <w:t>Accordingl</w:t>
      </w:r>
      <w:r w:rsidR="000F5DC3">
        <w:t>y</w:t>
      </w:r>
      <w:r w:rsidRPr="0025589C">
        <w:t xml:space="preserve">, </w:t>
      </w:r>
      <w:r w:rsidR="00DF7C4C" w:rsidRPr="0025589C">
        <w:t xml:space="preserve">competition experiments </w:t>
      </w:r>
      <w:r w:rsidRPr="0025589C">
        <w:t>are often impractical in non-</w:t>
      </w:r>
      <w:r w:rsidRPr="005B18B0">
        <w:t>model organisms</w:t>
      </w:r>
      <w:r w:rsidR="00C016FF" w:rsidRPr="005B18B0">
        <w:t xml:space="preserve"> </w:t>
      </w:r>
      <w:r w:rsidR="00C016FF" w:rsidRPr="00634C42">
        <w:t xml:space="preserve">and for measuring </w:t>
      </w:r>
      <w:r w:rsidR="00667056" w:rsidRPr="00634C42">
        <w:t xml:space="preserve">the </w:t>
      </w:r>
      <w:r w:rsidR="00C016FF" w:rsidRPr="00634C42">
        <w:t xml:space="preserve">fitness </w:t>
      </w:r>
      <w:r w:rsidR="00667056" w:rsidRPr="00634C42">
        <w:t>effect</w:t>
      </w:r>
      <w:r w:rsidR="00C016FF" w:rsidRPr="00634C42">
        <w:t xml:space="preserve"> </w:t>
      </w:r>
      <w:r w:rsidR="00667056" w:rsidRPr="00634C42">
        <w:t xml:space="preserve">of </w:t>
      </w:r>
      <w:r w:rsidR="00C016FF" w:rsidRPr="00634C42">
        <w:t>environment</w:t>
      </w:r>
      <w:r w:rsidR="00667056" w:rsidRPr="00634C42">
        <w:t>al change</w:t>
      </w:r>
      <w:r w:rsidRPr="005B18B0">
        <w:t>. Therefore, many investigato</w:t>
      </w:r>
      <w:r w:rsidRPr="0025589C">
        <w:t>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commentRangeStart w:id="4"/>
      <w:r w:rsidR="00F34555" w:rsidRPr="00667056">
        <w:rPr>
          <w:rFonts w:eastAsia="Times New Roman"/>
        </w:rPr>
        <w:t>.</w:t>
      </w:r>
      <w:commentRangeEnd w:id="4"/>
      <w:r w:rsidR="00C11D53">
        <w:rPr>
          <w:rStyle w:val="CommentReference"/>
        </w:rPr>
        <w:commentReference w:id="4"/>
      </w:r>
      <w:r w:rsidRPr="00667056">
        <w:t xml:space="preserve"> </w:t>
      </w:r>
    </w:p>
    <w:p w14:paraId="3A0F3D15" w14:textId="7A89CE75" w:rsidR="000F5DC3" w:rsidRDefault="007A7F01" w:rsidP="00C34C28">
      <w:pPr>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r w:rsidR="00321833">
        <w:t xml:space="preserve"> We </w:t>
      </w:r>
      <w:r w:rsidR="005B18B0">
        <w:t xml:space="preserve">provide two </w:t>
      </w:r>
      <w:r w:rsidR="00C828BF">
        <w:t xml:space="preserve">different experimental </w:t>
      </w:r>
      <w:r w:rsidR="00321833">
        <w:t>validat</w:t>
      </w:r>
      <w:r w:rsidR="005B18B0">
        <w:t xml:space="preserve">ions of </w:t>
      </w:r>
      <w:r w:rsidR="00321833">
        <w:t>this approach</w:t>
      </w:r>
      <w:r w:rsidR="00667056" w:rsidRPr="005B18B0">
        <w:t>,</w:t>
      </w:r>
      <w:r w:rsidR="00321833" w:rsidRPr="005B18B0">
        <w:t xml:space="preserve"> </w:t>
      </w:r>
      <w:r w:rsidR="00321833" w:rsidRPr="00634C42">
        <w:t xml:space="preserve">and demonstrate its application for </w:t>
      </w:r>
      <w:r w:rsidR="00667056" w:rsidRPr="00634C42">
        <w:t>estimating</w:t>
      </w:r>
      <w:r w:rsidR="00321833" w:rsidRPr="00634C42">
        <w:t xml:space="preserve"> the relative fitness </w:t>
      </w:r>
      <w:r w:rsidR="00667056" w:rsidRPr="00634C42">
        <w:t>cost of protein expression</w:t>
      </w:r>
      <w:r w:rsidR="00321833" w:rsidRPr="00634C42">
        <w:t>.</w:t>
      </w:r>
      <w:r w:rsidR="00321833">
        <w:t xml:space="preserve"> </w:t>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5"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5"/>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commentRangeStart w:id="6"/>
      <w:commentRangeEnd w:id="6"/>
      <w:r w:rsidR="00230D42">
        <w:rPr>
          <w:rStyle w:val="CommentReference"/>
          <w:rFonts w:eastAsiaTheme="minorEastAsia"/>
          <w:b w:val="0"/>
          <w:bCs w:val="0"/>
          <w:kern w:val="0"/>
        </w:rPr>
        <w:commentReference w:id="6"/>
      </w:r>
    </w:p>
    <w:p w14:paraId="5D143D73" w14:textId="09466F70" w:rsidR="00BF5556" w:rsidRDefault="002347EB" w:rsidP="00C34C28">
      <w:r>
        <w:rPr>
          <w:iCs/>
        </w:rPr>
        <w:t>Here</w:t>
      </w:r>
      <w:r w:rsidR="00A66911">
        <w:rPr>
          <w:iCs/>
        </w:rPr>
        <w:t>, we describe o</w:t>
      </w:r>
      <w:r w:rsidR="00A66911" w:rsidRPr="0025589C">
        <w:rPr>
          <w:iCs/>
        </w:rPr>
        <w:t>ur</w:t>
      </w:r>
      <w:r w:rsidR="00A66911" w:rsidRPr="0025589C">
        <w:t xml:space="preserve"> </w:t>
      </w:r>
      <w:r w:rsidR="00BF5556" w:rsidRPr="0025589C">
        <w:t>approach</w:t>
      </w:r>
      <w:r w:rsidR="00A66911">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W</w:t>
      </w:r>
      <w:r w:rsidR="00A66911">
        <w:t xml:space="preserve">e </w:t>
      </w:r>
      <w:r>
        <w:t xml:space="preserve">provide two </w:t>
      </w:r>
      <w:r w:rsidR="00A93A63">
        <w:t xml:space="preserve">independent </w:t>
      </w:r>
      <w:r w:rsidR="00A66911">
        <w:t>experimental validation</w:t>
      </w:r>
      <w:r>
        <w:t>s</w:t>
      </w:r>
      <w:r w:rsidR="00A66911">
        <w:t xml:space="preserve"> of our </w:t>
      </w:r>
      <w:r w:rsidR="00BF5556" w:rsidRPr="0025589C">
        <w:t>approach</w:t>
      </w:r>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that previously evolved under various metabolic challenges.</w:t>
      </w:r>
      <w:r>
        <w:t xml:space="preserve"> </w:t>
      </w:r>
      <w:r w:rsidR="00A93A63">
        <w:t>I</w:t>
      </w:r>
      <w:r>
        <w:t>n these experiments,</w:t>
      </w:r>
      <w:r w:rsidR="00A66911">
        <w:t xml:space="preserve"> we </w:t>
      </w:r>
      <w:r w:rsidR="00BF5556" w:rsidRPr="0025589C">
        <w:t>measured growth of two strains in mono- and mixed culture</w:t>
      </w:r>
      <w:r w:rsidR="00A66911">
        <w:t xml:space="preserve">, </w:t>
      </w:r>
      <w:r w:rsidR="00BF5556" w:rsidRPr="0025589C">
        <w:t xml:space="preserve">used our approach to predict </w:t>
      </w:r>
      <w:r>
        <w:t xml:space="preserve">growth in </w:t>
      </w:r>
      <w:r w:rsidR="00BF5556" w:rsidRPr="0025589C">
        <w:t>the mixed culture</w:t>
      </w:r>
      <w:r w:rsidR="00A66911">
        <w:t xml:space="preserve">, and </w:t>
      </w:r>
      <w:r w:rsidR="00BF5556" w:rsidRPr="0025589C">
        <w:t>compared these predictions to</w:t>
      </w:r>
      <w:r w:rsidR="00A93A63">
        <w:t xml:space="preserve"> the</w:t>
      </w:r>
      <w:r w:rsidR="00BF5556" w:rsidRPr="0025589C">
        <w:t xml:space="preserve"> empirical </w:t>
      </w:r>
      <w:r>
        <w:t>results</w:t>
      </w:r>
      <w:r w:rsidR="00BF5556" w:rsidRPr="0025589C">
        <w:t>.</w:t>
      </w:r>
      <w:r>
        <w:t xml:space="preserve"> Finally</w:t>
      </w:r>
      <w:r w:rsidR="00A66911" w:rsidRPr="00634C42">
        <w:t xml:space="preserve">, we describe an </w:t>
      </w:r>
      <w:r w:rsidR="00667056" w:rsidRPr="00634C42">
        <w:t xml:space="preserve">application </w:t>
      </w:r>
      <w:r w:rsidRPr="00634C42">
        <w:t xml:space="preserve">of our method </w:t>
      </w:r>
      <w:r w:rsidR="00667056" w:rsidRPr="00634C42">
        <w:t xml:space="preserve">for estimating the </w:t>
      </w:r>
      <w:r w:rsidR="00A66911" w:rsidRPr="00634C42">
        <w:t xml:space="preserve">relative fitness </w:t>
      </w:r>
      <w:r w:rsidR="00A93A63">
        <w:t xml:space="preserve">cost </w:t>
      </w:r>
      <w:r w:rsidR="00F9372F">
        <w:t xml:space="preserve">due to </w:t>
      </w:r>
      <w:r w:rsidR="00667056" w:rsidRPr="00634C42">
        <w:t>expressi</w:t>
      </w:r>
      <w:r w:rsidR="00F9372F">
        <w:t xml:space="preserve">on of </w:t>
      </w:r>
      <w:r w:rsidR="00667056" w:rsidRPr="00634C42">
        <w:t xml:space="preserve">the </w:t>
      </w:r>
      <w:r w:rsidR="00667056" w:rsidRPr="00634C42">
        <w:rPr>
          <w:i/>
          <w:iCs/>
        </w:rPr>
        <w:t>lac</w:t>
      </w:r>
      <w:r w:rsidR="00667056" w:rsidRPr="00634C42">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1A246307" w14:textId="5B452275" w:rsidR="00DC3BC6" w:rsidRDefault="00A93A63">
      <w:r>
        <w:rPr>
          <w:b/>
          <w:bCs/>
        </w:rPr>
        <w:t>F</w:t>
      </w:r>
      <w:r w:rsidRPr="00A93A63">
        <w:rPr>
          <w:b/>
          <w:bCs/>
        </w:rPr>
        <w:t xml:space="preserve">luorescence </w:t>
      </w:r>
      <w:r w:rsidR="002347EB" w:rsidRPr="00634C42">
        <w:rPr>
          <w:b/>
          <w:bCs/>
        </w:rPr>
        <w:t>experiment</w:t>
      </w:r>
      <w:r w:rsidR="006A1741">
        <w:rPr>
          <w:b/>
          <w:bCs/>
        </w:rPr>
        <w:t>s</w:t>
      </w:r>
      <w:r w:rsidR="002347EB" w:rsidRPr="00634C42">
        <w:rPr>
          <w:b/>
          <w:bCs/>
        </w:rPr>
        <w:t>:</w:t>
      </w:r>
      <w:r w:rsidR="002347EB">
        <w:t xml:space="preserve"> </w:t>
      </w:r>
      <w:r w:rsidR="000F5DC3">
        <w:t>Three</w:t>
      </w:r>
      <w:r w:rsidR="00A10657">
        <w:t xml:space="preserve"> </w:t>
      </w:r>
      <w:r>
        <w:t xml:space="preserve">fluorescence </w:t>
      </w:r>
      <w:r w:rsidR="00DC3BC6" w:rsidRPr="0025589C">
        <w:t>experiments</w:t>
      </w:r>
      <w:r w:rsidR="00A10657">
        <w:t xml:space="preserve"> (</w:t>
      </w:r>
      <w:r>
        <w:t xml:space="preserve">denoted </w:t>
      </w:r>
      <w:r w:rsidR="00A10657">
        <w:t>A, B, and C)</w:t>
      </w:r>
      <w:r w:rsidR="00DC3BC6" w:rsidRPr="0025589C">
        <w:t xml:space="preserve"> </w:t>
      </w:r>
      <w:r w:rsidR="000F5DC3">
        <w:t>were performed</w:t>
      </w:r>
      <w:r w:rsidR="00A86C18">
        <w:t xml:space="preserve"> </w:t>
      </w:r>
      <w:r w:rsidR="00DC3BC6" w:rsidRPr="0025589C">
        <w:t xml:space="preserve">with </w:t>
      </w:r>
      <w:r>
        <w:t>two</w:t>
      </w:r>
      <w:r w:rsidRPr="0025589C">
        <w:t xml:space="preserve"> </w:t>
      </w:r>
      <w:r>
        <w:t>pairs</w:t>
      </w:r>
      <w:r w:rsidRPr="0025589C">
        <w:t xml:space="preserve"> </w:t>
      </w:r>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t>).</w:t>
      </w:r>
      <w:r w:rsidR="006A1741">
        <w:t xml:space="preserve"> </w:t>
      </w:r>
      <w:r>
        <w:t>T</w:t>
      </w:r>
      <w:r w:rsidR="006A1741">
        <w:t xml:space="preserve">he same </w:t>
      </w:r>
      <w:r>
        <w:t>pair</w:t>
      </w:r>
      <w:r w:rsidR="006A1741">
        <w:t xml:space="preserve"> of strains was used in experiment A and B</w:t>
      </w:r>
      <w:r w:rsidR="00F62023" w:rsidRPr="0025589C">
        <w:t>)</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r w:rsidR="00DC3BC6" w:rsidRPr="0025589C">
        <w:t>s of the GFP strain</w:t>
      </w:r>
      <w:r w:rsidR="007E29CB">
        <w:t>;</w:t>
      </w:r>
      <w:r w:rsidR="00DC3BC6" w:rsidRPr="0025589C">
        <w:t xml:space="preserve"> 30 replicate </w:t>
      </w:r>
      <w:r w:rsidR="00420670">
        <w:t>mono-culture</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6A1741">
        <w:t xml:space="preserve"> </w:t>
      </w:r>
      <w:r w:rsidR="00230D42">
        <w:t xml:space="preserve">In experiment A, strains </w:t>
      </w:r>
      <w:r w:rsidR="00230D42">
        <w:t xml:space="preserve">were </w:t>
      </w:r>
      <w:r>
        <w:t>started by diluting s</w:t>
      </w:r>
      <w:r w:rsidR="009D5CE5" w:rsidRPr="00F3419E">
        <w:t xml:space="preserve">tationary phase bacteria into fresh media, yielding a culture in which lag phase </w:t>
      </w:r>
      <w:r w:rsidR="000F5DC3">
        <w:t xml:space="preserve">was observably </w:t>
      </w:r>
      <w:r w:rsidR="009D5CE5">
        <w:t xml:space="preserve">longer for the green strain. </w:t>
      </w:r>
      <w:r w:rsidR="009D5CE5" w:rsidRPr="00F3419E">
        <w:t>In experiment B, strains were pre-grown in fresh media for 4 hours</w:t>
      </w:r>
      <w:r w:rsidR="000F5DC3">
        <w:t xml:space="preserve"> (</w:t>
      </w:r>
      <w:r w:rsidR="00230D42">
        <w:t xml:space="preserve">allowing them to reach early </w:t>
      </w:r>
      <w:r w:rsidR="000F5DC3">
        <w:t>exponential growth phase)</w:t>
      </w:r>
      <w:r w:rsidR="009D5CE5" w:rsidRPr="00F3419E">
        <w:t xml:space="preserve"> and then diluted into fresh media, so that there </w:t>
      </w:r>
      <w:r w:rsidR="000F5DC3">
        <w:t>was</w:t>
      </w:r>
      <w:r w:rsidR="000F5DC3" w:rsidRPr="00F3419E">
        <w:t xml:space="preserve"> </w:t>
      </w:r>
      <w:r w:rsidR="009D5CE5" w:rsidRPr="00F3419E">
        <w:t xml:space="preserve">no </w:t>
      </w:r>
      <w:r w:rsidR="009D5CE5">
        <w:t xml:space="preserve">observable lag phase. </w:t>
      </w:r>
      <w:r w:rsidR="00DC3BC6" w:rsidRPr="0025589C">
        <w:t>The optical density</w:t>
      </w:r>
      <w:r w:rsidR="007F0D86">
        <w:t xml:space="preserve"> </w:t>
      </w:r>
      <w:r w:rsidR="00DC3BC6"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00DC3BC6" w:rsidRPr="0025589C">
        <w:t xml:space="preserve"> was measured using an automatic plate reader</w:t>
      </w:r>
      <w:r w:rsidR="00C02003" w:rsidRPr="0025589C">
        <w:t xml:space="preserve"> </w:t>
      </w:r>
      <w:r w:rsidR="00F62023" w:rsidRPr="0025589C">
        <w:t>(</w:t>
      </w:r>
      <w:r w:rsidR="00A10657">
        <w:t>markers in</w:t>
      </w:r>
      <w:r w:rsidR="00944BEF">
        <w:t xml:space="preserve"> </w:t>
      </w:r>
      <w:r w:rsidR="00944BEF" w:rsidRPr="00944BEF">
        <w:rPr>
          <w:b/>
          <w:bCs/>
        </w:rPr>
        <w:t>Figure 3</w:t>
      </w:r>
      <w:r w:rsidR="00F62023" w:rsidRPr="0025589C">
        <w:t>)</w:t>
      </w:r>
      <w:r w:rsidR="00DC3BC6" w:rsidRPr="0025589C">
        <w:t>.</w:t>
      </w:r>
      <w:r w:rsidR="00F62023" w:rsidRPr="0025589C">
        <w:t xml:space="preserve"> </w:t>
      </w:r>
      <w:r w:rsidR="00B912A3">
        <w:t>In addition, s</w:t>
      </w:r>
      <w:r w:rsidR="00DC3BC6" w:rsidRPr="0025589C">
        <w:t xml:space="preserve">amples were collected from </w:t>
      </w:r>
      <w:r>
        <w:t>the</w:t>
      </w:r>
      <w:r w:rsidR="008922CD" w:rsidRPr="0025589C">
        <w:t xml:space="preserve"> </w:t>
      </w:r>
      <w:r w:rsidR="00DC3BC6" w:rsidRPr="0025589C">
        <w:t xml:space="preserve">mixed culture </w:t>
      </w:r>
      <w:r w:rsidR="00AA2374">
        <w:t xml:space="preserve">sub-experiment </w:t>
      </w:r>
      <w:r w:rsidR="008922CD">
        <w:t>well</w:t>
      </w:r>
      <w:r w:rsidR="00AA2374">
        <w:t>s</w:t>
      </w:r>
      <w:r w:rsidR="008922CD">
        <w:t xml:space="preserve"> </w:t>
      </w:r>
      <w:r w:rsidR="00DC3BC6" w:rsidRPr="0025589C">
        <w:t xml:space="preserve">and the relative frequencies of the two strains were measured </w:t>
      </w:r>
      <w:r w:rsidR="008F16E1" w:rsidRPr="0025589C">
        <w:t xml:space="preserve">by </w:t>
      </w:r>
      <w:r w:rsidR="00DC3BC6" w:rsidRPr="0025589C">
        <w:t>flow</w:t>
      </w:r>
      <w:r w:rsidR="00A9402F">
        <w:t xml:space="preserve"> </w:t>
      </w:r>
      <w:r w:rsidR="00DC3BC6"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00DC3BC6" w:rsidRPr="0025589C">
        <w:t>.</w:t>
      </w:r>
      <w:r w:rsidR="00314FE0" w:rsidRPr="0025589C">
        <w:t xml:space="preserve"> </w:t>
      </w:r>
      <w:r w:rsidR="008F16E1" w:rsidRPr="0025589C">
        <w:t>S</w:t>
      </w:r>
      <w:r w:rsidR="00DC3BC6" w:rsidRPr="0025589C">
        <w:t>ee</w:t>
      </w:r>
      <w:r w:rsidR="00946BE1">
        <w:t xml:space="preserve"> </w:t>
      </w:r>
      <w:r w:rsidR="00946BE1">
        <w:rPr>
          <w:b/>
          <w:bCs/>
        </w:rPr>
        <w:t xml:space="preserve">Materials and Methods </w:t>
      </w:r>
      <w:r w:rsidR="00DC3BC6" w:rsidRPr="0025589C">
        <w:t xml:space="preserve">for </w:t>
      </w:r>
      <w:r w:rsidR="008F16E1" w:rsidRPr="0025589C">
        <w:t>additional details.</w:t>
      </w:r>
    </w:p>
    <w:p w14:paraId="36F65628" w14:textId="4554196F" w:rsidR="006A1741" w:rsidRPr="004E2D88" w:rsidRDefault="006A1741">
      <w:proofErr w:type="spellStart"/>
      <w:r w:rsidRPr="00634C42">
        <w:rPr>
          <w:b/>
          <w:bCs/>
          <w:i/>
          <w:iCs/>
        </w:rPr>
        <w:t>LacI</w:t>
      </w:r>
      <w:proofErr w:type="spellEnd"/>
      <w:r>
        <w:rPr>
          <w:b/>
          <w:bCs/>
        </w:rPr>
        <w:t xml:space="preserve"> experiments: </w:t>
      </w:r>
      <w:r>
        <w:rPr>
          <w:i/>
          <w:iCs/>
        </w:rPr>
        <w:t>E. coli</w:t>
      </w:r>
      <w:r>
        <w:t xml:space="preserve"> strains </w:t>
      </w:r>
      <w:r w:rsidR="00230D42">
        <w:t xml:space="preserve">isolated </w:t>
      </w:r>
      <w:r>
        <w:t xml:space="preserve">from a long-term evolution experiment in diverse environmental conditions </w:t>
      </w:r>
      <w:r>
        <w:fldChar w:fldCharType="begin" w:fldLock="1"/>
      </w:r>
      <w: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fldChar w:fldCharType="separate"/>
      </w:r>
      <w:r w:rsidRPr="00667056">
        <w:rPr>
          <w:noProof/>
        </w:rPr>
        <w:t>(15)</w:t>
      </w:r>
      <w:r>
        <w:fldChar w:fldCharType="end"/>
      </w:r>
      <w:r>
        <w:t xml:space="preserve"> were sorted by the identity of their </w:t>
      </w:r>
      <w:proofErr w:type="spellStart"/>
      <w:r>
        <w:rPr>
          <w:i/>
          <w:iCs/>
        </w:rPr>
        <w:t>lacI</w:t>
      </w:r>
      <w:proofErr w:type="spellEnd"/>
      <w:r>
        <w:t xml:space="preserve"> gene, which represses the </w:t>
      </w:r>
      <w:r w:rsidRPr="007B5768">
        <w:rPr>
          <w:i/>
          <w:iCs/>
        </w:rPr>
        <w:t>lac</w:t>
      </w:r>
      <w:r>
        <w:t xml:space="preserve"> operon. Strains were designated </w:t>
      </w:r>
      <w:proofErr w:type="spellStart"/>
      <w:r>
        <w:rPr>
          <w:i/>
          <w:iCs/>
        </w:rPr>
        <w:t>lacI</w:t>
      </w:r>
      <w:r w:rsidRPr="008C0ECC">
        <w:rPr>
          <w:i/>
          <w:iCs/>
        </w:rPr>
        <w:t>-</w:t>
      </w:r>
      <w:r>
        <w:rPr>
          <w:i/>
          <w:iCs/>
          <w:vertAlign w:val="subscript"/>
        </w:rPr>
        <w:t>ev</w:t>
      </w:r>
      <w:proofErr w:type="spellEnd"/>
      <w:r>
        <w:rPr>
          <w:vertAlign w:val="subscript"/>
        </w:rPr>
        <w:t xml:space="preserve"> </w:t>
      </w:r>
      <w:r w:rsidRPr="00C34C28">
        <w:t>if</w:t>
      </w:r>
      <w:r>
        <w:t xml:space="preserve"> they fixed a </w:t>
      </w:r>
      <w:proofErr w:type="spellStart"/>
      <w:r>
        <w:rPr>
          <w:i/>
          <w:iCs/>
        </w:rPr>
        <w:t>lacI</w:t>
      </w:r>
      <w:proofErr w:type="spellEnd"/>
      <w:r>
        <w:rPr>
          <w:i/>
          <w:iCs/>
        </w:rPr>
        <w:t>-</w:t>
      </w:r>
      <w:r>
        <w:t xml:space="preserve"> mutation during the long-term evolution experiment, or </w:t>
      </w:r>
      <w:proofErr w:type="spellStart"/>
      <w:r>
        <w:rPr>
          <w:i/>
          <w:iCs/>
        </w:rPr>
        <w:t>lacI+</w:t>
      </w:r>
      <w:r>
        <w:rPr>
          <w:i/>
          <w:iCs/>
          <w:vertAlign w:val="subscript"/>
        </w:rPr>
        <w:t>ev</w:t>
      </w:r>
      <w:proofErr w:type="spellEnd"/>
      <w:r>
        <w:t xml:space="preserve"> if they maintained the ancestral allele. </w:t>
      </w:r>
      <w:proofErr w:type="spellStart"/>
      <w:r w:rsidR="007F0D86">
        <w:rPr>
          <w:i/>
          <w:iCs/>
        </w:rPr>
        <w:t>lacI</w:t>
      </w:r>
      <w:r w:rsidR="007F0D86">
        <w:t>+</w:t>
      </w:r>
      <w:r w:rsidR="007F0D86">
        <w:rPr>
          <w:vertAlign w:val="subscript"/>
        </w:rPr>
        <w:t>ev</w:t>
      </w:r>
      <w:proofErr w:type="spellEnd"/>
      <w:r w:rsidR="007F0D86">
        <w:rPr>
          <w:vertAlign w:val="subscript"/>
        </w:rPr>
        <w:t xml:space="preserve"> </w:t>
      </w:r>
      <w:r w:rsidR="007F0D86">
        <w:t xml:space="preserve">strains were mutated to </w:t>
      </w:r>
      <w:proofErr w:type="spellStart"/>
      <w:r w:rsidR="007F0D86">
        <w:rPr>
          <w:i/>
          <w:iCs/>
        </w:rPr>
        <w:t>lacI</w:t>
      </w:r>
      <w:proofErr w:type="spellEnd"/>
      <w:r w:rsidR="007F0D86">
        <w:t xml:space="preserve">-. For each pair of </w:t>
      </w:r>
      <w:proofErr w:type="spellStart"/>
      <w:r w:rsidR="007F0D86">
        <w:rPr>
          <w:i/>
          <w:iCs/>
        </w:rPr>
        <w:t>lacI</w:t>
      </w:r>
      <w:r w:rsidR="007F0D86">
        <w:t>+</w:t>
      </w:r>
      <w:r w:rsidR="007F0D86">
        <w:rPr>
          <w:vertAlign w:val="subscript"/>
        </w:rPr>
        <w:t>ev</w:t>
      </w:r>
      <w:proofErr w:type="spellEnd"/>
      <w:r w:rsidR="007F0D86">
        <w:rPr>
          <w:vertAlign w:val="subscript"/>
        </w:rPr>
        <w:t xml:space="preserve"> </w:t>
      </w:r>
      <w:r w:rsidR="007F0D86">
        <w:t xml:space="preserve">and mutant </w:t>
      </w:r>
      <w:proofErr w:type="spellStart"/>
      <w:r w:rsidR="007F0D86">
        <w:rPr>
          <w:i/>
          <w:iCs/>
        </w:rPr>
        <w:t>lacI</w:t>
      </w:r>
      <w:proofErr w:type="spellEnd"/>
      <w:r w:rsidR="007F0D86">
        <w:t xml:space="preserve">- strains, growth curves were measured in a mono-culture, </w:t>
      </w:r>
      <w:r w:rsidR="007F0D86">
        <w:lastRenderedPageBreak/>
        <w:t>and competition experiments were conducted in a mixed culture. S</w:t>
      </w:r>
      <w:r w:rsidRPr="0025589C">
        <w:t>ee</w:t>
      </w:r>
      <w:r>
        <w:t xml:space="preserve"> </w:t>
      </w:r>
      <w:r>
        <w:rPr>
          <w:b/>
          <w:bCs/>
        </w:rPr>
        <w:t xml:space="preserve">Materials and Methods </w:t>
      </w:r>
      <w:r w:rsidRPr="0025589C">
        <w:t>for additional details.</w:t>
      </w:r>
    </w:p>
    <w:p w14:paraId="66072EDE" w14:textId="63B66449" w:rsidR="007A7F01" w:rsidRPr="00834D0E" w:rsidRDefault="00C02003" w:rsidP="00C34C28">
      <w:pPr>
        <w:pStyle w:val="Heading2"/>
        <w:spacing w:line="360" w:lineRule="auto"/>
        <w:ind w:firstLine="284"/>
      </w:pPr>
      <w:r w:rsidRPr="00834D0E">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rsidP="00C34C28">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8C2D63"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 xml:space="preserve">derivation of </w:t>
      </w:r>
      <w:proofErr w:type="spellStart"/>
      <w:r w:rsidRPr="0025589C">
        <w:t>eq</w:t>
      </w:r>
      <w:r w:rsidR="003754D5">
        <w:t>s</w:t>
      </w:r>
      <w:proofErr w:type="spellEnd"/>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w:t>
      </w:r>
      <w:proofErr w:type="spellStart"/>
      <w:r w:rsidR="00257358" w:rsidRPr="0025589C">
        <w:t>eq</w:t>
      </w:r>
      <w:r w:rsidR="003754D5">
        <w:t>s</w:t>
      </w:r>
      <w:proofErr w:type="spellEnd"/>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w:t>
      </w:r>
      <w:r w:rsidR="00D538FA" w:rsidRPr="0025589C">
        <w:lastRenderedPageBreak/>
        <w:t>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7" w:name="_Ref439852214"/>
      <w:r w:rsidR="00D26566">
        <w:rPr>
          <w:b/>
          <w:bCs/>
        </w:rPr>
        <w:t>Figure 3</w:t>
      </w:r>
      <w:r w:rsidR="00D26566">
        <w:t>).</w:t>
      </w:r>
    </w:p>
    <w:p w14:paraId="494EC282" w14:textId="4EF0C8DD"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8" w:name="_Ref453680217"/>
      <w:bookmarkEnd w:id="7"/>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w:t>
      </w:r>
      <w:proofErr w:type="spellStart"/>
      <w:r w:rsidR="00BF5556" w:rsidRPr="0087553C">
        <w:rPr>
          <w:b w:val="0"/>
          <w:bCs w:val="0"/>
          <w:color w:val="000000" w:themeColor="text1"/>
          <w:sz w:val="22"/>
          <w:szCs w:val="22"/>
        </w:rPr>
        <w:t>eq</w:t>
      </w:r>
      <w:r w:rsidR="003754D5">
        <w:rPr>
          <w:b w:val="0"/>
          <w:bCs w:val="0"/>
          <w:color w:val="000000" w:themeColor="text1"/>
          <w:sz w:val="22"/>
          <w:szCs w:val="22"/>
        </w:rPr>
        <w:t>s</w:t>
      </w:r>
      <w:proofErr w:type="spellEnd"/>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5649ABB3" w14:textId="0442CE34" w:rsidR="00AA2A67" w:rsidRPr="003602F8" w:rsidRDefault="003602F8" w:rsidP="00634C42">
      <w:pPr>
        <w:spacing w:after="200"/>
        <w:rPr>
          <w:b/>
          <w:bCs/>
        </w:rPr>
      </w:pPr>
      <w:r w:rsidRPr="003602F8">
        <w:rPr>
          <w:b/>
          <w:bCs/>
        </w:rPr>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8"/>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114CE249" w14:textId="45A70E9E" w:rsidR="00CD1BEE" w:rsidRDefault="00087440" w:rsidP="00634C42">
      <w:pPr>
        <w:pStyle w:val="Caption"/>
        <w:spacing w:line="360" w:lineRule="auto"/>
        <w:rPr>
          <w:rFonts w:eastAsiaTheme="majorEastAsia"/>
        </w:rPr>
      </w:pPr>
      <w:r>
        <w:rPr>
          <w:b w:val="0"/>
          <w:bCs w:val="0"/>
          <w:color w:val="auto"/>
        </w:rPr>
        <w:lastRenderedPageBreak/>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0E5D477A" w14:textId="25D9C51E" w:rsidR="006C449D" w:rsidRPr="0025589C" w:rsidRDefault="00C02003" w:rsidP="00C34C28">
      <w:pPr>
        <w:pStyle w:val="Heading2"/>
        <w:spacing w:line="360" w:lineRule="auto"/>
        <w:ind w:firstLine="284"/>
      </w:pPr>
      <w:r w:rsidRPr="0025589C">
        <w:t>Estimat</w:t>
      </w:r>
      <w:r w:rsidR="00087440">
        <w:t>ing</w:t>
      </w:r>
      <w:r w:rsidRPr="0025589C">
        <w:t xml:space="preserve"> competition coefficients</w:t>
      </w:r>
    </w:p>
    <w:p w14:paraId="2FE588C9" w14:textId="150911F0"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w:t>
      </w:r>
      <w:proofErr w:type="spellEnd"/>
      <w:r w:rsidR="004152F9" w:rsidRPr="0025589C">
        <w:t xml:space="preserve">-Volterra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w:t>
      </w:r>
      <w:proofErr w:type="spellStart"/>
      <w:r w:rsidRPr="0025589C">
        <w:t>eq</w:t>
      </w:r>
      <w:r w:rsidR="00CC3BF6">
        <w:t>s</w:t>
      </w:r>
      <w:proofErr w:type="spellEnd"/>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534CE6FD" w:rsidR="004C78E5" w:rsidRPr="004E2D88" w:rsidRDefault="008140DF">
      <w:r w:rsidRPr="00BF6B81">
        <w:rPr>
          <w:b/>
          <w:bCs/>
        </w:rPr>
        <w:t>Model fitting</w:t>
      </w:r>
      <w:r w:rsidR="00BF6B81" w:rsidRPr="00BF6B81">
        <w:rPr>
          <w:b/>
          <w:bCs/>
        </w:rPr>
        <w:t>.</w:t>
      </w:r>
      <w:r w:rsidR="00BF6B81">
        <w:rPr>
          <w:b/>
          <w:bCs/>
        </w:rPr>
        <w:t xml:space="preserve"> </w:t>
      </w:r>
      <w:r w:rsidR="00833210" w:rsidRPr="0025589C">
        <w:t>The competition model (</w:t>
      </w:r>
      <w:proofErr w:type="spellStart"/>
      <w:r w:rsidR="00833210" w:rsidRPr="0025589C">
        <w:t>e</w:t>
      </w:r>
      <w:r w:rsidR="007A7F01" w:rsidRPr="0025589C">
        <w:t>q</w:t>
      </w:r>
      <w:r w:rsidR="00311B9B">
        <w:t>s</w:t>
      </w:r>
      <w:proofErr w:type="spellEnd"/>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proofErr w:type="spellStart"/>
      <w:r w:rsidR="007A7F01" w:rsidRPr="0025589C">
        <w:t>eq</w:t>
      </w:r>
      <w:r w:rsidR="000837F4">
        <w:t>s</w:t>
      </w:r>
      <w:proofErr w:type="spellEnd"/>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4E2D88">
        <w:t xml:space="preserve">The competition coefficients were not estimated for the </w:t>
      </w:r>
      <w:proofErr w:type="spellStart"/>
      <w:r w:rsidR="004E2D88">
        <w:rPr>
          <w:i/>
          <w:iCs/>
        </w:rPr>
        <w:t>lacI</w:t>
      </w:r>
      <w:proofErr w:type="spellEnd"/>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 xml:space="preserve">. </w:t>
      </w:r>
      <w:r w:rsidR="00CA59A5">
        <w:t xml:space="preserve">Part of the strength of our approach stems from its </w:t>
      </w:r>
      <w:r w:rsidR="004E2D88">
        <w:t xml:space="preserve">optional </w:t>
      </w:r>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r w:rsidR="004E2D88">
        <w:t xml:space="preserve"> See </w:t>
      </w:r>
      <w:r w:rsidR="004E2D88" w:rsidRPr="00DB4111">
        <w:rPr>
          <w:b/>
          <w:bCs/>
        </w:rPr>
        <w:t>Materials and Methods</w:t>
      </w:r>
      <w:r w:rsidR="004E2D88">
        <w:t xml:space="preserve"> for additional details</w:t>
      </w:r>
      <w:r w:rsidR="004E2D88" w:rsidRPr="0025589C">
        <w:t>.</w:t>
      </w:r>
    </w:p>
    <w:p w14:paraId="6F31FF92" w14:textId="77777777" w:rsidR="004C78E5" w:rsidRDefault="004C78E5">
      <w:pPr>
        <w:spacing w:after="200" w:line="276" w:lineRule="auto"/>
        <w:ind w:firstLine="0"/>
      </w:pPr>
      <w:r>
        <w:br w:type="page"/>
      </w:r>
    </w:p>
    <w:p w14:paraId="26397666" w14:textId="26D3C151" w:rsidR="00D45D2D" w:rsidRPr="00F3419E" w:rsidRDefault="003D0037" w:rsidP="00C34C28">
      <w:pPr>
        <w:spacing w:after="200"/>
        <w:rPr>
          <w:b/>
          <w:bCs/>
          <w:sz w:val="22"/>
          <w:szCs w:val="22"/>
        </w:rPr>
      </w:pPr>
      <w:r>
        <w:rPr>
          <w:b/>
          <w:bCs/>
          <w:noProof/>
          <w:sz w:val="22"/>
          <w:szCs w:val="22"/>
        </w:rPr>
        <w:lastRenderedPageBreak/>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4">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728A9B12" w14:textId="5A0E9A9C" w:rsidR="005C2B55" w:rsidRDefault="00D45D2D" w:rsidP="00634C42">
      <w:pPr>
        <w:pStyle w:val="Caption"/>
        <w:spacing w:line="360" w:lineRule="auto"/>
      </w:pPr>
      <w:bookmarkStart w:id="9" w:name="_Ref512334571"/>
      <w:r w:rsidRPr="00B07CF2">
        <w:rPr>
          <w:color w:val="auto"/>
          <w:sz w:val="22"/>
          <w:szCs w:val="22"/>
        </w:rPr>
        <w:t xml:space="preserve">Figure </w:t>
      </w:r>
      <w:r w:rsidRPr="00B07CF2">
        <w:rPr>
          <w:sz w:val="22"/>
          <w:szCs w:val="22"/>
        </w:rPr>
        <w:fldChar w:fldCharType="begin"/>
      </w:r>
      <w:r w:rsidRPr="00B07CF2">
        <w:rPr>
          <w:color w:val="auto"/>
          <w:sz w:val="22"/>
          <w:szCs w:val="22"/>
        </w:rPr>
        <w:instrText xml:space="preserve"> SEQ Figure \* ARABIC </w:instrText>
      </w:r>
      <w:r w:rsidRPr="00B07CF2">
        <w:rPr>
          <w:sz w:val="22"/>
          <w:szCs w:val="22"/>
        </w:rPr>
        <w:fldChar w:fldCharType="separate"/>
      </w:r>
      <w:r w:rsidR="00C94948">
        <w:rPr>
          <w:noProof/>
          <w:color w:val="auto"/>
          <w:sz w:val="22"/>
          <w:szCs w:val="22"/>
        </w:rPr>
        <w:t>4</w:t>
      </w:r>
      <w:r w:rsidRPr="00B07CF2">
        <w:rPr>
          <w:sz w:val="22"/>
          <w:szCs w:val="22"/>
        </w:rPr>
        <w:fldChar w:fldCharType="end"/>
      </w:r>
      <w:bookmarkEnd w:id="9"/>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proofErr w:type="spellStart"/>
      <w:r w:rsidRPr="00B07CF2">
        <w:rPr>
          <w:b w:val="0"/>
          <w:bCs w:val="0"/>
          <w:color w:val="auto"/>
          <w:sz w:val="22"/>
          <w:szCs w:val="22"/>
        </w:rPr>
        <w:t>eq</w:t>
      </w:r>
      <w:r w:rsidR="00327F6F">
        <w:rPr>
          <w:b w:val="0"/>
          <w:bCs w:val="0"/>
          <w:color w:val="auto"/>
          <w:sz w:val="22"/>
          <w:szCs w:val="22"/>
        </w:rPr>
        <w:t>s</w:t>
      </w:r>
      <w:proofErr w:type="spellEnd"/>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r w:rsidR="00C828BF">
        <w:rPr>
          <w:b w:val="0"/>
          <w:bCs w:val="0"/>
          <w:color w:val="auto"/>
          <w:sz w:val="22"/>
          <w:szCs w:val="22"/>
        </w:rPr>
        <w:t xml:space="preserve"> </w:t>
      </w:r>
    </w:p>
    <w:p w14:paraId="6C449378" w14:textId="0824E8C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w:t>
      </w:r>
      <w:proofErr w:type="spellStart"/>
      <w:r w:rsidRPr="0025589C">
        <w:t>eq</w:t>
      </w:r>
      <w:r w:rsidR="00327F6F">
        <w:t>s</w:t>
      </w:r>
      <w:proofErr w:type="spellEnd"/>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528E8267" w:rsidR="00C828BF" w:rsidRPr="00634C42" w:rsidRDefault="00C02003">
      <w:r w:rsidRPr="00BF6B81">
        <w:rPr>
          <w:b/>
          <w:bCs/>
        </w:rPr>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r w:rsidR="004E2D88">
        <w:t xml:space="preserve"> in the fluorescent experiments</w:t>
      </w:r>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commentRangeStart w:id="10"/>
      <w:r w:rsidR="007A7F01" w:rsidRPr="0025589C">
        <w:t>exponential model</w:t>
      </w:r>
      <w:r w:rsidR="00001E91" w:rsidRPr="0025589C">
        <w:t xml:space="preserve"> </w:t>
      </w:r>
      <w:commentRangeEnd w:id="10"/>
      <w:r w:rsidR="00230D42">
        <w:rPr>
          <w:rStyle w:val="CommentReference"/>
        </w:rPr>
        <w:commentReference w:id="10"/>
      </w:r>
      <w:r w:rsidR="00001E91" w:rsidRPr="0025589C">
        <w:t>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7FDC2074" w14:textId="1B1A4805" w:rsidR="00F3419E" w:rsidRDefault="003D0037" w:rsidP="00634C42">
      <w:pPr>
        <w:spacing w:after="200" w:line="276" w:lineRule="auto"/>
        <w:ind w:firstLine="0"/>
        <w:jc w:val="center"/>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5">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18E184EB" w:rsidR="00D45D2D" w:rsidRPr="00C34C28" w:rsidRDefault="00F3419E">
      <w:pPr>
        <w:pStyle w:val="Caption"/>
        <w:spacing w:line="360" w:lineRule="auto"/>
        <w:rPr>
          <w:strike/>
        </w:rPr>
      </w:pPr>
      <w:bookmarkStart w:id="11"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11"/>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p>
    <w:p w14:paraId="0D7EEC59" w14:textId="0D403B8C" w:rsidR="00577A2C" w:rsidRPr="00634C42" w:rsidRDefault="00577A2C">
      <w:pPr>
        <w:rPr>
          <w:b/>
          <w:bCs/>
        </w:rPr>
      </w:pPr>
      <w:r w:rsidRPr="00BF6B81">
        <w:rPr>
          <w:b/>
          <w:bCs/>
        </w:rPr>
        <w:lastRenderedPageBreak/>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proofErr w:type="spellStart"/>
      <w:r w:rsidR="006E7346">
        <w:rPr>
          <w:i/>
          <w:iCs/>
        </w:rPr>
        <w:t>lacI</w:t>
      </w:r>
      <w:r w:rsidR="006E7346">
        <w:t>+</w:t>
      </w:r>
      <w:r w:rsidR="006E7346">
        <w:rPr>
          <w:vertAlign w:val="subscript"/>
        </w:rPr>
        <w:t>ev</w:t>
      </w:r>
      <w:proofErr w:type="spellEnd"/>
      <w:r w:rsidR="006E7346">
        <w:rPr>
          <w:vertAlign w:val="subscript"/>
        </w:rPr>
        <w:t xml:space="preserve"> </w:t>
      </w:r>
      <w:r w:rsidR="006E7346">
        <w:t xml:space="preserve">strains, </w:t>
      </w:r>
      <w:r w:rsidR="00121A11">
        <w:t>the strains</w:t>
      </w:r>
      <w:r w:rsidR="006E7346">
        <w:t xml:space="preserve"> were mutated to </w:t>
      </w:r>
      <w:proofErr w:type="spellStart"/>
      <w:r w:rsidR="006E7346">
        <w:rPr>
          <w:i/>
          <w:iCs/>
        </w:rPr>
        <w:t>lacI</w:t>
      </w:r>
      <w:proofErr w:type="spellEnd"/>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ins w:id="12" w:author="TF Cooper" w:date="2018-11-30T13:51:00Z">
        <w:r w:rsidR="003A70A9">
          <w:t>.</w:t>
        </w:r>
      </w:ins>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 xml:space="preserve">were excluded).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 a </w:t>
      </w:r>
      <w:proofErr w:type="spellStart"/>
      <w:r w:rsidR="006E7346">
        <w:rPr>
          <w:i/>
          <w:iCs/>
        </w:rPr>
        <w:t>lacI</w:t>
      </w:r>
      <w:proofErr w:type="spellEnd"/>
      <w:r w:rsidR="006E7346">
        <w:rPr>
          <w:i/>
          <w:iCs/>
        </w:rPr>
        <w:t>-</w:t>
      </w:r>
      <w:r w:rsidR="006E7346">
        <w:t xml:space="preserve"> mutant from competition experiments (filled circles) and from predicted competition results (open circles) in the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6"/>
                    <a:stretch>
                      <a:fillRect/>
                    </a:stretch>
                  </pic:blipFill>
                  <pic:spPr>
                    <a:xfrm>
                      <a:off x="0" y="0"/>
                      <a:ext cx="3134642" cy="2520000"/>
                    </a:xfrm>
                    <a:prstGeom prst="rect">
                      <a:avLst/>
                    </a:prstGeom>
                  </pic:spPr>
                </pic:pic>
              </a:graphicData>
            </a:graphic>
          </wp:inline>
        </w:drawing>
      </w:r>
    </w:p>
    <w:p w14:paraId="0B43EDC5" w14:textId="5C3A9EFA" w:rsidR="005E07AB" w:rsidRDefault="00577A2C" w:rsidP="00577A2C">
      <w:pPr>
        <w:pStyle w:val="Caption"/>
        <w:jc w:val="center"/>
        <w:rPr>
          <w:b w:val="0"/>
          <w:bCs w:val="0"/>
          <w:color w:val="000000" w:themeColor="text1"/>
          <w:sz w:val="22"/>
          <w:szCs w:val="22"/>
        </w:rPr>
      </w:pPr>
      <w:bookmarkStart w:id="13"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13"/>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fitness of </w:t>
      </w:r>
      <w:proofErr w:type="spellStart"/>
      <w:r w:rsidR="00872EE1">
        <w:rPr>
          <w:b w:val="0"/>
          <w:bCs w:val="0"/>
          <w:i/>
          <w:iCs/>
          <w:color w:val="000000" w:themeColor="text1"/>
          <w:sz w:val="22"/>
          <w:szCs w:val="22"/>
        </w:rPr>
        <w:t>lacI</w:t>
      </w:r>
      <w:proofErr w:type="spellEnd"/>
      <w:r w:rsidR="00872EE1">
        <w:rPr>
          <w:b w:val="0"/>
          <w:bCs w:val="0"/>
          <w:i/>
          <w:iCs/>
          <w:color w:val="000000" w:themeColor="text1"/>
          <w:sz w:val="22"/>
          <w:szCs w:val="22"/>
        </w:rPr>
        <w:t>-</w:t>
      </w:r>
      <w:r w:rsidR="00872EE1">
        <w:rPr>
          <w:b w:val="0"/>
          <w:bCs w:val="0"/>
          <w:color w:val="000000" w:themeColor="text1"/>
          <w:sz w:val="22"/>
          <w:szCs w:val="22"/>
        </w:rPr>
        <w:t xml:space="preserve"> mutants relative to their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for the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w:t>
      </w:r>
      <w:r w:rsidR="003A70A9">
        <w:rPr>
          <w:b w:val="0"/>
          <w:bCs w:val="0"/>
          <w:color w:val="000000" w:themeColor="text1"/>
          <w:sz w:val="22"/>
          <w:szCs w:val="22"/>
        </w:rPr>
        <w:t>i</w:t>
      </w:r>
      <w:r w:rsidR="006A7717">
        <w:rPr>
          <w:b w:val="0"/>
          <w:bCs w:val="0"/>
          <w:color w:val="000000" w:themeColor="text1"/>
          <w:sz w:val="22"/>
          <w:szCs w:val="22"/>
        </w:rPr>
        <w:t xml:space="preserve">s) </w:t>
      </w:r>
      <w:r w:rsidR="00872EE1">
        <w:rPr>
          <w:b w:val="0"/>
          <w:bCs w:val="0"/>
          <w:color w:val="000000" w:themeColor="text1"/>
          <w:sz w:val="22"/>
          <w:szCs w:val="22"/>
        </w:rPr>
        <w:t>. Open circles show relative fitness calculated from relative growth predicted by our approach.</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634C42" w:rsidRDefault="004E2D88" w:rsidP="004E2D88">
      <w:pPr>
        <w:pStyle w:val="Heading2"/>
        <w:spacing w:line="360" w:lineRule="auto"/>
        <w:ind w:firstLine="284"/>
      </w:pPr>
      <w:r w:rsidRPr="00634C42">
        <w:t xml:space="preserve">Application: estimating the fitness cost of expressing the </w:t>
      </w:r>
      <w:r w:rsidRPr="00634C42">
        <w:rPr>
          <w:i/>
          <w:iCs/>
        </w:rPr>
        <w:t>lac</w:t>
      </w:r>
      <w:r w:rsidRPr="00634C42">
        <w:t xml:space="preserve"> operon</w:t>
      </w:r>
    </w:p>
    <w:p w14:paraId="3EADF3B3" w14:textId="6E1218F6" w:rsidR="004C78E5" w:rsidRDefault="00EA764C">
      <w:r>
        <w:t xml:space="preserve">We </w:t>
      </w:r>
      <w:r w:rsidR="00383DE1">
        <w:t xml:space="preserve">now </w:t>
      </w:r>
      <w:r>
        <w:t>turn our attention to an application of our</w:t>
      </w:r>
      <w:r w:rsidR="00383DE1">
        <w:t xml:space="preserve"> computational</w:t>
      </w:r>
      <w:r>
        <w:t xml:space="preserve"> </w:t>
      </w:r>
      <w:r w:rsidR="00383DE1">
        <w:t xml:space="preserve">approach. Specifically, we were interested in estimating </w:t>
      </w:r>
      <w:r w:rsidR="003F0C07">
        <w:t xml:space="preserve">the relative fitness cost of expressing the </w:t>
      </w:r>
      <w:r w:rsidR="003F0C07">
        <w:rPr>
          <w:i/>
          <w:iCs/>
        </w:rPr>
        <w:t>lac</w:t>
      </w:r>
      <w:r w:rsidR="003F0C07">
        <w:t xml:space="preserve"> </w:t>
      </w:r>
      <w:r w:rsidR="006A7717">
        <w:t>operon</w:t>
      </w:r>
      <w:r w:rsidR="00383DE1">
        <w:t xml:space="preserve"> in strains of </w:t>
      </w:r>
      <w:r w:rsidR="00383DE1">
        <w:rPr>
          <w:i/>
          <w:iCs/>
        </w:rPr>
        <w:t xml:space="preserve">E. coli </w:t>
      </w:r>
      <w:r w:rsidR="00383DE1">
        <w:t xml:space="preserve">that </w:t>
      </w:r>
      <w:r w:rsidR="0062178F">
        <w:t>isolated from a long-term experiment in which initially identical populations were selected in a series o</w:t>
      </w:r>
      <w:r w:rsidR="0062178F">
        <w:t xml:space="preserve">f distinct lactose containing </w:t>
      </w:r>
      <w:r w:rsidR="0062178F">
        <w:t xml:space="preserve">environments </w:t>
      </w:r>
      <w:r w:rsidR="00383DE1">
        <w:fldChar w:fldCharType="begin" w:fldLock="1"/>
      </w:r>
      <w:r w:rsidR="00383DE1">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383DE1">
        <w:fldChar w:fldCharType="separate"/>
      </w:r>
      <w:r w:rsidR="00383DE1" w:rsidRPr="00667056">
        <w:rPr>
          <w:noProof/>
        </w:rPr>
        <w:t>(15)</w:t>
      </w:r>
      <w:r w:rsidR="00383DE1">
        <w:fldChar w:fldCharType="end"/>
      </w:r>
      <w:r w:rsidR="00383DE1">
        <w:t xml:space="preserve">. Experimental estimation of relative fitness requires </w:t>
      </w:r>
      <w:r w:rsidR="003F0C07">
        <w:t>grow</w:t>
      </w:r>
      <w:r w:rsidR="00383DE1">
        <w:t>ing</w:t>
      </w:r>
      <w:r w:rsidR="003F0C07">
        <w:t xml:space="preserve"> isogenic strains with different expression levels in </w:t>
      </w:r>
      <w:r w:rsidR="006A7717">
        <w:t xml:space="preserve">a </w:t>
      </w:r>
      <w:r w:rsidR="003F0C07">
        <w:t>mixed culture</w:t>
      </w:r>
      <w:r w:rsidR="00383DE1">
        <w:t>. M</w:t>
      </w:r>
      <w:r w:rsidR="003F0C07">
        <w:t xml:space="preserve">anipulation of the expression level is done either by changing the genotype or </w:t>
      </w:r>
      <w:r w:rsidR="0062178F">
        <w:t xml:space="preserve">the </w:t>
      </w:r>
      <w:r w:rsidR="0062178F">
        <w:t>environmental concentration of some inducer</w:t>
      </w:r>
      <w:r w:rsidR="00925738">
        <w:t xml:space="preserve">, </w:t>
      </w:r>
      <w:r w:rsidR="0062178F">
        <w:t xml:space="preserve">e.g. </w:t>
      </w:r>
      <w:r w:rsidR="00383DE1" w:rsidRPr="003F0C07">
        <w:t>IPTG</w:t>
      </w:r>
      <w:r w:rsidR="00383DE1">
        <w:t xml:space="preserve"> (</w:t>
      </w:r>
      <w:r w:rsidR="003F0C07" w:rsidRPr="003F0C07">
        <w:t>Isopropyl-</w:t>
      </w:r>
      <w:r w:rsidR="003F0C07">
        <w:rPr>
          <w:lang w:val="el-GR"/>
        </w:rPr>
        <w:t>β</w:t>
      </w:r>
      <w:r w:rsidR="003F0C07" w:rsidRPr="003F0C07">
        <w:t>-D-</w:t>
      </w:r>
      <w:proofErr w:type="spellStart"/>
      <w:r w:rsidR="003F0C07" w:rsidRPr="003F0C07">
        <w:t>thiogalactoside</w:t>
      </w:r>
      <w:proofErr w:type="spellEnd"/>
      <w:r w:rsidR="00383DE1">
        <w:t>)</w:t>
      </w:r>
      <w:r w:rsidR="003F0C07">
        <w:t xml:space="preserve">, </w:t>
      </w:r>
      <w:r w:rsidR="003F0C07" w:rsidRPr="003F0C07">
        <w:t>a molecular analog of allolactose</w:t>
      </w:r>
      <w:r w:rsidR="003F0C07">
        <w:t xml:space="preserve">. However, </w:t>
      </w:r>
      <w:r w:rsidR="003F0C07">
        <w:lastRenderedPageBreak/>
        <w:t xml:space="preserve">changing the genotype can have pleiotropic effects on fitness, and strains growing in </w:t>
      </w:r>
      <w:r w:rsidR="006A7717">
        <w:t xml:space="preserve">a mixed </w:t>
      </w:r>
      <w:r w:rsidR="003F0C07">
        <w:t xml:space="preserve">culture cannot experience different </w:t>
      </w:r>
      <w:r w:rsidR="003425C4">
        <w:t xml:space="preserve">inducer </w:t>
      </w:r>
      <w:r w:rsidR="003F0C07">
        <w:t xml:space="preserve">concentrations due to </w:t>
      </w:r>
      <w:r w:rsidR="006A7717">
        <w:t xml:space="preserve">their </w:t>
      </w:r>
      <w:r w:rsidR="003F0C07">
        <w:t xml:space="preserve">shared environment. </w:t>
      </w:r>
    </w:p>
    <w:p w14:paraId="2F1C1F71" w14:textId="0E345779" w:rsidR="00C94948" w:rsidRDefault="003F0C07">
      <w:r>
        <w:t>To resolve this</w:t>
      </w:r>
      <w:r w:rsidR="00383DE1">
        <w:t xml:space="preserve"> problem</w:t>
      </w:r>
      <w:r>
        <w:t xml:space="preserve"> and estimat</w:t>
      </w:r>
      <w:r w:rsidR="00383DE1">
        <w:t xml:space="preserve">e </w:t>
      </w:r>
      <w:r w:rsidR="006A7717">
        <w:t>the</w:t>
      </w:r>
      <w:r>
        <w:t xml:space="preserve"> fitness cost of</w:t>
      </w:r>
      <w:r w:rsidR="00383DE1">
        <w:t xml:space="preserve"> expressing the </w:t>
      </w:r>
      <w:r>
        <w:rPr>
          <w:i/>
          <w:iCs/>
        </w:rPr>
        <w:t>lac</w:t>
      </w:r>
      <w:r>
        <w:t xml:space="preserve"> </w:t>
      </w:r>
      <w:r w:rsidR="00383DE1">
        <w:t>operon</w:t>
      </w:r>
      <w:r>
        <w:t xml:space="preserve">, growth curves were measured in mono-culture with </w:t>
      </w:r>
      <w:r w:rsidR="00DC0A28">
        <w:t xml:space="preserve">and without </w:t>
      </w:r>
      <w:r>
        <w:t>IPTG</w:t>
      </w:r>
      <w:r w:rsidR="00383DE1">
        <w:t xml:space="preserve"> (experiments</w:t>
      </w:r>
      <w:r w:rsidR="003F6167">
        <w:t xml:space="preserve"> were similar to the </w:t>
      </w:r>
      <w:proofErr w:type="spellStart"/>
      <w:r w:rsidR="003F6167">
        <w:rPr>
          <w:i/>
          <w:iCs/>
        </w:rPr>
        <w:t>lacI</w:t>
      </w:r>
      <w:proofErr w:type="spellEnd"/>
      <w:r w:rsidR="003F6167">
        <w:rPr>
          <w:i/>
          <w:iCs/>
        </w:rPr>
        <w:t xml:space="preserve"> experiments</w:t>
      </w:r>
      <w:r w:rsidR="003F6167">
        <w:t xml:space="preserve"> used for validation)</w:t>
      </w:r>
      <w:r w:rsidR="00383DE1">
        <w:t>. T</w:t>
      </w:r>
      <w:r w:rsidR="00DC0A28">
        <w:t xml:space="preserve">hese growth curves were used to predict growth in </w:t>
      </w:r>
      <w:r w:rsidR="006A7717">
        <w:t xml:space="preserve">a </w:t>
      </w:r>
      <w:r w:rsidR="00DC0A28">
        <w:t>mixed</w:t>
      </w:r>
      <w:r w:rsidR="006A7717">
        <w:t xml:space="preserve"> </w:t>
      </w:r>
      <w:r w:rsidR="00DC0A28">
        <w:t xml:space="preserve">culture and </w:t>
      </w:r>
      <w:r w:rsidR="003425C4">
        <w:t xml:space="preserve">then to </w:t>
      </w:r>
      <w:r w:rsidR="00DC0A28">
        <w:t>estimate</w:t>
      </w:r>
      <w:r w:rsidR="00C94948">
        <w:t xml:space="preserve"> the</w:t>
      </w:r>
      <w:r w:rsidR="00DC0A28">
        <w:t xml:space="preserve"> fitness </w:t>
      </w:r>
      <w:r w:rsidR="00C94948">
        <w:t xml:space="preserve">cost of growth with IPTG relative to growth without IPTG. Applied to multiple IPTG concentrations and multiple 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7"/>
                    <a:stretch>
                      <a:fillRect/>
                    </a:stretch>
                  </pic:blipFill>
                  <pic:spPr>
                    <a:xfrm>
                      <a:off x="0" y="0"/>
                      <a:ext cx="3657600" cy="3263900"/>
                    </a:xfrm>
                    <a:prstGeom prst="rect">
                      <a:avLst/>
                    </a:prstGeom>
                  </pic:spPr>
                </pic:pic>
              </a:graphicData>
            </a:graphic>
          </wp:inline>
        </w:drawing>
      </w:r>
    </w:p>
    <w:p w14:paraId="57F48D98" w14:textId="0C2166CA" w:rsidR="00660A13" w:rsidRDefault="00C94948" w:rsidP="00660A13">
      <w:pPr>
        <w:pStyle w:val="Caption"/>
        <w:jc w:val="center"/>
        <w:rPr>
          <w:b w:val="0"/>
          <w:bCs w:val="0"/>
          <w:color w:val="000000" w:themeColor="text1"/>
          <w:sz w:val="22"/>
          <w:szCs w:val="22"/>
        </w:rPr>
      </w:pPr>
      <w:bookmarkStart w:id="14"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14"/>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r w:rsidR="003F6167">
        <w:rPr>
          <w:b w:val="0"/>
          <w:bCs w:val="0"/>
          <w:color w:val="000000" w:themeColor="text1"/>
          <w:sz w:val="22"/>
          <w:szCs w:val="22"/>
        </w:rPr>
        <w:t xml:space="preserve">Since expression </w:t>
      </w:r>
      <w:r w:rsidR="00031E11">
        <w:rPr>
          <w:b w:val="0"/>
          <w:bCs w:val="0"/>
          <w:color w:val="000000" w:themeColor="text1"/>
          <w:sz w:val="22"/>
          <w:szCs w:val="22"/>
        </w:rPr>
        <w:t xml:space="preserve">is </w:t>
      </w:r>
      <w:r w:rsidR="003F6167">
        <w:rPr>
          <w:b w:val="0"/>
          <w:bCs w:val="0"/>
          <w:color w:val="000000" w:themeColor="text1"/>
          <w:sz w:val="22"/>
          <w:szCs w:val="22"/>
        </w:rPr>
        <w:t xml:space="preserve">induced by IPTG concentration, competing strains that grow in a shared environment cannot </w:t>
      </w:r>
      <w:r w:rsidR="00031E11">
        <w:rPr>
          <w:b w:val="0"/>
          <w:bCs w:val="0"/>
          <w:color w:val="000000" w:themeColor="text1"/>
          <w:sz w:val="22"/>
          <w:szCs w:val="22"/>
        </w:rPr>
        <w:t xml:space="preserve">have </w:t>
      </w:r>
      <w:r w:rsidR="003F6167">
        <w:rPr>
          <w:b w:val="0"/>
          <w:bCs w:val="0"/>
          <w:color w:val="000000" w:themeColor="text1"/>
          <w:sz w:val="22"/>
          <w:szCs w:val="22"/>
        </w:rPr>
        <w:t xml:space="preserve">different expression levels. Our approach was therefore applied on growth curves from mono-cultures with and without </w:t>
      </w:r>
      <w:r w:rsidR="00031E11">
        <w:rPr>
          <w:b w:val="0"/>
          <w:bCs w:val="0"/>
          <w:color w:val="000000" w:themeColor="text1"/>
          <w:sz w:val="22"/>
          <w:szCs w:val="22"/>
        </w:rPr>
        <w:t xml:space="preserve">IPTG </w:t>
      </w:r>
      <w:r w:rsidR="003F6167">
        <w:rPr>
          <w:b w:val="0"/>
          <w:bCs w:val="0"/>
          <w:color w:val="000000" w:themeColor="text1"/>
          <w:sz w:val="22"/>
          <w:szCs w:val="22"/>
        </w:rPr>
        <w:t xml:space="preserve">to predict the fitness cost </w:t>
      </w:r>
      <w:r w:rsidR="003F6167" w:rsidRPr="003F6167">
        <w:rPr>
          <w:b w:val="0"/>
          <w:bCs w:val="0"/>
          <w:color w:val="000000" w:themeColor="text1"/>
          <w:sz w:val="22"/>
          <w:szCs w:val="22"/>
        </w:rPr>
        <w:t>(</w:t>
      </w:r>
      <w:r w:rsidR="003F6167">
        <w:rPr>
          <w:b w:val="0"/>
          <w:bCs w:val="0"/>
          <w:i/>
          <w:iCs/>
          <w:color w:val="000000" w:themeColor="text1"/>
          <w:sz w:val="22"/>
          <w:szCs w:val="22"/>
        </w:rPr>
        <w:t>1-W</w:t>
      </w:r>
      <w:r w:rsidR="003F6167" w:rsidRPr="00634C42">
        <w:rPr>
          <w:b w:val="0"/>
          <w:bCs w:val="0"/>
          <w:color w:val="000000" w:themeColor="text1"/>
          <w:sz w:val="22"/>
          <w:szCs w:val="22"/>
        </w:rPr>
        <w:t>, eq. 4</w:t>
      </w:r>
      <w:r w:rsidR="003F6167">
        <w:rPr>
          <w:b w:val="0"/>
          <w:bCs w:val="0"/>
          <w:color w:val="000000" w:themeColor="text1"/>
          <w:sz w:val="22"/>
          <w:szCs w:val="22"/>
        </w:rPr>
        <w:t xml:space="preserve">) of expressing the </w:t>
      </w:r>
      <w:r w:rsidR="003F6167">
        <w:rPr>
          <w:b w:val="0"/>
          <w:bCs w:val="0"/>
          <w:i/>
          <w:iCs/>
          <w:color w:val="000000" w:themeColor="text1"/>
          <w:sz w:val="22"/>
          <w:szCs w:val="22"/>
        </w:rPr>
        <w:t>lac</w:t>
      </w:r>
      <w:r w:rsidR="003F6167">
        <w:rPr>
          <w:b w:val="0"/>
          <w:bCs w:val="0"/>
          <w:color w:val="000000" w:themeColor="text1"/>
          <w:sz w:val="22"/>
          <w:szCs w:val="22"/>
        </w:rPr>
        <w:t xml:space="preserve"> operon. </w:t>
      </w:r>
      <w:r w:rsidR="00660A13">
        <w:rPr>
          <w:b w:val="0"/>
          <w:bCs w:val="0"/>
          <w:color w:val="000000" w:themeColor="text1"/>
          <w:sz w:val="22"/>
          <w:szCs w:val="22"/>
        </w:rPr>
        <w:t xml:space="preserve">Blue </w:t>
      </w:r>
      <w:r w:rsidR="00894586">
        <w:rPr>
          <w:b w:val="0"/>
          <w:bCs w:val="0"/>
          <w:color w:val="000000" w:themeColor="text1"/>
          <w:sz w:val="22"/>
          <w:szCs w:val="22"/>
        </w:rPr>
        <w:t xml:space="preserve">symbols </w:t>
      </w:r>
      <w:r w:rsidR="00660A13">
        <w:rPr>
          <w:b w:val="0"/>
          <w:bCs w:val="0"/>
          <w:color w:val="000000" w:themeColor="text1"/>
          <w:sz w:val="22"/>
          <w:szCs w:val="22"/>
        </w:rPr>
        <w:t xml:space="preserve">denote </w:t>
      </w:r>
      <w:r w:rsidR="006A7717">
        <w:rPr>
          <w:b w:val="0"/>
          <w:bCs w:val="0"/>
          <w:color w:val="000000" w:themeColor="text1"/>
          <w:sz w:val="22"/>
          <w:szCs w:val="22"/>
        </w:rPr>
        <w:t xml:space="preserve">the </w:t>
      </w:r>
      <w:r w:rsidR="003F6167">
        <w:rPr>
          <w:b w:val="0"/>
          <w:bCs w:val="0"/>
          <w:color w:val="000000" w:themeColor="text1"/>
          <w:sz w:val="22"/>
          <w:szCs w:val="22"/>
        </w:rPr>
        <w:t xml:space="preserve">estimated </w:t>
      </w:r>
      <w:r w:rsidR="00660A13">
        <w:rPr>
          <w:b w:val="0"/>
          <w:bCs w:val="0"/>
          <w:color w:val="000000" w:themeColor="text1"/>
          <w:sz w:val="22"/>
          <w:szCs w:val="22"/>
        </w:rPr>
        <w:t>fitness cost</w:t>
      </w:r>
      <w:r w:rsidR="003F6167">
        <w:rPr>
          <w:b w:val="0"/>
          <w:bCs w:val="0"/>
          <w:color w:val="000000" w:themeColor="text1"/>
          <w:sz w:val="22"/>
          <w:szCs w:val="22"/>
        </w:rPr>
        <w:t xml:space="preserve"> (y-axis) for different expression levels</w:t>
      </w:r>
      <w:r w:rsidR="00660A13">
        <w:rPr>
          <w:b w:val="0"/>
          <w:bCs w:val="0"/>
          <w:color w:val="000000" w:themeColor="text1"/>
          <w:sz w:val="22"/>
          <w:szCs w:val="22"/>
        </w:rPr>
        <w:t xml:space="preserve"> </w:t>
      </w:r>
      <w:r w:rsidR="006A7717">
        <w:rPr>
          <w:b w:val="0"/>
          <w:bCs w:val="0"/>
          <w:color w:val="000000" w:themeColor="text1"/>
          <w:sz w:val="22"/>
          <w:szCs w:val="22"/>
        </w:rPr>
        <w:t>(x-</w:t>
      </w:r>
      <w:r w:rsidR="003F6167">
        <w:rPr>
          <w:b w:val="0"/>
          <w:bCs w:val="0"/>
          <w:color w:val="000000" w:themeColor="text1"/>
          <w:sz w:val="22"/>
          <w:szCs w:val="22"/>
        </w:rPr>
        <w:t xml:space="preserve">axis, </w:t>
      </w:r>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p>
    <w:p w14:paraId="7113F9E8" w14:textId="712E0D50" w:rsidR="007A7F01" w:rsidRPr="0025589C" w:rsidRDefault="007A7F01" w:rsidP="00C34C28">
      <w:pPr>
        <w:pStyle w:val="Heading1"/>
        <w:spacing w:line="360" w:lineRule="auto"/>
        <w:ind w:firstLine="284"/>
      </w:pPr>
      <w:r w:rsidRPr="00674F4C">
        <w:t>Discussion</w:t>
      </w:r>
    </w:p>
    <w:p w14:paraId="2C64AB66" w14:textId="63C6A6BF" w:rsidR="00C828BF" w:rsidRPr="00634C42" w:rsidRDefault="007A7F01">
      <w:pPr>
        <w:rPr>
          <w:highlight w:val="yellow"/>
        </w:rPr>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r w:rsidR="00B96C01" w:rsidRPr="0025589C">
        <w:t xml:space="preserve">this </w:t>
      </w:r>
      <w:r w:rsidR="00CD2EF9" w:rsidRPr="0025589C">
        <w:t>new approach</w:t>
      </w:r>
      <w:r w:rsidR="00092C8C">
        <w:t xml:space="preserve"> using two </w:t>
      </w:r>
      <w:r w:rsidR="00C828BF">
        <w:t>different</w:t>
      </w:r>
      <w:r w:rsidR="00092C8C">
        <w:t xml:space="preserve"> experimental </w:t>
      </w:r>
      <w:r w:rsidR="00092C8C" w:rsidRPr="00C828BF">
        <w:t>setups. Our approach</w:t>
      </w:r>
      <w:r w:rsidRPr="00C828BF">
        <w:t xml:space="preserve"> performed </w:t>
      </w:r>
      <w:r w:rsidR="00092C8C" w:rsidRPr="00C828BF">
        <w:t xml:space="preserve">well, and </w:t>
      </w:r>
      <w:r w:rsidR="00B96C01" w:rsidRPr="00C828BF">
        <w:t>far</w:t>
      </w:r>
      <w:r w:rsidRPr="00C828BF">
        <w:t xml:space="preserve"> better than the </w:t>
      </w:r>
      <w:r w:rsidR="00F4206B" w:rsidRPr="00C828BF">
        <w:t xml:space="preserve">approach </w:t>
      </w:r>
      <w:r w:rsidRPr="00C828BF">
        <w:t>commonly used in the literature</w:t>
      </w:r>
      <w:r w:rsidR="00BE030C" w:rsidRPr="00C828BF">
        <w:t xml:space="preserve"> (</w:t>
      </w:r>
      <w:r w:rsidR="00BE030C" w:rsidRPr="00634C42">
        <w:rPr>
          <w:b/>
          <w:bCs/>
        </w:rPr>
        <w:fldChar w:fldCharType="begin"/>
      </w:r>
      <w:r w:rsidR="00BE030C" w:rsidRPr="00C828BF">
        <w:rPr>
          <w:b/>
          <w:bCs/>
        </w:rPr>
        <w:instrText xml:space="preserve"> REF _Ref509481405 \h  \* MERGEFORMAT </w:instrText>
      </w:r>
      <w:r w:rsidR="00BE030C" w:rsidRPr="00634C42">
        <w:rPr>
          <w:b/>
          <w:bCs/>
        </w:rPr>
      </w:r>
      <w:r w:rsidR="00BE030C" w:rsidRPr="00634C42">
        <w:rPr>
          <w:b/>
          <w:bCs/>
        </w:rPr>
        <w:fldChar w:fldCharType="separate"/>
      </w:r>
      <w:r w:rsidR="00BE030C" w:rsidRPr="00C828BF">
        <w:rPr>
          <w:b/>
          <w:bCs/>
          <w:color w:val="000000" w:themeColor="text1"/>
          <w:sz w:val="22"/>
          <w:szCs w:val="22"/>
        </w:rPr>
        <w:t>Figure</w:t>
      </w:r>
      <w:r w:rsidR="00092C8C" w:rsidRPr="00C828BF">
        <w:rPr>
          <w:b/>
          <w:bCs/>
          <w:color w:val="000000" w:themeColor="text1"/>
          <w:sz w:val="22"/>
          <w:szCs w:val="22"/>
        </w:rPr>
        <w:t>s</w:t>
      </w:r>
      <w:r w:rsidR="00BE030C" w:rsidRPr="00C828BF">
        <w:rPr>
          <w:b/>
          <w:bCs/>
          <w:color w:val="000000" w:themeColor="text1"/>
          <w:sz w:val="22"/>
          <w:szCs w:val="22"/>
        </w:rPr>
        <w:t xml:space="preserve"> </w:t>
      </w:r>
      <w:r w:rsidR="00BE030C" w:rsidRPr="00C828BF">
        <w:rPr>
          <w:b/>
          <w:bCs/>
          <w:noProof/>
          <w:color w:val="000000" w:themeColor="text1"/>
          <w:sz w:val="22"/>
          <w:szCs w:val="22"/>
        </w:rPr>
        <w:t>5</w:t>
      </w:r>
      <w:r w:rsidR="00BE030C" w:rsidRPr="00634C42">
        <w:rPr>
          <w:b/>
          <w:bCs/>
        </w:rPr>
        <w:fldChar w:fldCharType="end"/>
      </w:r>
      <w:r w:rsidR="00092C8C" w:rsidRPr="00C828BF">
        <w:rPr>
          <w:b/>
          <w:bCs/>
        </w:rPr>
        <w:t>-</w:t>
      </w:r>
      <w:r w:rsidR="00092C8C" w:rsidRPr="00634C42">
        <w:rPr>
          <w:b/>
          <w:bCs/>
        </w:rPr>
        <w:fldChar w:fldCharType="begin"/>
      </w:r>
      <w:r w:rsidR="00092C8C" w:rsidRPr="00634C42">
        <w:rPr>
          <w:b/>
          <w:bCs/>
        </w:rPr>
        <w:instrText xml:space="preserve"> REF _Ref529887764 \h  \* MERGEFORMAT </w:instrText>
      </w:r>
      <w:r w:rsidR="00092C8C" w:rsidRPr="00634C42">
        <w:rPr>
          <w:b/>
          <w:bCs/>
        </w:rPr>
      </w:r>
      <w:r w:rsidR="00092C8C" w:rsidRPr="00634C42">
        <w:rPr>
          <w:b/>
          <w:bCs/>
        </w:rPr>
        <w:fldChar w:fldCharType="separate"/>
      </w:r>
      <w:r w:rsidR="00092C8C" w:rsidRPr="00634C42">
        <w:rPr>
          <w:b/>
          <w:bCs/>
          <w:noProof/>
          <w:color w:val="000000" w:themeColor="text1"/>
          <w:sz w:val="22"/>
          <w:szCs w:val="22"/>
        </w:rPr>
        <w:t>6</w:t>
      </w:r>
      <w:r w:rsidR="00092C8C" w:rsidRPr="00634C42">
        <w:rPr>
          <w:b/>
          <w:bCs/>
        </w:rPr>
        <w:fldChar w:fldCharType="end"/>
      </w:r>
      <w:r w:rsidR="00BE030C" w:rsidRPr="00C828BF">
        <w:t>)</w:t>
      </w:r>
      <w:r w:rsidRPr="00C828BF">
        <w:t>.</w:t>
      </w:r>
      <w:r w:rsidR="00CD2EF9" w:rsidRPr="00C828BF">
        <w:t xml:space="preserve"> </w:t>
      </w:r>
      <w:r w:rsidR="00C828BF" w:rsidRPr="00C828BF">
        <w:t>These experimental</w:t>
      </w:r>
      <w:r w:rsidR="00C828BF">
        <w:t xml:space="preserve"> validations provide strong support for this new </w:t>
      </w:r>
      <w:r w:rsidR="00C828BF" w:rsidRPr="00C828BF">
        <w:lastRenderedPageBreak/>
        <w:t xml:space="preserve">approach. </w:t>
      </w:r>
      <w:r w:rsidR="00C828BF" w:rsidRPr="00634C42">
        <w:t xml:space="preserve">Indeed, our approach has already been used to estimate relative fitness of an </w:t>
      </w:r>
      <w:r w:rsidR="00C828BF" w:rsidRPr="00634C42">
        <w:rPr>
          <w:i/>
          <w:iCs/>
        </w:rPr>
        <w:t>E. coli</w:t>
      </w:r>
      <w:r w:rsidR="00C828BF" w:rsidRPr="00634C42">
        <w:t xml:space="preserve"> strain in which the arginine codons CGU and CGC were edited to CGG in 60 highly-expressed genes </w:t>
      </w:r>
      <w:r w:rsidR="00C828BF" w:rsidRPr="00634C42">
        <w:fldChar w:fldCharType="begin" w:fldLock="1"/>
      </w:r>
      <w:r w:rsidR="00C828BF"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634C42">
        <w:fldChar w:fldCharType="separate"/>
      </w:r>
      <w:r w:rsidR="00C828BF" w:rsidRPr="00634C42">
        <w:rPr>
          <w:noProof/>
        </w:rPr>
        <w:t>(18)</w:t>
      </w:r>
      <w:r w:rsidR="00C828BF" w:rsidRPr="00634C42">
        <w:fldChar w:fldCharType="end"/>
      </w:r>
      <w:r w:rsidR="00C828BF" w:rsidRPr="00634C42">
        <w:t>.</w:t>
      </w:r>
    </w:p>
    <w:p w14:paraId="3D5813A9" w14:textId="25572D29" w:rsidR="00AD1636" w:rsidRDefault="004B3D8A" w:rsidP="00C34C28">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18307BB" w14:textId="5F810E25" w:rsidR="00C828BF" w:rsidRPr="00643E5F" w:rsidRDefault="007A7F01">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1FFD0A0E" w:rsidR="00257F74" w:rsidRDefault="00390455" w:rsidP="00C34C28">
      <w:r w:rsidRPr="00634C42">
        <w:t xml:space="preserve">Our approach is useful even for laboratories that have considerable experience </w:t>
      </w:r>
      <w:r w:rsidR="003B18C6" w:rsidRPr="00634C42">
        <w:t>performing</w:t>
      </w:r>
      <w:r w:rsidRPr="00634C42">
        <w:t xml:space="preserve"> competition experiments. First, </w:t>
      </w:r>
      <w:r w:rsidR="00E318D0" w:rsidRPr="00634C42">
        <w:t xml:space="preserve">our approach is useful for predicting results of competitions that </w:t>
      </w:r>
      <w:r w:rsidR="003B18C6" w:rsidRPr="00634C42">
        <w:t>are impossible to</w:t>
      </w:r>
      <w:r w:rsidR="00E318D0" w:rsidRPr="00634C42">
        <w:t xml:space="preserve"> perform. We demonstrate</w:t>
      </w:r>
      <w:r w:rsidR="003B18C6" w:rsidRPr="00634C42">
        <w:t>d</w:t>
      </w:r>
      <w:r w:rsidR="00E318D0" w:rsidRPr="00634C42">
        <w:t xml:space="preserve"> this by measuring growth of an </w:t>
      </w:r>
      <w:r w:rsidR="00E318D0" w:rsidRPr="00634C42">
        <w:rPr>
          <w:i/>
          <w:iCs/>
        </w:rPr>
        <w:t>E. coli</w:t>
      </w:r>
      <w:r w:rsidR="00E318D0" w:rsidRPr="00634C42">
        <w:t xml:space="preserve"> strain </w:t>
      </w:r>
      <w:r w:rsidR="00894586">
        <w:t xml:space="preserve">at different concentrations of </w:t>
      </w:r>
      <w:r w:rsidR="00E318D0" w:rsidRPr="00634C42">
        <w:t xml:space="preserve">IPTG, which induces expression of the </w:t>
      </w:r>
      <w:r w:rsidR="00E318D0" w:rsidRPr="00634C42">
        <w:rPr>
          <w:i/>
          <w:iCs/>
        </w:rPr>
        <w:t>lac</w:t>
      </w:r>
      <w:r w:rsidR="00E318D0" w:rsidRPr="00634C42">
        <w:t xml:space="preserve"> operon. </w:t>
      </w:r>
      <w:r w:rsidR="00C828BF" w:rsidRPr="00634C42">
        <w:t>W</w:t>
      </w:r>
      <w:r w:rsidR="00E318D0" w:rsidRPr="00634C42">
        <w:t>e use</w:t>
      </w:r>
      <w:r w:rsidR="003B18C6" w:rsidRPr="00634C42">
        <w:t>d</w:t>
      </w:r>
      <w:r w:rsidR="00E318D0" w:rsidRPr="00634C42">
        <w:t xml:space="preserve"> our </w:t>
      </w:r>
      <w:r w:rsidR="003B18C6" w:rsidRPr="00634C42">
        <w:t xml:space="preserve">computational approach to </w:t>
      </w:r>
      <w:r w:rsidR="00E318D0" w:rsidRPr="00634C42">
        <w:t>predict how two populations of this strain would grow if it was possible to compete them in a mixed culture while keeping their IPTG exposure</w:t>
      </w:r>
      <w:r w:rsidR="003B18C6" w:rsidRPr="00634C42">
        <w:t>s</w:t>
      </w:r>
      <w:r w:rsidR="00E318D0" w:rsidRPr="00634C42">
        <w:t xml:space="preserve"> different. </w:t>
      </w:r>
      <w:r w:rsidR="00C828BF" w:rsidRPr="00634C42">
        <w:t>W</w:t>
      </w:r>
      <w:r w:rsidR="00E318D0" w:rsidRPr="00634C42">
        <w:t xml:space="preserve">e </w:t>
      </w:r>
      <w:r w:rsidR="00C828BF" w:rsidRPr="00634C42">
        <w:t xml:space="preserve">then </w:t>
      </w:r>
      <w:r w:rsidR="00E318D0" w:rsidRPr="00634C42">
        <w:t xml:space="preserve">used </w:t>
      </w:r>
      <w:r w:rsidR="003B18C6" w:rsidRPr="00634C42">
        <w:t xml:space="preserve">this </w:t>
      </w:r>
      <w:r w:rsidR="00E318D0" w:rsidRPr="00634C42">
        <w:t xml:space="preserve">prediction to estimate the fitness cost of expressing the </w:t>
      </w:r>
      <w:r w:rsidR="00E318D0" w:rsidRPr="00634C42">
        <w:rPr>
          <w:i/>
          <w:iCs/>
        </w:rPr>
        <w:t>lac</w:t>
      </w:r>
      <w:r w:rsidR="00E318D0" w:rsidRPr="00634C42">
        <w:t xml:space="preserve"> proteins</w:t>
      </w:r>
      <w:r w:rsidR="003B18C6" w:rsidRPr="00634C42">
        <w:t xml:space="preserve"> (</w:t>
      </w:r>
      <w:r w:rsidR="003B18C6" w:rsidRPr="00634C42">
        <w:rPr>
          <w:b/>
          <w:bCs/>
        </w:rPr>
        <w:fldChar w:fldCharType="begin"/>
      </w:r>
      <w:r w:rsidR="003B18C6" w:rsidRPr="00634C42">
        <w:rPr>
          <w:b/>
          <w:bCs/>
        </w:rPr>
        <w:instrText xml:space="preserve"> REF _Ref529890310 \h  \* MERGEFORMAT </w:instrText>
      </w:r>
      <w:r w:rsidR="003B18C6" w:rsidRPr="00634C42">
        <w:rPr>
          <w:b/>
          <w:bCs/>
        </w:rPr>
      </w:r>
      <w:r w:rsidR="003B18C6" w:rsidRPr="00634C42">
        <w:rPr>
          <w:b/>
          <w:bCs/>
        </w:rPr>
        <w:fldChar w:fldCharType="separate"/>
      </w:r>
      <w:r w:rsidR="003B18C6" w:rsidRPr="00C828BF">
        <w:rPr>
          <w:b/>
          <w:bCs/>
          <w:color w:val="000000" w:themeColor="text1"/>
          <w:sz w:val="22"/>
          <w:szCs w:val="22"/>
        </w:rPr>
        <w:t>Figure 7</w:t>
      </w:r>
      <w:r w:rsidR="003B18C6" w:rsidRPr="00634C42">
        <w:rPr>
          <w:b/>
          <w:bCs/>
        </w:rPr>
        <w:fldChar w:fldCharType="end"/>
      </w:r>
      <w:r w:rsidR="003B18C6" w:rsidRPr="00634C42">
        <w:t>)</w:t>
      </w:r>
      <w:r w:rsidR="00E318D0" w:rsidRPr="00634C42">
        <w:t xml:space="preserve">. </w:t>
      </w:r>
      <w:r w:rsidR="00D5398E" w:rsidRPr="00634C42">
        <w:t xml:space="preserve">We suggest </w:t>
      </w:r>
      <w:r w:rsidR="003B18C6" w:rsidRPr="00634C42">
        <w:t xml:space="preserve">that </w:t>
      </w:r>
      <w:r w:rsidR="00D5398E" w:rsidRPr="00634C42">
        <w:t xml:space="preserve">our approach </w:t>
      </w:r>
      <w:r w:rsidR="003B18C6" w:rsidRPr="00634C42">
        <w:t xml:space="preserve">be </w:t>
      </w:r>
      <w:r w:rsidR="00D5398E" w:rsidRPr="00634C42">
        <w:t>can similarly applied to predict the relative growth of strains experiencing different drug or nutrient concentrations.</w:t>
      </w:r>
      <w:r w:rsidR="00BE030C" w:rsidRPr="00C828BF">
        <w:t xml:space="preserve"> </w:t>
      </w:r>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r w:rsidR="00E318D0" w:rsidRPr="00C828BF">
        <w:t xml:space="preserve">Third, even </w:t>
      </w:r>
      <w:r w:rsidR="005756F6" w:rsidRPr="00C828BF">
        <w:t xml:space="preserve">when competition experiments can be performed, they </w:t>
      </w:r>
      <w:r w:rsidR="00894586">
        <w:t xml:space="preserve">are not usually designed in a way </w:t>
      </w:r>
      <w:r w:rsidR="00894586">
        <w:t xml:space="preserve">that gives insight into </w:t>
      </w:r>
      <w:r w:rsidR="005756F6" w:rsidRPr="00C828BF">
        <w:t>how differences in fitness</w:t>
      </w:r>
      <w:r w:rsidR="005756F6" w:rsidRPr="00643E5F">
        <w:t xml:space="preserve"> relate to differences in growth: is strain 1 fitter than strain 2 due to faster growth rate or due to shorter lag phase? By inferring relative fitness from growth parameters, our approach sheds light on the source of differences in fitness. </w:t>
      </w:r>
      <w:r w:rsidR="005756F6" w:rsidRPr="00643E5F">
        <w:lastRenderedPageBreak/>
        <w:t xml:space="preserve">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3071713C"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8"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w:t>
      </w:r>
      <w:r w:rsidRPr="00C828BF">
        <w:t>programming.</w:t>
      </w:r>
      <w:r w:rsidR="00C51516" w:rsidRPr="00C828BF">
        <w:t xml:space="preserve"> </w:t>
      </w:r>
      <w:r w:rsidR="00F80842" w:rsidRPr="00634C42">
        <w:rPr>
          <w:i/>
          <w:iCs/>
        </w:rPr>
        <w:t>Curveball</w:t>
      </w:r>
      <w:r w:rsidR="00F80842" w:rsidRPr="00634C42">
        <w:t xml:space="preserve"> </w:t>
      </w:r>
      <w:r w:rsidR="00C51516" w:rsidRPr="00634C42">
        <w:t xml:space="preserve">has already been successfully used to estimate relative fitness in </w:t>
      </w:r>
      <w:r w:rsidR="00C51516" w:rsidRPr="00634C42">
        <w:rPr>
          <w:i/>
          <w:iCs/>
        </w:rPr>
        <w:t xml:space="preserve">E. coli </w:t>
      </w:r>
      <w:r w:rsidR="00C51516" w:rsidRPr="00634C42">
        <w:fldChar w:fldCharType="begin" w:fldLock="1"/>
      </w:r>
      <w:r w:rsidR="00F74E04"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634C42">
        <w:fldChar w:fldCharType="separate"/>
      </w:r>
      <w:r w:rsidR="00667056" w:rsidRPr="00634C42">
        <w:rPr>
          <w:noProof/>
        </w:rPr>
        <w:t>(18)</w:t>
      </w:r>
      <w:r w:rsidR="00C51516" w:rsidRPr="00634C42">
        <w:fldChar w:fldCharType="end"/>
      </w:r>
      <w:r w:rsidR="00C51516" w:rsidRPr="00634C42">
        <w:t>.</w:t>
      </w:r>
      <w:r w:rsidRPr="00C828BF">
        <w:t xml:space="preserve"> It is </w:t>
      </w:r>
      <w:r w:rsidRPr="00C828BF">
        <w:rPr>
          <w:i/>
          <w:iCs/>
        </w:rPr>
        <w:t>free</w:t>
      </w:r>
      <w:r w:rsidRPr="00C828BF">
        <w:t xml:space="preserve"> and</w:t>
      </w:r>
      <w:r w:rsidRPr="0025589C">
        <w:t xml:space="preserve">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15" w:name="_Ref439853427"/>
    </w:p>
    <w:p w14:paraId="605BF98C" w14:textId="77777777" w:rsidR="00643E5F" w:rsidRDefault="00643E5F" w:rsidP="00C34C28">
      <w:pPr>
        <w:spacing w:after="200"/>
        <w:rPr>
          <w:rFonts w:eastAsiaTheme="majorEastAsia"/>
          <w:b/>
          <w:bCs/>
          <w:kern w:val="32"/>
          <w:sz w:val="28"/>
          <w:szCs w:val="28"/>
        </w:rPr>
      </w:pPr>
      <w:bookmarkStart w:id="16" w:name="_Ref455590789"/>
      <w:r>
        <w:br w:type="page"/>
      </w:r>
    </w:p>
    <w:p w14:paraId="607869F5" w14:textId="70895A59" w:rsidR="007A7F01" w:rsidRPr="0025589C" w:rsidRDefault="007A7F01" w:rsidP="00C34C28">
      <w:pPr>
        <w:pStyle w:val="Heading1"/>
        <w:spacing w:line="360" w:lineRule="auto"/>
        <w:ind w:firstLine="284"/>
      </w:pPr>
      <w:bookmarkStart w:id="17" w:name="_Ref529956456"/>
      <w:r w:rsidRPr="0025589C">
        <w:lastRenderedPageBreak/>
        <w:t>Materials and Methods</w:t>
      </w:r>
      <w:bookmarkEnd w:id="15"/>
      <w:bookmarkEnd w:id="16"/>
      <w:bookmarkEnd w:id="17"/>
    </w:p>
    <w:p w14:paraId="6840A7B2" w14:textId="725C1626" w:rsidR="00EC4487" w:rsidRPr="00EC4487" w:rsidRDefault="007A7F01" w:rsidP="00C34C28">
      <w:r w:rsidRPr="0025589C">
        <w:rPr>
          <w:b/>
          <w:bCs/>
        </w:rPr>
        <w:t>Strains and plasmids</w:t>
      </w:r>
      <w:r w:rsidR="002347EB">
        <w:rPr>
          <w:b/>
          <w:bCs/>
        </w:rPr>
        <w:t xml:space="preserve">. </w:t>
      </w:r>
      <w:r w:rsidR="002347EB" w:rsidRPr="00634C42">
        <w:rPr>
          <w:i/>
          <w:iCs/>
        </w:rPr>
        <w:t>Fluorescent experiment</w:t>
      </w:r>
      <w:r w:rsidR="002347EB">
        <w:rPr>
          <w:i/>
          <w:iCs/>
        </w:rPr>
        <w:t>s</w:t>
      </w:r>
      <w:r w:rsidR="002347EB" w:rsidRPr="00634C42">
        <w:rPr>
          <w:i/>
          <w:iCs/>
        </w:rPr>
        <w:t>:</w:t>
      </w:r>
      <w:r w:rsidR="002347EB">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085239">
        <w:t>-GFP</w:t>
      </w:r>
      <w:r w:rsidR="00CB1737" w:rsidRPr="0025589C">
        <w:t xml:space="preserve"> (Berman lab, Tel-Aviv University)</w:t>
      </w:r>
      <w:r w:rsidR="00085239">
        <w:t xml:space="preserve"> and</w:t>
      </w:r>
      <w:r w:rsidRPr="0025589C">
        <w:t xml:space="preserve"> TG1</w:t>
      </w:r>
      <w:r w:rsidR="00085239">
        <w:t>-RFP</w:t>
      </w:r>
      <w:r w:rsidR="00B030EA" w:rsidRPr="0025589C">
        <w:t xml:space="preserve"> (Ron lab, Tel-Aviv University)</w:t>
      </w:r>
      <w:r w:rsidR="00085239">
        <w:t xml:space="preserve"> in experiments A and B; and</w:t>
      </w:r>
      <w:r w:rsidRPr="0025589C">
        <w:t xml:space="preserve"> JM109</w:t>
      </w:r>
      <w:r w:rsidR="00085239">
        <w:t>-GFP</w:t>
      </w:r>
      <w:r w:rsidR="00B030EA" w:rsidRPr="0025589C">
        <w:t xml:space="preserve"> (Nir lab, Tel-Aviv University)</w:t>
      </w:r>
      <w:r w:rsidR="00085239">
        <w:t xml:space="preserve"> </w:t>
      </w:r>
      <w:r w:rsidRPr="0025589C">
        <w:t>and K12 MG1655</w:t>
      </w:r>
      <w:r w:rsidR="007942A2" w:rsidRPr="0025589C">
        <w:t>-</w:t>
      </w:r>
      <w:r w:rsidRPr="0025589C">
        <w:t>Δfnr</w:t>
      </w:r>
      <w:r w:rsidR="00085239">
        <w:t>-RFP</w:t>
      </w:r>
      <w:r w:rsidR="00B030EA" w:rsidRPr="0025589C">
        <w:t xml:space="preserve"> (Ron lab, Tel-Aviv University)</w:t>
      </w:r>
      <w:r w:rsidR="00085239">
        <w:t xml:space="preserve"> in experiment C</w:t>
      </w:r>
      <w:r w:rsidRPr="0025589C">
        <w:t>. GFP or RFP gene</w:t>
      </w:r>
      <w:r w:rsidR="00085239">
        <w:t xml:space="preserve">s were introduced using plasmids that also included genes </w:t>
      </w:r>
      <w:r w:rsidRPr="0025589C">
        <w:t>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 xml:space="preserve">Milo lab, Weizmann </w:t>
      </w:r>
      <w:r w:rsidR="000D44AC" w:rsidRPr="002347EB">
        <w:t>Institute of Science</w:t>
      </w:r>
      <w:r w:rsidR="00FB039B" w:rsidRPr="002347EB">
        <w:t xml:space="preserve"> </w:t>
      </w:r>
      <w:r w:rsidR="00C35103" w:rsidRPr="00634C42">
        <w:fldChar w:fldCharType="begin" w:fldLock="1"/>
      </w:r>
      <w:r w:rsidR="00667056" w:rsidRPr="002347EB">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634C42">
        <w:fldChar w:fldCharType="separate"/>
      </w:r>
      <w:r w:rsidR="0075268D" w:rsidRPr="002347EB">
        <w:rPr>
          <w:noProof/>
        </w:rPr>
        <w:t>(24)</w:t>
      </w:r>
      <w:r w:rsidR="00C35103" w:rsidRPr="00634C42">
        <w:fldChar w:fldCharType="end"/>
      </w:r>
      <w:r w:rsidR="00C35103" w:rsidRPr="002347EB">
        <w:t>)</w:t>
      </w:r>
      <w:r w:rsidRPr="002347EB">
        <w:t>.</w:t>
      </w:r>
      <w:r w:rsidR="00862800" w:rsidRPr="002347EB">
        <w:t xml:space="preserve"> </w:t>
      </w:r>
      <w:proofErr w:type="spellStart"/>
      <w:r w:rsidR="00862800" w:rsidRPr="00634C42">
        <w:rPr>
          <w:i/>
          <w:iCs/>
        </w:rPr>
        <w:t>lacI</w:t>
      </w:r>
      <w:proofErr w:type="spellEnd"/>
      <w:r w:rsidR="00862800" w:rsidRPr="00634C42">
        <w:t xml:space="preserve"> </w:t>
      </w:r>
      <w:r w:rsidR="002347EB" w:rsidRPr="00634C42">
        <w:rPr>
          <w:i/>
          <w:iCs/>
        </w:rPr>
        <w:t>experiment:</w:t>
      </w:r>
      <w:r w:rsidR="002347EB" w:rsidRPr="00634C42">
        <w:t xml:space="preserve"> </w:t>
      </w:r>
      <w:r w:rsidR="00862800" w:rsidRPr="00634C42">
        <w:rPr>
          <w:i/>
          <w:iCs/>
        </w:rPr>
        <w:t>E. coli</w:t>
      </w:r>
      <w:r w:rsidR="00862800" w:rsidRPr="00634C42">
        <w:t xml:space="preserve"> </w:t>
      </w:r>
      <w:r w:rsidR="00EC4487" w:rsidRPr="00634C42">
        <w:t xml:space="preserve">strains </w:t>
      </w:r>
      <w:r w:rsidR="00862800" w:rsidRPr="00634C42">
        <w:t xml:space="preserve">were </w:t>
      </w:r>
      <w:r w:rsidR="00EC4487" w:rsidRPr="00634C42">
        <w:t xml:space="preserve">selected from populations previously evolved by Cooper and Lenski </w:t>
      </w:r>
      <w:r w:rsidR="00EC4487" w:rsidRPr="00634C42">
        <w:fldChar w:fldCharType="begin" w:fldLock="1"/>
      </w:r>
      <w:r w:rsidR="00986895" w:rsidRPr="00634C42">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634C42">
        <w:fldChar w:fldCharType="separate"/>
      </w:r>
      <w:r w:rsidR="00EC4487" w:rsidRPr="00634C42">
        <w:rPr>
          <w:noProof/>
        </w:rPr>
        <w:t>(15)</w:t>
      </w:r>
      <w:r w:rsidR="00EC4487" w:rsidRPr="00634C42">
        <w:fldChar w:fldCharType="end"/>
      </w:r>
      <w:r w:rsidR="00EC4487" w:rsidRPr="00634C42">
        <w:t>.</w:t>
      </w:r>
      <w:r w:rsidR="00EC4487">
        <w:t xml:space="preserve"> </w:t>
      </w:r>
    </w:p>
    <w:p w14:paraId="0685D757" w14:textId="70977783" w:rsidR="007A7F01" w:rsidRPr="0025589C" w:rsidRDefault="00C0791B" w:rsidP="00C34C28">
      <w:r w:rsidRPr="0025589C">
        <w:rPr>
          <w:b/>
          <w:bCs/>
        </w:rPr>
        <w:t>Media.</w:t>
      </w:r>
      <w:r w:rsidR="002347EB">
        <w:rPr>
          <w:b/>
          <w:bCs/>
        </w:rPr>
        <w:t xml:space="preserve"> </w:t>
      </w:r>
      <w:r w:rsidR="002347EB" w:rsidRPr="001A67B6">
        <w:rPr>
          <w:i/>
          <w:iCs/>
        </w:rPr>
        <w:t>Fluorescent experiment:</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Tryptone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r w:rsidR="00862800">
        <w:t xml:space="preserve"> </w:t>
      </w:r>
      <w:proofErr w:type="spellStart"/>
      <w:r w:rsidR="002347EB">
        <w:rPr>
          <w:i/>
          <w:iCs/>
        </w:rPr>
        <w:t>LacI</w:t>
      </w:r>
      <w:proofErr w:type="spellEnd"/>
      <w:r w:rsidR="002347EB">
        <w:rPr>
          <w:i/>
          <w:iCs/>
        </w:rPr>
        <w:t xml:space="preserve"> experiments</w:t>
      </w:r>
      <w:r w:rsidR="002347EB" w:rsidRPr="002347EB">
        <w:rPr>
          <w:i/>
          <w:iCs/>
        </w:rPr>
        <w:t xml:space="preserve">: </w:t>
      </w:r>
      <w:r w:rsidR="00862800" w:rsidRPr="00634C42">
        <w:t xml:space="preserve">Experiments with </w:t>
      </w:r>
      <w:proofErr w:type="spellStart"/>
      <w:r w:rsidR="00862800" w:rsidRPr="00634C42">
        <w:rPr>
          <w:i/>
          <w:iCs/>
        </w:rPr>
        <w:t>lacI</w:t>
      </w:r>
      <w:proofErr w:type="spellEnd"/>
      <w:r w:rsidR="00862800" w:rsidRPr="00634C42">
        <w:t xml:space="preserve"> strains were performed in DM (</w:t>
      </w:r>
      <w:r w:rsidR="00862800" w:rsidRPr="00634C42">
        <w:rPr>
          <w:rFonts w:ascii="Courier New" w:hAnsi="Courier New" w:cs="Courier New"/>
        </w:rPr>
        <w:t>﻿</w:t>
      </w:r>
      <w:r w:rsidR="00862800" w:rsidRPr="00634C42">
        <w:t>Davis</w:t>
      </w:r>
      <w:r w:rsidR="00670449">
        <w:t>-</w:t>
      </w:r>
      <w:proofErr w:type="spellStart"/>
      <w:r w:rsidR="00670449">
        <w:t>Mingioli</w:t>
      </w:r>
      <w:proofErr w:type="spellEnd"/>
      <w:r w:rsidR="00862800" w:rsidRPr="00634C42">
        <w:t xml:space="preserve"> minimal brot</w:t>
      </w:r>
      <w:r w:rsidR="00670449">
        <w:t>h</w:t>
      </w:r>
      <w:r w:rsidR="00862800" w:rsidRPr="00634C42">
        <w:t xml:space="preserve">) with </w:t>
      </w:r>
      <w:r w:rsidR="00AC0E8B">
        <w:t>0.021%</w:t>
      </w:r>
      <w:r w:rsidR="00670449">
        <w:t xml:space="preserve"> lactose (Fig. 6) or </w:t>
      </w:r>
      <w:r w:rsidR="00862800" w:rsidRPr="00634C42">
        <w:t>0.2% glycerol</w:t>
      </w:r>
      <w:r w:rsidR="00670449">
        <w:t xml:space="preserve"> (Fig. 7</w:t>
      </w:r>
      <w:r w:rsidR="00670449">
        <w:t>)</w:t>
      </w:r>
      <w:r w:rsidR="00862800" w:rsidRPr="00634C42">
        <w:t>.</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002347EB" w:rsidRPr="001A67B6">
        <w:rPr>
          <w:i/>
          <w:iCs/>
        </w:rPr>
        <w:t>Fluorescent experiment</w:t>
      </w:r>
      <w:r w:rsidR="002347EB">
        <w:rPr>
          <w:i/>
          <w:iCs/>
        </w:rPr>
        <w:t>s</w:t>
      </w:r>
      <w:r w:rsidR="002347EB" w:rsidRPr="001A67B6">
        <w:rPr>
          <w:i/>
          <w:iCs/>
        </w:rPr>
        <w:t>:</w:t>
      </w:r>
      <w:r w:rsidR="002347EB">
        <w:rPr>
          <w:i/>
          <w:iCs/>
        </w:rPr>
        <w:t xml:space="preserve"> </w:t>
      </w:r>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47D2F4C6" w14:textId="2F03FB40" w:rsidR="00862800" w:rsidRPr="00862800"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w:t>
      </w:r>
      <w:commentRangeStart w:id="18"/>
      <w:r w:rsidRPr="0025589C">
        <w:t>(50)</w:t>
      </w:r>
      <w:commentRangeEnd w:id="18"/>
      <w:r w:rsidR="00894586">
        <w:rPr>
          <w:rStyle w:val="CommentReference"/>
        </w:rPr>
        <w:commentReference w:id="18"/>
      </w:r>
      <w:r w:rsidRPr="0025589C">
        <w:t>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lastRenderedPageBreak/>
        <w:t xml:space="preserve">561nm/615(20)nm </w:t>
      </w:r>
      <w:proofErr w:type="spellStart"/>
      <w:r w:rsidRPr="0025589C">
        <w:t>dsRed</w:t>
      </w:r>
      <w:proofErr w:type="spellEnd"/>
      <w:r w:rsidRPr="0025589C">
        <w:t xml:space="preserve">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r w:rsidR="002347EB">
        <w:rPr>
          <w:i/>
          <w:iCs/>
        </w:rPr>
        <w:t xml:space="preserve"> </w:t>
      </w:r>
      <w:proofErr w:type="spellStart"/>
      <w:r w:rsidR="002347EB">
        <w:rPr>
          <w:i/>
          <w:iCs/>
        </w:rPr>
        <w:t>L</w:t>
      </w:r>
      <w:r w:rsidR="002347EB" w:rsidRPr="00634C42">
        <w:rPr>
          <w:i/>
          <w:iCs/>
        </w:rPr>
        <w:t>acI</w:t>
      </w:r>
      <w:proofErr w:type="spellEnd"/>
      <w:r w:rsidR="002347EB" w:rsidRPr="00634C42">
        <w:rPr>
          <w:i/>
          <w:iCs/>
        </w:rPr>
        <w:t xml:space="preserve"> experiments: </w:t>
      </w:r>
      <w:r w:rsidR="002347EB" w:rsidRPr="00634C42">
        <w:t>S</w:t>
      </w:r>
      <w:r w:rsidR="00862800" w:rsidRPr="00634C42">
        <w:t>trains were inoculated into 1 mL of LB media and grown overnight</w:t>
      </w:r>
      <w:r w:rsidR="00F0786E" w:rsidRPr="00634C42">
        <w:t>.</w:t>
      </w:r>
      <w:r w:rsidR="00862800" w:rsidRPr="00634C42">
        <w:t xml:space="preserve"> Saturated overnight cultures were diluted and preconditioned to the DM media supplemented with </w:t>
      </w:r>
      <w:r w:rsidR="005E519B">
        <w:t xml:space="preserve">lactose or </w:t>
      </w:r>
      <w:r w:rsidR="00862800" w:rsidRPr="00634C42">
        <w:t xml:space="preserve">glycerol by transferring 1 </w:t>
      </w:r>
      <w:proofErr w:type="spellStart"/>
      <w:r w:rsidR="00862800" w:rsidRPr="00634C42">
        <w:t>μL</w:t>
      </w:r>
      <w:proofErr w:type="spellEnd"/>
      <w:r w:rsidR="00862800" w:rsidRPr="00634C42">
        <w:t xml:space="preserve"> into 1 mL of said growth media and incubat</w:t>
      </w:r>
      <w:r w:rsidR="00B25AD9">
        <w:t>ing</w:t>
      </w:r>
      <w:r w:rsidR="00862800" w:rsidRPr="00634C42">
        <w:t xml:space="preserve"> for 24 hours. </w:t>
      </w:r>
      <w:r w:rsidR="00B25AD9">
        <w:t>T</w:t>
      </w:r>
      <w:r w:rsidR="00862800" w:rsidRPr="00634C42">
        <w:t xml:space="preserve">he next day, 2 </w:t>
      </w:r>
      <w:proofErr w:type="spellStart"/>
      <w:r w:rsidR="00862800" w:rsidRPr="00634C42">
        <w:t>μL</w:t>
      </w:r>
      <w:proofErr w:type="spellEnd"/>
      <w:r w:rsidR="00862800" w:rsidRPr="00634C42">
        <w:t xml:space="preserve"> of the preconditioned culture was transferred into </w:t>
      </w:r>
      <w:commentRangeStart w:id="19"/>
      <w:commentRangeStart w:id="20"/>
      <w:r w:rsidR="00862800" w:rsidRPr="00634C42">
        <w:t>89</w:t>
      </w:r>
      <w:commentRangeEnd w:id="19"/>
      <w:commentRangeEnd w:id="20"/>
      <w:r w:rsidR="00B25AD9">
        <w:rPr>
          <w:rStyle w:val="CommentReference"/>
        </w:rPr>
        <w:commentReference w:id="19"/>
      </w:r>
      <w:r w:rsidR="00B25AD9">
        <w:rPr>
          <w:rStyle w:val="CommentReference"/>
        </w:rPr>
        <w:commentReference w:id="20"/>
      </w:r>
      <w:r w:rsidR="00862800" w:rsidRPr="00634C42">
        <w:t xml:space="preserve"> </w:t>
      </w:r>
      <w:proofErr w:type="spellStart"/>
      <w:r w:rsidR="00862800" w:rsidRPr="00634C42">
        <w:t>μL</w:t>
      </w:r>
      <w:proofErr w:type="spellEnd"/>
      <w:r w:rsidR="00862800" w:rsidRPr="00634C42">
        <w:t xml:space="preserve"> of the same media</w:t>
      </w:r>
      <w:r w:rsidR="00F0786E" w:rsidRPr="00634C42">
        <w:t>, with variable IPTG concentrations,</w:t>
      </w:r>
      <w:r w:rsidR="00862800" w:rsidRPr="00634C42">
        <w:t xml:space="preserve"> in a 96-well microplate</w:t>
      </w:r>
      <w:r w:rsidR="00F0786E" w:rsidRPr="00634C42">
        <w:t>. The microplate</w:t>
      </w:r>
      <w:r w:rsidR="00862800" w:rsidRPr="00634C42">
        <w:t xml:space="preserve"> then incubated in a microplate reader (</w:t>
      </w:r>
      <w:proofErr w:type="spellStart"/>
      <w:r w:rsidR="00862800" w:rsidRPr="00634C42">
        <w:t>VersaMax</w:t>
      </w:r>
      <w:proofErr w:type="spellEnd"/>
      <w:r w:rsidR="00862800" w:rsidRPr="00634C42">
        <w:t>) at 37°C until cells reached stationary phase. OD</w:t>
      </w:r>
      <w:r w:rsidR="00862800" w:rsidRPr="00634C42">
        <w:rPr>
          <w:vertAlign w:val="subscript"/>
        </w:rPr>
        <w:t>450</w:t>
      </w:r>
      <w:r w:rsidR="00862800" w:rsidRPr="00634C42">
        <w:t xml:space="preserve"> readings were taken every 5 minutes.</w:t>
      </w:r>
    </w:p>
    <w:p w14:paraId="28754787" w14:textId="4633F325" w:rsidR="007A7F01" w:rsidRPr="00F51414" w:rsidRDefault="007A7F01" w:rsidP="00C34C28">
      <w:r w:rsidRPr="0025589C">
        <w:rPr>
          <w:b/>
          <w:bCs/>
        </w:rPr>
        <w:t xml:space="preserve">Data analysis. </w:t>
      </w:r>
      <w:r w:rsidR="002347EB" w:rsidRPr="001A67B6">
        <w:rPr>
          <w:i/>
          <w:iCs/>
        </w:rPr>
        <w:t>Fluorescent experiment</w:t>
      </w:r>
      <w:r w:rsidR="002347EB">
        <w:rPr>
          <w:i/>
          <w:iCs/>
        </w:rPr>
        <w:t>s</w:t>
      </w:r>
      <w:r w:rsidR="002347EB" w:rsidRPr="001A67B6">
        <w:rPr>
          <w:i/>
          <w:iCs/>
        </w:rPr>
        <w:t>:</w:t>
      </w:r>
      <w:r w:rsidR="002347EB">
        <w:rPr>
          <w:i/>
          <w:iCs/>
        </w:rPr>
        <w:t xml:space="preserve">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proofErr w:type="spellStart"/>
      <w:r w:rsidR="002347EB">
        <w:rPr>
          <w:i/>
          <w:iCs/>
        </w:rPr>
        <w:t>LacI</w:t>
      </w:r>
      <w:proofErr w:type="spellEnd"/>
      <w:r w:rsidR="002347EB">
        <w:rPr>
          <w:i/>
          <w:iCs/>
        </w:rPr>
        <w:t xml:space="preserve"> experiments: </w:t>
      </w:r>
      <w:r w:rsidR="00F51414">
        <w:t xml:space="preserve">Growth curves of the </w:t>
      </w:r>
      <w:proofErr w:type="spellStart"/>
      <w:r w:rsidR="00F51414">
        <w:rPr>
          <w:i/>
          <w:iCs/>
        </w:rPr>
        <w:t>lacI</w:t>
      </w:r>
      <w:proofErr w:type="spellEnd"/>
      <w:r w:rsidR="00F51414">
        <w:t xml:space="preserve"> strains were analyzed using the same model</w:t>
      </w:r>
      <w:r w:rsidR="00871F93">
        <w:t>s</w:t>
      </w:r>
      <w:r w:rsidR="00F51414">
        <w:t xml:space="preserve"> but different software implementation.</w:t>
      </w:r>
      <w:r w:rsidR="004E2D88">
        <w:t xml:space="preserve"> We note specific differences in the analysis wherever these apply. </w:t>
      </w:r>
    </w:p>
    <w:p w14:paraId="3645BC11" w14:textId="61037F1C"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w:t>
      </w:r>
      <w:proofErr w:type="spellStart"/>
      <w:r w:rsidR="00A8110B">
        <w:t>eq</w:t>
      </w:r>
      <w:r w:rsidR="00327F6F">
        <w:t>s</w:t>
      </w:r>
      <w:proofErr w:type="spellEnd"/>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26D6D4CB"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w:t>
      </w:r>
      <w:r w:rsidR="00871F93">
        <w:t xml:space="preserve"> </w:t>
      </w:r>
      <w:proofErr w:type="spellStart"/>
      <w:r w:rsidR="004E2D88">
        <w:rPr>
          <w:i/>
          <w:iCs/>
        </w:rPr>
        <w:t>LacI</w:t>
      </w:r>
      <w:proofErr w:type="spellEnd"/>
      <w:r w:rsidR="004E2D88">
        <w:rPr>
          <w:i/>
          <w:iCs/>
        </w:rPr>
        <w:t xml:space="preserve"> experiments:</w:t>
      </w:r>
      <w:r w:rsidR="004E2D88">
        <w:t xml:space="preserve"> </w:t>
      </w:r>
      <w:r w:rsidR="00646E53">
        <w:t xml:space="preserve">Model selection was not </w:t>
      </w:r>
      <w:r w:rsidR="004E2D88">
        <w:t>pe</w:t>
      </w:r>
      <w:r w:rsidR="00B25AD9">
        <w:t>r</w:t>
      </w:r>
      <w:r w:rsidR="004E2D88">
        <w:t>form</w:t>
      </w:r>
      <w:r w:rsidR="00646E53">
        <w:t>ed. Rather,</w:t>
      </w:r>
      <w:r w:rsidR="004E2D88">
        <w:t xml:space="preserve"> we fitted the growth models (</w:t>
      </w:r>
      <w:proofErr w:type="spellStart"/>
      <w:r w:rsidR="004E2D88">
        <w:t>eqs</w:t>
      </w:r>
      <w:proofErr w:type="spellEnd"/>
      <w:r w:rsidR="004E2D88">
        <w:t>. 2)</w:t>
      </w:r>
      <w:r w:rsidR="004E2D88" w:rsidRPr="0025589C">
        <w:t xml:space="preserve"> </w:t>
      </w:r>
      <w:r w:rsidR="004E2D88">
        <w:t>but assumed that t</w:t>
      </w:r>
      <w:r w:rsidR="004E2D88" w:rsidRPr="0025589C">
        <w:t>he rate at which the physiological state adjusts to the new growth conditions</w:t>
      </w:r>
      <w:r w:rsidR="004E2D88">
        <w:t xml:space="preserve"> is equal to the specific growth rate at low density (</w:t>
      </w:r>
      <m:oMath>
        <m:r>
          <w:rPr>
            <w:rFonts w:ascii="Cambria Math" w:hAnsi="Cambria Math"/>
          </w:rPr>
          <m:t>m=r</m:t>
        </m:r>
      </m:oMath>
      <w:r w:rsidR="004E2D88">
        <w:t xml:space="preserve">), in order to achieve more stable model fitting, as suggested by Baranyi </w:t>
      </w:r>
      <w:r w:rsidR="004E2D88">
        <w:fldChar w:fldCharType="begin" w:fldLock="1"/>
      </w:r>
      <w:r w:rsidR="004E2D8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4E2D88">
        <w:fldChar w:fldCharType="separate"/>
      </w:r>
      <w:r w:rsidR="004E2D88" w:rsidRPr="00667056">
        <w:rPr>
          <w:noProof/>
        </w:rPr>
        <w:t>(17)</w:t>
      </w:r>
      <w:r w:rsidR="004E2D88">
        <w:fldChar w:fldCharType="end"/>
      </w:r>
      <w:r w:rsidR="00D2060D">
        <w:t xml:space="preserve">. </w:t>
      </w:r>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w:t>
      </w:r>
      <w:r w:rsidRPr="00876E70">
        <w:lastRenderedPageBreak/>
        <w:t xml:space="preserve">data </w:t>
      </w:r>
      <w:r w:rsidRPr="00876E70">
        <w:rPr>
          <w:i/>
          <w:iCs/>
        </w:rPr>
        <w:t>N(t)</w:t>
      </w:r>
      <w:r w:rsidR="00B313D1" w:rsidRPr="00876E70">
        <w:t>.</w:t>
      </w:r>
      <w:r w:rsidRPr="00876E70">
        <w:t xml:space="preserve"> </w:t>
      </w:r>
      <w:r w:rsidR="00B313D1" w:rsidRPr="00876E70">
        <w:t>T</w:t>
      </w:r>
      <w:r w:rsidRPr="00876E70">
        <w:t xml:space="preserve">he time of maximum growth rate </w:t>
      </w:r>
      <w:proofErr w:type="spellStart"/>
      <w:r w:rsidRPr="00876E70">
        <w:rPr>
          <w:i/>
          <w:iCs/>
        </w:rPr>
        <w:t>t</w:t>
      </w:r>
      <w:r w:rsidRPr="00876E70">
        <w:rPr>
          <w:i/>
          <w:iCs/>
          <w:vertAlign w:val="subscript"/>
        </w:rPr>
        <w:t>max</w:t>
      </w:r>
      <w:proofErr w:type="spellEnd"/>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proofErr w:type="spellStart"/>
      <w:r w:rsidRPr="00876E70">
        <w:rPr>
          <w:i/>
          <w:iCs/>
        </w:rPr>
        <w:t>b+at</w:t>
      </w:r>
      <w:proofErr w:type="spellEnd"/>
      <w:r w:rsidRPr="00876E70" w:rsidDel="00A44F58">
        <w:t xml:space="preserve"> </w:t>
      </w:r>
      <w:r w:rsidRPr="00876E70">
        <w:t>describe</w:t>
      </w:r>
      <w:r w:rsidR="00B313D1" w:rsidRPr="00876E70">
        <w:t>s</w:t>
      </w:r>
      <w:r w:rsidRPr="00876E70">
        <w:t xml:space="preserve"> a tangent line at the point of maximum growth (</w:t>
      </w:r>
      <w:proofErr w:type="spellStart"/>
      <w:r w:rsidRPr="00876E70">
        <w:rPr>
          <w:i/>
          <w:iCs/>
        </w:rPr>
        <w:t>t</w:t>
      </w:r>
      <w:r w:rsidRPr="00876E70">
        <w:rPr>
          <w:i/>
          <w:iCs/>
          <w:vertAlign w:val="subscript"/>
        </w:rPr>
        <w:t>max</w:t>
      </w:r>
      <w:proofErr w:type="spellEnd"/>
      <w:r w:rsidRPr="00876E70">
        <w:rPr>
          <w:i/>
          <w:iCs/>
        </w:rPr>
        <w:t>, N(</w:t>
      </w:r>
      <w:proofErr w:type="spellStart"/>
      <w:r w:rsidRPr="00876E70">
        <w:rPr>
          <w:i/>
          <w:iCs/>
        </w:rPr>
        <w:t>t</w:t>
      </w:r>
      <w:r w:rsidRPr="00876E70">
        <w:rPr>
          <w:i/>
          <w:iCs/>
          <w:vertAlign w:val="subscript"/>
        </w:rPr>
        <w:t>max</w:t>
      </w:r>
      <w:proofErr w:type="spellEnd"/>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w:t>
      </w:r>
      <w:proofErr w:type="spellStart"/>
      <w:r w:rsidRPr="00876E70">
        <w:rPr>
          <w:i/>
          <w:iCs/>
        </w:rPr>
        <w:t>e</w:t>
      </w:r>
      <w:r w:rsidRPr="00876E70">
        <w:rPr>
          <w:i/>
          <w:iCs/>
          <w:vertAlign w:val="superscript"/>
        </w:rPr>
        <w:t>b</w:t>
      </w:r>
      <w:proofErr w:type="spellEnd"/>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1ACADCED" w:rsidR="005327AF" w:rsidRDefault="005327AF">
      <w:r>
        <w:rPr>
          <w:b/>
          <w:bCs/>
        </w:rPr>
        <w:t>Fitting competition models.</w:t>
      </w:r>
      <w:r>
        <w:t xml:space="preserve"> To fit competition models</w:t>
      </w:r>
      <w:r w:rsidR="00A8110B">
        <w:t xml:space="preserve"> (</w:t>
      </w:r>
      <w:proofErr w:type="spellStart"/>
      <w:r w:rsidR="00A8110B">
        <w:t>eq</w:t>
      </w:r>
      <w:r w:rsidR="00327F6F">
        <w:t>s</w:t>
      </w:r>
      <w:proofErr w:type="spellEnd"/>
      <w:r w:rsidR="00A8110B">
        <w:t>. 3)</w:t>
      </w:r>
      <w:r>
        <w:t xml:space="preserve"> we used the </w:t>
      </w:r>
      <w:proofErr w:type="spellStart"/>
      <w:r>
        <w:t>Nelder</w:t>
      </w:r>
      <w:proofErr w:type="spellEnd"/>
      <w:r>
        <w:t xml:space="preserve">-Mead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w:t>
      </w:r>
      <w:proofErr w:type="spellStart"/>
      <w:r w:rsidR="00A8110B">
        <w:t>eq</w:t>
      </w:r>
      <w:r w:rsidR="00327F6F">
        <w:t>s</w:t>
      </w:r>
      <w:proofErr w:type="spellEnd"/>
      <w:r w:rsidR="00A8110B">
        <w:t>. 3</w:t>
      </w:r>
      <w:r>
        <w:t xml:space="preserve"> with SciPy’s </w:t>
      </w:r>
      <w:proofErr w:type="spellStart"/>
      <w:r>
        <w:rPr>
          <w:i/>
          <w:iCs/>
        </w:rPr>
        <w:t>odeint</w:t>
      </w:r>
      <w:proofErr w:type="spellEnd"/>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r w:rsidR="00871F93">
        <w:t xml:space="preserve"> </w:t>
      </w:r>
      <w:proofErr w:type="spellStart"/>
      <w:r w:rsidR="00871F93">
        <w:rPr>
          <w:i/>
          <w:iCs/>
        </w:rPr>
        <w:t>LacI</w:t>
      </w:r>
      <w:proofErr w:type="spellEnd"/>
      <w:r w:rsidR="00871F93">
        <w:rPr>
          <w:i/>
          <w:iCs/>
        </w:rPr>
        <w:t xml:space="preserve"> experiments: </w:t>
      </w:r>
      <w:r w:rsidR="00871F93">
        <w:t xml:space="preserve">the 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t xml:space="preserve"> and were not estimated from mixed growth</w:t>
      </w:r>
      <w:r w:rsidR="00976E57">
        <w:t>, as the purpose was to predict growth in mixed culture without performing mixed culture experiments.</w:t>
      </w:r>
      <w:r w:rsidR="00D2060D">
        <w:t xml:space="preserve"> </w:t>
      </w:r>
    </w:p>
    <w:p w14:paraId="4B1A29B2" w14:textId="5EDDD4F2" w:rsidR="00871F93" w:rsidRPr="001C0C2F" w:rsidRDefault="00871F93">
      <w:r w:rsidRPr="00634C42">
        <w:rPr>
          <w:b/>
          <w:bCs/>
        </w:rPr>
        <w:t xml:space="preserve">Estimating </w:t>
      </w:r>
      <w:r>
        <w:rPr>
          <w:b/>
          <w:bCs/>
        </w:rPr>
        <w:t xml:space="preserve">relative fitness. </w:t>
      </w:r>
      <w:proofErr w:type="spellStart"/>
      <w:r w:rsidRPr="00634C42">
        <w:rPr>
          <w:i/>
          <w:iCs/>
        </w:rPr>
        <w:t>LacI</w:t>
      </w:r>
      <w:proofErr w:type="spellEnd"/>
      <w:r w:rsidRPr="00634C42">
        <w:rPr>
          <w:i/>
          <w:iCs/>
        </w:rPr>
        <w:t xml:space="preserve"> experiments:</w:t>
      </w:r>
      <w:r>
        <w:rPr>
          <w:b/>
          <w:bCs/>
          <w:i/>
          <w:iCs/>
        </w:rPr>
        <w:t xml:space="preserve"> </w:t>
      </w:r>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p>
    <w:p w14:paraId="45BE7CE4" w14:textId="77777777" w:rsidR="00871F93" w:rsidRPr="00C34C28" w:rsidRDefault="00871F93" w:rsidP="00871F93">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(4)</w:t>
      </w:r>
    </w:p>
    <w:p w14:paraId="5E1911DA" w14:textId="77777777" w:rsidR="00871F93" w:rsidRPr="00634C42" w:rsidRDefault="00871F93">
      <w:pPr>
        <w:rPr>
          <w:i/>
          <w:iCs/>
        </w:rPr>
      </w:pPr>
    </w:p>
    <w:p w14:paraId="4E374857" w14:textId="7EB88DE4" w:rsidR="00D121CE" w:rsidRPr="0025589C" w:rsidRDefault="00D121CE" w:rsidP="00C34C28">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(doi:10.6084/m9.figshare.3485984; </w:t>
      </w:r>
      <w:r w:rsidR="00ED4128" w:rsidRPr="0025589C">
        <w:rPr>
          <w:i/>
          <w:iCs/>
        </w:rPr>
        <w:t xml:space="preserve">for editors and reviewers only: </w:t>
      </w:r>
      <w:hyperlink r:id="rId19" w:history="1">
        <w:r w:rsidR="00ED4128" w:rsidRPr="0025589C">
          <w:rPr>
            <w:rStyle w:val="Hyperlink"/>
          </w:rPr>
          <w:t>https://figshare.com/s/b08c6b975779e03ec48e</w:t>
        </w:r>
      </w:hyperlink>
      <w:r w:rsidR="00ED4128" w:rsidRPr="0025589C">
        <w:t>).</w:t>
      </w:r>
      <w:r w:rsidR="00871F93">
        <w:t xml:space="preserve"> </w:t>
      </w:r>
      <w:proofErr w:type="spellStart"/>
      <w:r w:rsidR="00AC1064">
        <w:rPr>
          <w:i/>
          <w:iCs/>
          <w:highlight w:val="red"/>
        </w:rPr>
        <w:t>lacI</w:t>
      </w:r>
      <w:proofErr w:type="spellEnd"/>
      <w:r w:rsidR="00AC1064">
        <w:rPr>
          <w:i/>
          <w:iCs/>
          <w:highlight w:val="red"/>
        </w:rPr>
        <w:t xml:space="preserve"> data?</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20" w:history="1">
        <w:r w:rsidRPr="0025589C">
          <w:rPr>
            <w:rStyle w:val="Hyperlink"/>
          </w:rPr>
          <w:t>https://github.com/yoavram/curveball</w:t>
        </w:r>
      </w:hyperlink>
      <w:r w:rsidRPr="0025589C">
        <w:t xml:space="preserve"> ; an installation guide, tutorial, and documentation will be available upon publication at </w:t>
      </w:r>
      <w:hyperlink r:id="rId21"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22" w:history="1">
        <w:r w:rsidRPr="0025589C">
          <w:rPr>
            <w:rStyle w:val="Hyperlink"/>
          </w:rPr>
          <w:t>https://curveball.netlify.com</w:t>
        </w:r>
      </w:hyperlink>
      <w:r w:rsidRPr="0025589C">
        <w:t xml:space="preserve"> (password: </w:t>
      </w:r>
      <w:r w:rsidRPr="0025589C">
        <w:rPr>
          <w:i/>
          <w:iCs/>
        </w:rPr>
        <w:t>dh5alpha</w:t>
      </w:r>
      <w:r w:rsidRPr="0025589C">
        <w:t>).</w:t>
      </w:r>
    </w:p>
    <w:p w14:paraId="4B214407" w14:textId="768E64C0" w:rsidR="007A7F01" w:rsidRPr="0025589C" w:rsidRDefault="007A7F01" w:rsidP="00C34C28">
      <w:r w:rsidRPr="00634C42">
        <w:rPr>
          <w:b/>
          <w:bCs/>
        </w:rPr>
        <w:t>Figure reproduction</w:t>
      </w:r>
      <w:r w:rsidRPr="00634C42">
        <w:t xml:space="preserve">. Data was </w:t>
      </w:r>
      <w:r w:rsidR="003B757D" w:rsidRPr="00634C42">
        <w:t>analyzed</w:t>
      </w:r>
      <w:r w:rsidRPr="00634C42">
        <w:t xml:space="preserve"> and figures</w:t>
      </w:r>
      <w:r w:rsidR="0036728F" w:rsidRPr="00634C42">
        <w:t xml:space="preserve"> 1-</w:t>
      </w:r>
      <w:r w:rsidR="0036728F" w:rsidRPr="00871F93">
        <w:rPr>
          <w:highlight w:val="red"/>
        </w:rPr>
        <w:t>5</w:t>
      </w:r>
      <w:r w:rsidRPr="00634C42">
        <w:t xml:space="preserve"> were produced using a </w:t>
      </w:r>
      <w:proofErr w:type="spellStart"/>
      <w:r w:rsidRPr="00634C42">
        <w:t>Jupyter</w:t>
      </w:r>
      <w:proofErr w:type="spellEnd"/>
      <w:r w:rsidRPr="00634C42">
        <w:t xml:space="preserve"> </w:t>
      </w:r>
      <w:r w:rsidR="007E41E1" w:rsidRPr="00634C42">
        <w:t>n</w:t>
      </w:r>
      <w:r w:rsidRPr="00634C42">
        <w:t>otebook</w:t>
      </w:r>
      <w:r w:rsidR="00FB039B" w:rsidRPr="00634C42">
        <w:t xml:space="preserve"> </w:t>
      </w:r>
      <w:r w:rsidRPr="00634C42">
        <w:fldChar w:fldCharType="begin" w:fldLock="1"/>
      </w:r>
      <w:r w:rsidR="00667056" w:rsidRPr="00634C42">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634C42">
        <w:fldChar w:fldCharType="separate"/>
      </w:r>
      <w:r w:rsidR="0075268D" w:rsidRPr="00634C42">
        <w:rPr>
          <w:noProof/>
        </w:rPr>
        <w:t>(37)</w:t>
      </w:r>
      <w:r w:rsidRPr="00634C42">
        <w:fldChar w:fldCharType="end"/>
      </w:r>
      <w:r w:rsidRPr="00634C42">
        <w:t xml:space="preserve"> </w:t>
      </w:r>
      <w:r w:rsidR="00865D57" w:rsidRPr="00634C42">
        <w:t xml:space="preserve">that </w:t>
      </w:r>
      <w:r w:rsidRPr="00634C42">
        <w:t>will be</w:t>
      </w:r>
      <w:r w:rsidRPr="00634C42">
        <w:rPr>
          <w:i/>
          <w:iCs/>
        </w:rPr>
        <w:t xml:space="preserve"> </w:t>
      </w:r>
      <w:r w:rsidRPr="00634C42">
        <w:t xml:space="preserve">available as a supporting file and at </w:t>
      </w:r>
      <w:hyperlink r:id="rId23" w:history="1">
        <w:r w:rsidRPr="00634C42">
          <w:rPr>
            <w:rStyle w:val="Hyperlink"/>
          </w:rPr>
          <w:t>https://github.com/yoavram/curveball_ms</w:t>
        </w:r>
      </w:hyperlink>
      <w:r w:rsidRPr="00634C42">
        <w:t xml:space="preserve">. </w:t>
      </w:r>
      <w:r w:rsidRPr="00634C42">
        <w:rPr>
          <w:i/>
          <w:iCs/>
        </w:rPr>
        <w:t>For editors and reviewers only:</w:t>
      </w:r>
      <w:r w:rsidRPr="00634C42">
        <w:t xml:space="preserve"> the notebook is available at </w:t>
      </w:r>
      <w:hyperlink r:id="rId24" w:history="1">
        <w:r w:rsidRPr="00634C42">
          <w:rPr>
            <w:rStyle w:val="Hyperlink"/>
          </w:rPr>
          <w:t>https://dl.dropboxusercontent.com/u/1578682/supp.ipynb</w:t>
        </w:r>
      </w:hyperlink>
      <w:r w:rsidRPr="00634C42">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Zisman,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Melamed-Havin,</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35A719B2" w14:textId="582DC614"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the European Research Council FP7/2007-2013/ERC grant 340087 (JB)</w:t>
      </w:r>
      <w:r w:rsidR="008C48B7">
        <w:rPr>
          <w:sz w:val="22"/>
          <w:szCs w:val="22"/>
        </w:rPr>
        <w:t xml:space="preserve">, and the National Science Foundation </w:t>
      </w:r>
      <w:r w:rsidR="008C48B7" w:rsidRPr="009C7D93">
        <w:rPr>
          <w:rFonts w:ascii="Times" w:hAnsi="Times" w:cs="Arial"/>
        </w:rPr>
        <w:t xml:space="preserve">DEB-1253650 </w:t>
      </w:r>
      <w:r w:rsidR="00AB0C53">
        <w:rPr>
          <w:rFonts w:ascii="Times" w:hAnsi="Times" w:cs="Arial"/>
        </w:rPr>
        <w:t>(</w:t>
      </w:r>
      <w:r w:rsidR="008C48B7" w:rsidRPr="009C7D93">
        <w:rPr>
          <w:rFonts w:ascii="Times" w:hAnsi="Times" w:cs="Arial"/>
        </w:rPr>
        <w:t>TFC)</w:t>
      </w:r>
      <w:r w:rsidRPr="00AA2A67">
        <w:rPr>
          <w:sz w:val="22"/>
          <w:szCs w:val="22"/>
        </w:rPr>
        <w:t>.</w:t>
      </w:r>
      <w:r w:rsidR="002A7645">
        <w:rPr>
          <w:sz w:val="22"/>
          <w:szCs w:val="22"/>
        </w:rPr>
        <w:t xml:space="preserve"> </w:t>
      </w:r>
      <w:bookmarkStart w:id="21" w:name="_GoBack"/>
      <w:bookmarkEnd w:id="21"/>
    </w:p>
    <w:p w14:paraId="75B73F83" w14:textId="6D3E87B9" w:rsidR="00750BAE" w:rsidRPr="0025589C" w:rsidRDefault="00750BAE" w:rsidP="00C34C28">
      <w:pPr>
        <w:pStyle w:val="Heading1"/>
        <w:spacing w:line="360" w:lineRule="auto"/>
        <w:ind w:firstLine="284"/>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C34C2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16C5C97C"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8C2D63"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8C2D63"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8C2D63"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8C2D63"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8C2D63"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8C2D63"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710E8537" w:rsidR="007A7F01" w:rsidRPr="0025589C" w:rsidRDefault="007A7F01" w:rsidP="00C34C28">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8C2D63"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560F7B2F" w:rsidR="00EB3A9A" w:rsidRPr="0025589C" w:rsidRDefault="007A7F01" w:rsidP="00C34C28">
      <w:proofErr w:type="spellStart"/>
      <w:r w:rsidRPr="0025589C">
        <w:t>Baranyi</w:t>
      </w:r>
      <w:proofErr w:type="spellEnd"/>
      <w:r w:rsidRPr="0025589C">
        <w:t xml:space="preserve"> and Roberts suggested a </w:t>
      </w:r>
      <w:proofErr w:type="spellStart"/>
      <w:r w:rsidRPr="0025589C">
        <w:t>Michaelis</w:t>
      </w:r>
      <w:proofErr w:type="spellEnd"/>
      <w:r w:rsidRPr="0025589C">
        <w:t>-Menten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 xml:space="preserve">eq. A5 produces </w:t>
      </w:r>
      <w:proofErr w:type="spellStart"/>
      <w:r w:rsidR="007A7F01" w:rsidRPr="0025589C">
        <w:t>eq</w:t>
      </w:r>
      <w:r w:rsidR="00A606B0">
        <w:t>s</w:t>
      </w:r>
      <w:proofErr w:type="spellEnd"/>
      <w:r w:rsidR="007A7F01" w:rsidRPr="0025589C">
        <w:t xml:space="preserve">. 2. </w:t>
      </w:r>
    </w:p>
    <w:p w14:paraId="0EE2DABE" w14:textId="7ADD6DDA"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rsidP="00C34C28">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w:t>
      </w:r>
      <w:proofErr w:type="spellStart"/>
      <w:r w:rsidRPr="0025589C">
        <w:t>eq</w:t>
      </w:r>
      <w:r w:rsidR="00A606B0">
        <w:t>s</w:t>
      </w:r>
      <w:proofErr w:type="spellEnd"/>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22"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22"/>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w:t>
      </w:r>
      <w:proofErr w:type="spellStart"/>
      <w:r w:rsidR="0095414A">
        <w:t>eq</w:t>
      </w:r>
      <w:r w:rsidR="00A606B0">
        <w:t>s</w:t>
      </w:r>
      <w:proofErr w:type="spellEnd"/>
      <w:r w:rsidR="0095414A">
        <w:t xml:space="preserve">. 3 from </w:t>
      </w:r>
      <w:proofErr w:type="spellStart"/>
      <w:r w:rsidR="0095414A">
        <w:t>eq</w:t>
      </w:r>
      <w:r w:rsidR="00A606B0">
        <w:t>s</w:t>
      </w:r>
      <w:proofErr w:type="spellEnd"/>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8C2D63"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8C2D63"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2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2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24" w:name="_Ref453761140"/>
      <w:bookmarkStart w:id="25"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26"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26"/>
      <w:r w:rsidRPr="009B1A45">
        <w:rPr>
          <w:color w:val="auto"/>
          <w:sz w:val="22"/>
          <w:szCs w:val="22"/>
        </w:rPr>
        <w:t xml:space="preserve">. </w:t>
      </w:r>
      <w:bookmarkEnd w:id="24"/>
      <w:r w:rsidR="007E41E1" w:rsidRPr="009B1A45">
        <w:rPr>
          <w:color w:val="auto"/>
          <w:sz w:val="22"/>
          <w:szCs w:val="22"/>
        </w:rPr>
        <w:t xml:space="preserve">Growth models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25"/>
    </w:p>
    <w:p w14:paraId="094F0F89" w14:textId="1D33B8A6" w:rsidR="00FE4A98" w:rsidRDefault="00FE4A98" w:rsidP="00C34C28">
      <w:pPr>
        <w:spacing w:after="200"/>
        <w:rPr>
          <w:b/>
          <w:bCs/>
        </w:rPr>
      </w:pPr>
      <w:bookmarkStart w:id="27"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27"/>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28" w:name="_Ref453761035"/>
      <w:r>
        <w:br w:type="page"/>
      </w:r>
    </w:p>
    <w:bookmarkEnd w:id="28"/>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1201"/>
        <w:gridCol w:w="1106"/>
        <w:gridCol w:w="1377"/>
        <w:gridCol w:w="1106"/>
        <w:gridCol w:w="1340"/>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78293DF9"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70236D09"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CF10716"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10F75E0C"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xml:space="preserve">.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29"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29"/>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709"/>
        <w:gridCol w:w="571"/>
        <w:gridCol w:w="360"/>
        <w:gridCol w:w="438"/>
        <w:gridCol w:w="467"/>
        <w:gridCol w:w="469"/>
        <w:gridCol w:w="436"/>
        <w:gridCol w:w="436"/>
        <w:gridCol w:w="469"/>
        <w:gridCol w:w="467"/>
        <w:gridCol w:w="438"/>
        <w:gridCol w:w="360"/>
        <w:gridCol w:w="754"/>
        <w:gridCol w:w="12"/>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8C2D63"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8C2D63"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rsidP="00C34C28"/>
    <w:sectPr w:rsidR="007E41E1" w:rsidRPr="007E41E1" w:rsidSect="00577A2C">
      <w:headerReference w:type="even" r:id="rId28"/>
      <w:headerReference w:type="default" r:id="rId29"/>
      <w:footerReference w:type="even" r:id="rId30"/>
      <w:footerReference w:type="default" r:id="rId31"/>
      <w:type w:val="continuous"/>
      <w:pgSz w:w="11906" w:h="16838"/>
      <w:pgMar w:top="1440" w:right="1080" w:bottom="1440" w:left="1080" w:header="709" w:footer="709" w:gutter="0"/>
      <w:lnNumType w:countBy="1" w:restart="continuous"/>
      <w:cols w:space="708"/>
      <w:titlePg/>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F Cooper" w:date="2018-11-30T12:27:00Z" w:initials="tcooper">
    <w:p w14:paraId="3E56F96C" w14:textId="27FBFECF" w:rsidR="008C2D63" w:rsidRDefault="008C2D63">
      <w:pPr>
        <w:pStyle w:val="CommentText"/>
      </w:pPr>
      <w:r>
        <w:rPr>
          <w:rStyle w:val="CommentReference"/>
        </w:rPr>
        <w:annotationRef/>
      </w:r>
      <w:r>
        <w:t>Possible additional point: "As well, competition experiments require that competing strains are grown in the same growth environment, so that they cannot be used to infer the fitness consequence of different environmental perturbations on the same genotype."</w:t>
      </w:r>
    </w:p>
  </w:comment>
  <w:comment w:id="1" w:author="TF Cooper" w:date="2018-11-30T12:48:00Z" w:initials="tcooper">
    <w:p w14:paraId="0DE77061" w14:textId="561E5A77" w:rsidR="008C2D63" w:rsidRDefault="008C2D63">
      <w:pPr>
        <w:pStyle w:val="CommentText"/>
      </w:pPr>
      <w:r>
        <w:rPr>
          <w:rStyle w:val="CommentReference"/>
        </w:rPr>
        <w:annotationRef/>
      </w:r>
      <w:r>
        <w:t xml:space="preserve">As in abstract, potential here to add other applications of the method – estimate the effect of environmental perturbation on fitness of a genotype. </w:t>
      </w:r>
    </w:p>
  </w:comment>
  <w:comment w:id="4" w:author="TF Cooper" w:date="2018-11-30T13:19:00Z" w:initials="tcooper">
    <w:p w14:paraId="286EF807" w14:textId="0291E2DA" w:rsidR="008C2D63" w:rsidRDefault="008C2D63">
      <w:pPr>
        <w:pStyle w:val="CommentText"/>
      </w:pPr>
      <w:r>
        <w:rPr>
          <w:rStyle w:val="CommentReference"/>
        </w:rPr>
        <w:annotationRef/>
      </w:r>
      <w:r>
        <w:t xml:space="preserve">If you don’t know it, an interesting attempt here (which didn’t work): </w:t>
      </w:r>
      <w:r>
        <w:rPr>
          <w:rFonts w:ascii="Helvetica" w:eastAsiaTheme="minorHAnsi" w:hAnsi="Helvetica" w:cs="Helvetica"/>
          <w:lang w:bidi="ar-SA"/>
        </w:rPr>
        <w:t>1.</w:t>
      </w:r>
      <w:r>
        <w:rPr>
          <w:rFonts w:ascii="Helvetica" w:eastAsiaTheme="minorHAnsi" w:hAnsi="Helvetica" w:cs="Helvetica"/>
          <w:lang w:bidi="ar-SA"/>
        </w:rPr>
        <w:tab/>
      </w:r>
      <w:proofErr w:type="spellStart"/>
      <w:r>
        <w:rPr>
          <w:rFonts w:ascii="Helvetica" w:eastAsiaTheme="minorHAnsi" w:hAnsi="Helvetica" w:cs="Helvetica"/>
          <w:lang w:bidi="ar-SA"/>
        </w:rPr>
        <w:t>Vasi</w:t>
      </w:r>
      <w:proofErr w:type="spellEnd"/>
      <w:r>
        <w:rPr>
          <w:rFonts w:ascii="Helvetica" w:eastAsiaTheme="minorHAnsi" w:hAnsi="Helvetica" w:cs="Helvetica"/>
          <w:lang w:bidi="ar-SA"/>
        </w:rPr>
        <w:t xml:space="preserve"> F, </w:t>
      </w:r>
      <w:proofErr w:type="spellStart"/>
      <w:r>
        <w:rPr>
          <w:rFonts w:ascii="Helvetica" w:eastAsiaTheme="minorHAnsi" w:hAnsi="Helvetica" w:cs="Helvetica"/>
          <w:lang w:bidi="ar-SA"/>
        </w:rPr>
        <w:t>Travisano</w:t>
      </w:r>
      <w:proofErr w:type="spellEnd"/>
      <w:r>
        <w:rPr>
          <w:rFonts w:ascii="Helvetica" w:eastAsiaTheme="minorHAnsi" w:hAnsi="Helvetica" w:cs="Helvetica"/>
          <w:lang w:bidi="ar-SA"/>
        </w:rPr>
        <w:t xml:space="preserve"> M, Lenski RE. Long-term experimental evolution in Escherichia coli. II. Changes in life-history traits during adaptation to a seasonal environment. American Naturalist. 1994. doi:10.2307/2462954</w:t>
      </w:r>
    </w:p>
  </w:comment>
  <w:comment w:id="6" w:author="TF Cooper" w:date="2018-11-30T13:37:00Z" w:initials="tcooper">
    <w:p w14:paraId="1CD23C8F" w14:textId="6D9F9758" w:rsidR="008C2D63" w:rsidRDefault="008C2D63">
      <w:pPr>
        <w:pStyle w:val="CommentText"/>
      </w:pPr>
      <w:r>
        <w:rPr>
          <w:rStyle w:val="CommentReference"/>
        </w:rPr>
        <w:annotationRef/>
      </w:r>
      <w:r>
        <w:t>Reads more like M&amp;M?</w:t>
      </w:r>
    </w:p>
  </w:comment>
  <w:comment w:id="10" w:author="TF Cooper" w:date="2018-11-30T13:49:00Z" w:initials="tcooper">
    <w:p w14:paraId="775184B5" w14:textId="2BFB9837" w:rsidR="008C2D63" w:rsidRDefault="008C2D63">
      <w:pPr>
        <w:pStyle w:val="CommentText"/>
      </w:pPr>
      <w:r>
        <w:rPr>
          <w:rStyle w:val="CommentReference"/>
        </w:rPr>
        <w:annotationRef/>
      </w:r>
      <w:r>
        <w:t>Consider explicitly pointing out what this model amounts to – estimating fitness based on comparison of growth rates only?</w:t>
      </w:r>
    </w:p>
  </w:comment>
  <w:comment w:id="18" w:author="TF Cooper" w:date="2018-12-02T23:05:00Z" w:initials="tcooper">
    <w:p w14:paraId="521DEEA7" w14:textId="653AA204" w:rsidR="008C2D63" w:rsidRDefault="008C2D63">
      <w:pPr>
        <w:pStyle w:val="CommentText"/>
      </w:pPr>
      <w:r>
        <w:rPr>
          <w:rStyle w:val="CommentReference"/>
        </w:rPr>
        <w:annotationRef/>
      </w:r>
      <w:r>
        <w:t>?</w:t>
      </w:r>
    </w:p>
  </w:comment>
  <w:comment w:id="19" w:author="TF Cooper" w:date="2018-12-02T23:12:00Z" w:initials="tcooper">
    <w:p w14:paraId="73EA312A" w14:textId="35D3F23A" w:rsidR="008C2D63" w:rsidRDefault="008C2D63">
      <w:pPr>
        <w:pStyle w:val="CommentText"/>
      </w:pPr>
      <w:r>
        <w:rPr>
          <w:rStyle w:val="CommentReference"/>
        </w:rPr>
        <w:annotationRef/>
      </w:r>
      <w:r>
        <w:t xml:space="preserve">I'll check, seems low. </w:t>
      </w:r>
    </w:p>
  </w:comment>
  <w:comment w:id="20" w:author="TF Cooper" w:date="2018-12-02T23:12:00Z" w:initials="tcooper">
    <w:p w14:paraId="1A06764D" w14:textId="04F5153C" w:rsidR="008C2D63" w:rsidRDefault="008C2D6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56F96C" w15:done="0"/>
  <w15:commentEx w15:paraId="0DE77061" w15:done="0"/>
  <w15:commentEx w15:paraId="286EF807" w15:done="0"/>
  <w15:commentEx w15:paraId="1CD23C8F" w15:done="0"/>
  <w15:commentEx w15:paraId="775184B5" w15:done="0"/>
  <w15:commentEx w15:paraId="521DEEA7" w15:done="0"/>
  <w15:commentEx w15:paraId="73EA312A" w15:done="0"/>
  <w15:commentEx w15:paraId="1A0676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56F96C" w16cid:durableId="1FABAB39"/>
  <w16cid:commentId w16cid:paraId="0DE77061" w16cid:durableId="1FABB02D"/>
  <w16cid:commentId w16cid:paraId="286EF807" w16cid:durableId="1FABB763"/>
  <w16cid:commentId w16cid:paraId="1CD23C8F" w16cid:durableId="1FABBBB3"/>
  <w16cid:commentId w16cid:paraId="775184B5" w16cid:durableId="1FABBE7D"/>
  <w16cid:commentId w16cid:paraId="521DEEA7" w16cid:durableId="1FAEE3D1"/>
  <w16cid:commentId w16cid:paraId="73EA312A" w16cid:durableId="1FAEE56B"/>
  <w16cid:commentId w16cid:paraId="1A06764D" w16cid:durableId="1FAEE5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546A3" w14:textId="77777777" w:rsidR="00EC0630" w:rsidRDefault="00EC0630">
      <w:pPr>
        <w:spacing w:line="240" w:lineRule="auto"/>
      </w:pPr>
      <w:r>
        <w:separator/>
      </w:r>
    </w:p>
  </w:endnote>
  <w:endnote w:type="continuationSeparator" w:id="0">
    <w:p w14:paraId="185D1CB4" w14:textId="77777777" w:rsidR="00EC0630" w:rsidRDefault="00EC0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8C2D63" w:rsidRDefault="008C2D63">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8C2D63" w:rsidRDefault="008C2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15324514" w:rsidR="008C2D63" w:rsidRDefault="008C2D63"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8C2D63" w:rsidRDefault="008C2D63"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DBE81" w14:textId="77777777" w:rsidR="00EC0630" w:rsidRDefault="00EC0630">
      <w:pPr>
        <w:spacing w:line="240" w:lineRule="auto"/>
      </w:pPr>
      <w:r>
        <w:separator/>
      </w:r>
    </w:p>
  </w:footnote>
  <w:footnote w:type="continuationSeparator" w:id="0">
    <w:p w14:paraId="394AD441" w14:textId="77777777" w:rsidR="00EC0630" w:rsidRDefault="00EC06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8C2D63" w:rsidRDefault="008C2D63"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02B368F2" w:rsidR="008C2D63" w:rsidRDefault="008C2D63" w:rsidP="009E4CD4">
    <w:pPr>
      <w:pStyle w:val="Header"/>
      <w:ind w:firstLine="0"/>
    </w:pPr>
    <w:r>
      <w:t>Ram et al.</w:t>
    </w:r>
    <w:r>
      <w:ptab w:relativeTo="margin" w:alignment="right" w:leader="none"/>
    </w:r>
    <w:r>
      <w:fldChar w:fldCharType="begin"/>
    </w:r>
    <w:r>
      <w:instrText xml:space="preserve"> DATE \@ "MMMM d, yyyy" </w:instrText>
    </w:r>
    <w:r>
      <w:fldChar w:fldCharType="separate"/>
    </w:r>
    <w:r w:rsidR="00925738">
      <w:rPr>
        <w:noProof/>
      </w:rPr>
      <w:t>December 2,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01"/>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0D42"/>
    <w:rsid w:val="00231B2A"/>
    <w:rsid w:val="002347EB"/>
    <w:rsid w:val="00250AF2"/>
    <w:rsid w:val="00253595"/>
    <w:rsid w:val="0025589C"/>
    <w:rsid w:val="00255A7A"/>
    <w:rsid w:val="00257358"/>
    <w:rsid w:val="00257F74"/>
    <w:rsid w:val="002604FF"/>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25C4"/>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0A9"/>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975CC"/>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55B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18B0"/>
    <w:rsid w:val="005B7870"/>
    <w:rsid w:val="005C2B55"/>
    <w:rsid w:val="005C5B17"/>
    <w:rsid w:val="005C6E42"/>
    <w:rsid w:val="005C700D"/>
    <w:rsid w:val="005D2172"/>
    <w:rsid w:val="005E07AB"/>
    <w:rsid w:val="005E2EA2"/>
    <w:rsid w:val="005E3BFE"/>
    <w:rsid w:val="005E5082"/>
    <w:rsid w:val="005E519B"/>
    <w:rsid w:val="005E5D76"/>
    <w:rsid w:val="005F02BF"/>
    <w:rsid w:val="005F34D1"/>
    <w:rsid w:val="00604565"/>
    <w:rsid w:val="00605D62"/>
    <w:rsid w:val="00607805"/>
    <w:rsid w:val="006101FD"/>
    <w:rsid w:val="00613C10"/>
    <w:rsid w:val="006160C6"/>
    <w:rsid w:val="00617C36"/>
    <w:rsid w:val="00620CF2"/>
    <w:rsid w:val="0062178F"/>
    <w:rsid w:val="00622BE6"/>
    <w:rsid w:val="00624088"/>
    <w:rsid w:val="0062642A"/>
    <w:rsid w:val="00633633"/>
    <w:rsid w:val="00634C42"/>
    <w:rsid w:val="006351EF"/>
    <w:rsid w:val="006358EB"/>
    <w:rsid w:val="00636A8B"/>
    <w:rsid w:val="00643438"/>
    <w:rsid w:val="00643E5F"/>
    <w:rsid w:val="00646E53"/>
    <w:rsid w:val="0064719A"/>
    <w:rsid w:val="006508E8"/>
    <w:rsid w:val="00651E9E"/>
    <w:rsid w:val="00653B97"/>
    <w:rsid w:val="00660A13"/>
    <w:rsid w:val="00667056"/>
    <w:rsid w:val="00670381"/>
    <w:rsid w:val="00670449"/>
    <w:rsid w:val="006711F5"/>
    <w:rsid w:val="00673E25"/>
    <w:rsid w:val="006748EC"/>
    <w:rsid w:val="00674F4C"/>
    <w:rsid w:val="00683C0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4660"/>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1F93"/>
    <w:rsid w:val="00872EE1"/>
    <w:rsid w:val="00874402"/>
    <w:rsid w:val="00874ADD"/>
    <w:rsid w:val="0087553C"/>
    <w:rsid w:val="00876E70"/>
    <w:rsid w:val="00884A9C"/>
    <w:rsid w:val="00890AB5"/>
    <w:rsid w:val="00891EDA"/>
    <w:rsid w:val="008922CD"/>
    <w:rsid w:val="00894141"/>
    <w:rsid w:val="00894586"/>
    <w:rsid w:val="008952F3"/>
    <w:rsid w:val="00897E1D"/>
    <w:rsid w:val="008A27DB"/>
    <w:rsid w:val="008A4790"/>
    <w:rsid w:val="008A57F9"/>
    <w:rsid w:val="008A7779"/>
    <w:rsid w:val="008B0B1E"/>
    <w:rsid w:val="008B37BA"/>
    <w:rsid w:val="008C0ECC"/>
    <w:rsid w:val="008C1163"/>
    <w:rsid w:val="008C2D63"/>
    <w:rsid w:val="008C48B7"/>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25738"/>
    <w:rsid w:val="0093181D"/>
    <w:rsid w:val="0093470B"/>
    <w:rsid w:val="00934EAE"/>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0406"/>
    <w:rsid w:val="00AB0C53"/>
    <w:rsid w:val="00AB1104"/>
    <w:rsid w:val="00AB2219"/>
    <w:rsid w:val="00AB26A5"/>
    <w:rsid w:val="00AB7E08"/>
    <w:rsid w:val="00AC0E8B"/>
    <w:rsid w:val="00AC1064"/>
    <w:rsid w:val="00AC6E2D"/>
    <w:rsid w:val="00AD1148"/>
    <w:rsid w:val="00AD1636"/>
    <w:rsid w:val="00AD28BB"/>
    <w:rsid w:val="00AD4132"/>
    <w:rsid w:val="00AD512A"/>
    <w:rsid w:val="00AD5609"/>
    <w:rsid w:val="00AD631A"/>
    <w:rsid w:val="00AD785A"/>
    <w:rsid w:val="00AD7C32"/>
    <w:rsid w:val="00AE5E7F"/>
    <w:rsid w:val="00AE79DE"/>
    <w:rsid w:val="00AF44AA"/>
    <w:rsid w:val="00AF6498"/>
    <w:rsid w:val="00B00B62"/>
    <w:rsid w:val="00B02278"/>
    <w:rsid w:val="00B030EA"/>
    <w:rsid w:val="00B03DB1"/>
    <w:rsid w:val="00B07CF2"/>
    <w:rsid w:val="00B126A0"/>
    <w:rsid w:val="00B1770B"/>
    <w:rsid w:val="00B21CD1"/>
    <w:rsid w:val="00B23CC8"/>
    <w:rsid w:val="00B24874"/>
    <w:rsid w:val="00B25AD9"/>
    <w:rsid w:val="00B309EC"/>
    <w:rsid w:val="00B313D1"/>
    <w:rsid w:val="00B36A9E"/>
    <w:rsid w:val="00B376BD"/>
    <w:rsid w:val="00B42DA4"/>
    <w:rsid w:val="00B46CA8"/>
    <w:rsid w:val="00B47D12"/>
    <w:rsid w:val="00B509A5"/>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C7D12"/>
    <w:rsid w:val="00BD4EE2"/>
    <w:rsid w:val="00BD6542"/>
    <w:rsid w:val="00BD7D88"/>
    <w:rsid w:val="00BE030C"/>
    <w:rsid w:val="00BE21DA"/>
    <w:rsid w:val="00BF32F1"/>
    <w:rsid w:val="00BF5556"/>
    <w:rsid w:val="00BF6228"/>
    <w:rsid w:val="00BF635D"/>
    <w:rsid w:val="00BF6B81"/>
    <w:rsid w:val="00C00885"/>
    <w:rsid w:val="00C016FF"/>
    <w:rsid w:val="00C02003"/>
    <w:rsid w:val="00C0791B"/>
    <w:rsid w:val="00C11D53"/>
    <w:rsid w:val="00C11F86"/>
    <w:rsid w:val="00C13924"/>
    <w:rsid w:val="00C1797F"/>
    <w:rsid w:val="00C179D2"/>
    <w:rsid w:val="00C2093C"/>
    <w:rsid w:val="00C211FB"/>
    <w:rsid w:val="00C24C40"/>
    <w:rsid w:val="00C329CE"/>
    <w:rsid w:val="00C33399"/>
    <w:rsid w:val="00C34C28"/>
    <w:rsid w:val="00C35103"/>
    <w:rsid w:val="00C37E88"/>
    <w:rsid w:val="00C42E86"/>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0B5E"/>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A764C"/>
    <w:rsid w:val="00EB3A9A"/>
    <w:rsid w:val="00EC0630"/>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curveball.yoavram.com" TargetMode="External"/><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hyperlink" Target="http://curveball.yoavram.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8.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yoavram/curveball"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l.dropboxusercontent.com/u/1578682/supp.ipynb"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github.com/yoavram/curveball_ms" TargetMode="External"/><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https://figshare.com/s/b08c6b975779e03ec48e" TargetMode="External"/><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hyperlink" Target="https://curveball.netlify.com" TargetMode="External"/><Relationship Id="rId27" Type="http://schemas.openxmlformats.org/officeDocument/2006/relationships/image" Target="media/image10.png"/><Relationship Id="rId30" Type="http://schemas.openxmlformats.org/officeDocument/2006/relationships/footer" Target="foot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49E0D27-6DEA-B44E-805F-39D21768E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28</Pages>
  <Words>29270</Words>
  <Characters>166845</Characters>
  <Application>Microsoft Office Word</Application>
  <DocSecurity>0</DocSecurity>
  <Lines>1390</Lines>
  <Paragraphs>391</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195724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3</cp:revision>
  <cp:lastPrinted>2018-06-20T21:14:00Z</cp:lastPrinted>
  <dcterms:created xsi:type="dcterms:W3CDTF">2018-12-02T11:53:00Z</dcterms:created>
  <dcterms:modified xsi:type="dcterms:W3CDTF">2018-12-02T17:14:00Z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